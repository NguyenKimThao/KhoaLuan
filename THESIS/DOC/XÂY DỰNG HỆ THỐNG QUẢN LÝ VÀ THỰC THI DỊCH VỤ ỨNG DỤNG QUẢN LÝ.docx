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923AB"/>
        <w:tblLayout w:type="fixed"/>
        <w:tblLook w:val="0000" w:firstRow="0" w:lastRow="0" w:firstColumn="0" w:lastColumn="0" w:noHBand="0" w:noVBand="0"/>
      </w:tblPr>
      <w:tblGrid>
        <w:gridCol w:w="8856"/>
      </w:tblGrid>
      <w:tr w:rsidR="00501B7A" w:rsidRPr="007B120F" w14:paraId="271F59E8" w14:textId="77777777" w:rsidTr="00B50FE1">
        <w:trPr>
          <w:trHeight w:val="11902"/>
          <w:jc w:val="center"/>
        </w:trPr>
        <w:tc>
          <w:tcPr>
            <w:tcW w:w="8856" w:type="dxa"/>
            <w:shd w:val="clear" w:color="auto" w:fill="1923AB"/>
          </w:tcPr>
          <w:p w14:paraId="05FE4901" w14:textId="77777777" w:rsidR="00501B7A" w:rsidRPr="00596B74" w:rsidRDefault="00501B7A" w:rsidP="00596B74">
            <w:pPr>
              <w:jc w:val="center"/>
              <w:rPr>
                <w:rFonts w:ascii="Tahoma" w:hAnsi="Tahoma" w:cs="Tahoma"/>
                <w:b/>
                <w:color w:val="FFCC00"/>
                <w:sz w:val="26"/>
                <w:szCs w:val="26"/>
              </w:rPr>
            </w:pPr>
            <w:r w:rsidRPr="00596B74">
              <w:rPr>
                <w:rFonts w:ascii="Tahoma" w:hAnsi="Tahoma" w:cs="Tahoma"/>
                <w:b/>
                <w:color w:val="FFCC00"/>
                <w:sz w:val="26"/>
                <w:szCs w:val="26"/>
              </w:rPr>
              <w:t>TRƯỜNG ĐẠI HỌC KHOA HỌC TỰ NHIÊN</w:t>
            </w:r>
          </w:p>
          <w:p w14:paraId="074352C8" w14:textId="77777777" w:rsidR="00501B7A" w:rsidRPr="00596B74" w:rsidRDefault="00501B7A" w:rsidP="00596B74">
            <w:pPr>
              <w:jc w:val="center"/>
              <w:rPr>
                <w:rFonts w:ascii="Tahoma" w:hAnsi="Tahoma" w:cs="Tahoma"/>
                <w:b/>
                <w:color w:val="FFCC00"/>
                <w:sz w:val="26"/>
                <w:szCs w:val="26"/>
              </w:rPr>
            </w:pPr>
            <w:r w:rsidRPr="00596B74">
              <w:rPr>
                <w:rFonts w:ascii="Tahoma" w:hAnsi="Tahoma" w:cs="Tahoma"/>
                <w:b/>
                <w:color w:val="FFCC00"/>
                <w:sz w:val="26"/>
                <w:szCs w:val="26"/>
              </w:rPr>
              <w:t>KHOA CÔNG NGHỆ THÔNG TIN</w:t>
            </w:r>
          </w:p>
          <w:p w14:paraId="3CCB6499" w14:textId="77777777" w:rsidR="00501B7A" w:rsidRPr="00596B74" w:rsidRDefault="00501B7A" w:rsidP="00596B74">
            <w:pPr>
              <w:jc w:val="center"/>
              <w:rPr>
                <w:b/>
                <w:color w:val="FFCC00"/>
                <w:sz w:val="26"/>
                <w:szCs w:val="26"/>
              </w:rPr>
            </w:pPr>
            <w:r w:rsidRPr="00596B74">
              <w:rPr>
                <w:rFonts w:ascii="Tahoma" w:hAnsi="Tahoma" w:cs="Tahoma"/>
                <w:b/>
                <w:color w:val="FFCC00"/>
                <w:sz w:val="26"/>
                <w:szCs w:val="26"/>
              </w:rPr>
              <w:t>BỘ MÔN CÔNG NGHỆ PHẦN MỀM</w:t>
            </w:r>
          </w:p>
          <w:p w14:paraId="61DF2649" w14:textId="77777777" w:rsidR="00501B7A" w:rsidRPr="007B120F" w:rsidRDefault="00501B7A" w:rsidP="00596B74">
            <w:pPr>
              <w:rPr>
                <w:sz w:val="28"/>
              </w:rPr>
            </w:pPr>
          </w:p>
          <w:p w14:paraId="48CC9D27" w14:textId="77777777" w:rsidR="00501B7A" w:rsidRPr="007B120F" w:rsidRDefault="00501B7A" w:rsidP="00596B74">
            <w:pPr>
              <w:rPr>
                <w:b/>
                <w:sz w:val="28"/>
              </w:rPr>
            </w:pPr>
          </w:p>
          <w:p w14:paraId="6CB5CAD1" w14:textId="2112C6F6" w:rsidR="00C65EBF" w:rsidRPr="00C65EBF" w:rsidRDefault="00C65EBF" w:rsidP="00596B74">
            <w:pPr>
              <w:jc w:val="center"/>
              <w:rPr>
                <w:rFonts w:ascii="Times New Roman" w:hAnsi="Times New Roman"/>
                <w:b/>
                <w:bCs/>
                <w:color w:val="FFCC00"/>
                <w:sz w:val="28"/>
                <w:szCs w:val="28"/>
              </w:rPr>
            </w:pPr>
            <w:r w:rsidRPr="00C65EBF">
              <w:rPr>
                <w:rFonts w:ascii="Times New Roman" w:hAnsi="Times New Roman"/>
                <w:b/>
                <w:bCs/>
                <w:color w:val="FFCC00"/>
                <w:sz w:val="28"/>
                <w:szCs w:val="28"/>
              </w:rPr>
              <w:t>NGUYỄN KIM THẢO</w:t>
            </w:r>
            <w:del w:id="2" w:author="Thảo Nguyễn Kim" w:date="2019-03-13T10:42:00Z">
              <w:r w:rsidRPr="00C65EBF" w:rsidDel="003135BB">
                <w:rPr>
                  <w:rFonts w:ascii="Times New Roman" w:hAnsi="Times New Roman"/>
                  <w:b/>
                  <w:bCs/>
                  <w:color w:val="FFCC00"/>
                  <w:sz w:val="28"/>
                  <w:szCs w:val="28"/>
                </w:rPr>
                <w:delText>–  1512517</w:delText>
              </w:r>
            </w:del>
          </w:p>
          <w:p w14:paraId="1532921D" w14:textId="77777777" w:rsidR="00501B7A" w:rsidRPr="007B120F" w:rsidRDefault="00501B7A" w:rsidP="00596B74">
            <w:pPr>
              <w:jc w:val="center"/>
              <w:rPr>
                <w:sz w:val="28"/>
              </w:rPr>
            </w:pPr>
          </w:p>
          <w:p w14:paraId="501C2273" w14:textId="77777777" w:rsidR="00501B7A" w:rsidRPr="007B120F" w:rsidRDefault="00501B7A" w:rsidP="00596B74">
            <w:pPr>
              <w:jc w:val="center"/>
              <w:rPr>
                <w:b/>
                <w:sz w:val="28"/>
              </w:rPr>
            </w:pPr>
          </w:p>
          <w:p w14:paraId="62626D4B" w14:textId="45CEBA25" w:rsidR="00C65EBF" w:rsidRPr="009F292B" w:rsidDel="0035502C" w:rsidRDefault="00C65EBF" w:rsidP="00596B74">
            <w:pPr>
              <w:jc w:val="center"/>
              <w:rPr>
                <w:del w:id="3" w:author="Thảo Nguyễn Kim" w:date="2019-03-11T15:13:00Z"/>
                <w:rFonts w:ascii="Tahoma" w:hAnsi="Tahoma" w:cs="Tunga"/>
                <w:b/>
                <w:bCs/>
                <w:color w:val="FFCC00"/>
                <w:sz w:val="40"/>
                <w:szCs w:val="40"/>
              </w:rPr>
            </w:pPr>
            <w:r w:rsidRPr="00C65EBF">
              <w:rPr>
                <w:rFonts w:ascii="Tahoma" w:hAnsi="Tahoma" w:cs="Tunga"/>
                <w:b/>
                <w:bCs/>
                <w:color w:val="FFCC00"/>
                <w:sz w:val="40"/>
                <w:szCs w:val="40"/>
              </w:rPr>
              <w:t>XÂY DỰNG HỆ THỐNG QUẢN LÝ</w:t>
            </w:r>
            <w:ins w:id="4" w:author="Thảo Nguyễn Kim" w:date="2019-03-11T15:13:00Z">
              <w:r w:rsidR="0035502C" w:rsidRPr="00EB7DE2">
                <w:rPr>
                  <w:rFonts w:ascii="Tahoma" w:hAnsi="Tahoma" w:cs="Tunga"/>
                  <w:b/>
                  <w:bCs/>
                  <w:color w:val="FFCC00"/>
                  <w:sz w:val="40"/>
                  <w:szCs w:val="40"/>
                  <w:rPrChange w:id="5" w:author="Chanh Duc Ngo" w:date="2019-03-13T09:59:00Z">
                    <w:rPr>
                      <w:rFonts w:ascii="Tahoma" w:hAnsi="Tahoma" w:cs="Tunga"/>
                      <w:b/>
                      <w:bCs/>
                      <w:color w:val="FFCC00"/>
                      <w:sz w:val="40"/>
                      <w:szCs w:val="40"/>
                      <w:lang w:val="en-US"/>
                    </w:rPr>
                  </w:rPrChange>
                </w:rPr>
                <w:t xml:space="preserve"> </w:t>
              </w:r>
            </w:ins>
          </w:p>
          <w:p w14:paraId="7507B614" w14:textId="77777777" w:rsidR="00C65EBF" w:rsidRPr="00C65EBF" w:rsidRDefault="00C65EBF">
            <w:pPr>
              <w:jc w:val="center"/>
              <w:rPr>
                <w:rFonts w:ascii="Tahoma" w:hAnsi="Tahoma" w:cs="Tunga"/>
                <w:b/>
                <w:bCs/>
                <w:color w:val="FFCC00"/>
                <w:sz w:val="40"/>
                <w:szCs w:val="40"/>
              </w:rPr>
            </w:pPr>
            <w:r w:rsidRPr="00C65EBF">
              <w:rPr>
                <w:rFonts w:ascii="Tahoma" w:hAnsi="Tahoma" w:cs="Tunga"/>
                <w:b/>
                <w:bCs/>
                <w:color w:val="FFCC00"/>
                <w:sz w:val="40"/>
                <w:szCs w:val="40"/>
              </w:rPr>
              <w:t>VÀ</w:t>
            </w:r>
          </w:p>
          <w:p w14:paraId="43E10351" w14:textId="77777777" w:rsidR="00501B7A" w:rsidRPr="00C65EBF" w:rsidRDefault="00C65EBF" w:rsidP="00596B74">
            <w:pPr>
              <w:jc w:val="center"/>
              <w:rPr>
                <w:b/>
                <w:sz w:val="28"/>
              </w:rPr>
            </w:pPr>
            <w:r w:rsidRPr="00C65EBF">
              <w:rPr>
                <w:rFonts w:ascii="Tahoma" w:hAnsi="Tahoma" w:cs="Tunga"/>
                <w:b/>
                <w:color w:val="FFCC00"/>
                <w:sz w:val="40"/>
                <w:szCs w:val="40"/>
                <w:lang w:bidi="en-US"/>
              </w:rPr>
              <w:t>THỰC THI DỊCH VỤ ỨNG DỤNG QUẢN LÝ</w:t>
            </w:r>
          </w:p>
          <w:p w14:paraId="2A49238D" w14:textId="77777777" w:rsidR="00501B7A" w:rsidRPr="007B120F" w:rsidRDefault="00501B7A" w:rsidP="00596B74">
            <w:pPr>
              <w:jc w:val="center"/>
              <w:rPr>
                <w:sz w:val="28"/>
              </w:rPr>
            </w:pPr>
          </w:p>
          <w:p w14:paraId="52E5ABFE" w14:textId="77777777" w:rsidR="00501B7A" w:rsidRPr="007B120F" w:rsidRDefault="00501B7A" w:rsidP="00596B74">
            <w:pPr>
              <w:jc w:val="center"/>
              <w:rPr>
                <w:sz w:val="28"/>
              </w:rPr>
            </w:pPr>
          </w:p>
          <w:p w14:paraId="50040BF6" w14:textId="77777777" w:rsidR="00501B7A" w:rsidRPr="00C65EBF" w:rsidRDefault="00501B7A" w:rsidP="00596B74">
            <w:pPr>
              <w:jc w:val="center"/>
              <w:rPr>
                <w:b/>
                <w:color w:val="FFCC00"/>
                <w:sz w:val="28"/>
              </w:rPr>
            </w:pPr>
            <w:r w:rsidRPr="008056FD">
              <w:rPr>
                <w:b/>
                <w:color w:val="FFCC00"/>
                <w:sz w:val="28"/>
              </w:rPr>
              <w:t>KHÓA LUẬN TỐT NGHIỆP CỬ NHÂN CNTT</w:t>
            </w:r>
          </w:p>
          <w:p w14:paraId="464BAA4B" w14:textId="77777777" w:rsidR="00501B7A" w:rsidRDefault="00501B7A" w:rsidP="00596B74">
            <w:pPr>
              <w:jc w:val="center"/>
              <w:rPr>
                <w:sz w:val="28"/>
              </w:rPr>
            </w:pPr>
          </w:p>
          <w:p w14:paraId="5FD0D57D" w14:textId="77777777" w:rsidR="00501B7A" w:rsidRDefault="00501B7A" w:rsidP="00596B74">
            <w:pPr>
              <w:jc w:val="center"/>
              <w:rPr>
                <w:sz w:val="28"/>
              </w:rPr>
            </w:pPr>
          </w:p>
          <w:p w14:paraId="699AF8DF" w14:textId="77777777" w:rsidR="00501B7A" w:rsidRDefault="00501B7A" w:rsidP="00596B74">
            <w:pPr>
              <w:jc w:val="center"/>
              <w:rPr>
                <w:sz w:val="28"/>
              </w:rPr>
            </w:pPr>
          </w:p>
          <w:p w14:paraId="794A6264" w14:textId="77777777" w:rsidR="00501B7A" w:rsidRPr="007B120F" w:rsidRDefault="00501B7A" w:rsidP="00596B74">
            <w:pPr>
              <w:jc w:val="center"/>
              <w:rPr>
                <w:sz w:val="28"/>
              </w:rPr>
            </w:pPr>
          </w:p>
          <w:p w14:paraId="35AD9F4C" w14:textId="77777777" w:rsidR="00501B7A" w:rsidRPr="007B120F" w:rsidRDefault="00501B7A" w:rsidP="00596B74">
            <w:pPr>
              <w:jc w:val="center"/>
              <w:rPr>
                <w:sz w:val="28"/>
              </w:rPr>
            </w:pPr>
          </w:p>
          <w:p w14:paraId="60C501F2" w14:textId="77777777" w:rsidR="00501B7A" w:rsidRDefault="00501B7A" w:rsidP="00596B74">
            <w:pPr>
              <w:jc w:val="center"/>
              <w:rPr>
                <w:sz w:val="28"/>
              </w:rPr>
            </w:pPr>
          </w:p>
          <w:p w14:paraId="00E88ADE" w14:textId="77777777" w:rsidR="00B50FE1" w:rsidRPr="007B120F" w:rsidRDefault="00B50FE1" w:rsidP="00596B74">
            <w:pPr>
              <w:jc w:val="center"/>
              <w:rPr>
                <w:sz w:val="28"/>
              </w:rPr>
            </w:pPr>
          </w:p>
          <w:p w14:paraId="742413FA" w14:textId="77777777" w:rsidR="00501B7A" w:rsidRPr="000E41FD" w:rsidRDefault="00501B7A" w:rsidP="00596B74">
            <w:pPr>
              <w:jc w:val="center"/>
              <w:rPr>
                <w:rFonts w:ascii="Tahoma" w:hAnsi="Tahoma" w:cs="Tahoma"/>
                <w:b/>
                <w:color w:val="FFCC00"/>
                <w:sz w:val="26"/>
                <w:szCs w:val="26"/>
              </w:rPr>
            </w:pPr>
            <w:r w:rsidRPr="008056FD">
              <w:rPr>
                <w:rFonts w:ascii="Tahoma" w:hAnsi="Tahoma" w:cs="Tahoma"/>
                <w:b/>
                <w:color w:val="FFCC00"/>
                <w:sz w:val="26"/>
                <w:szCs w:val="26"/>
              </w:rPr>
              <w:t xml:space="preserve">TP. HCM, </w:t>
            </w:r>
            <w:r w:rsidR="00C65EBF">
              <w:rPr>
                <w:rFonts w:ascii="Tahoma" w:hAnsi="Tahoma" w:cs="Tahoma"/>
                <w:b/>
                <w:color w:val="FFCC00"/>
                <w:sz w:val="26"/>
                <w:szCs w:val="26"/>
              </w:rPr>
              <w:t>2019</w:t>
            </w:r>
          </w:p>
        </w:tc>
      </w:tr>
      <w:tr w:rsidR="00C65EBF" w:rsidRPr="007B120F" w14:paraId="13740D70" w14:textId="77777777" w:rsidTr="00B50FE1">
        <w:trPr>
          <w:trHeight w:val="12043"/>
          <w:jc w:val="center"/>
        </w:trPr>
        <w:tc>
          <w:tcPr>
            <w:tcW w:w="8856" w:type="dxa"/>
            <w:tcBorders>
              <w:top w:val="single" w:sz="4" w:space="0" w:color="auto"/>
              <w:left w:val="single" w:sz="4" w:space="0" w:color="auto"/>
              <w:bottom w:val="single" w:sz="4" w:space="0" w:color="auto"/>
              <w:right w:val="single" w:sz="4" w:space="0" w:color="auto"/>
            </w:tcBorders>
            <w:shd w:val="clear" w:color="auto" w:fill="FFFFFF" w:themeFill="background1"/>
          </w:tcPr>
          <w:p w14:paraId="78C8D080" w14:textId="77777777" w:rsidR="00C65EBF" w:rsidRPr="00EC24FC" w:rsidRDefault="00C65EBF" w:rsidP="00EC24FC">
            <w:pPr>
              <w:jc w:val="center"/>
              <w:rPr>
                <w:rFonts w:ascii="Tahoma" w:hAnsi="Tahoma" w:cs="Tahoma"/>
                <w:b/>
                <w:sz w:val="26"/>
                <w:szCs w:val="26"/>
              </w:rPr>
            </w:pPr>
            <w:r w:rsidRPr="00EC24FC">
              <w:rPr>
                <w:rFonts w:ascii="Tahoma" w:hAnsi="Tahoma" w:cs="Tahoma"/>
                <w:b/>
                <w:sz w:val="26"/>
                <w:szCs w:val="26"/>
              </w:rPr>
              <w:lastRenderedPageBreak/>
              <w:t>TRƯỜNG ĐẠI HỌC KHOA HỌC TỰ NHIÊN</w:t>
            </w:r>
          </w:p>
          <w:p w14:paraId="4AF3B9AF" w14:textId="77777777" w:rsidR="00C65EBF" w:rsidRPr="00EC24FC" w:rsidRDefault="00C65EBF" w:rsidP="00EC24FC">
            <w:pPr>
              <w:jc w:val="center"/>
              <w:rPr>
                <w:rFonts w:ascii="Tahoma" w:hAnsi="Tahoma" w:cs="Tahoma"/>
                <w:b/>
                <w:sz w:val="26"/>
                <w:szCs w:val="26"/>
              </w:rPr>
            </w:pPr>
            <w:r w:rsidRPr="00EC24FC">
              <w:rPr>
                <w:rFonts w:ascii="Tahoma" w:hAnsi="Tahoma" w:cs="Tahoma"/>
                <w:b/>
                <w:sz w:val="26"/>
                <w:szCs w:val="26"/>
              </w:rPr>
              <w:t>KHOA CÔNG NGHỆ THÔNG TIN</w:t>
            </w:r>
          </w:p>
          <w:p w14:paraId="032739BB" w14:textId="77777777" w:rsidR="000E41FD" w:rsidRPr="00EC24FC" w:rsidRDefault="00C65EBF" w:rsidP="00EC24FC">
            <w:pPr>
              <w:jc w:val="center"/>
              <w:rPr>
                <w:rFonts w:ascii="Tahoma" w:hAnsi="Tahoma" w:cs="Tahoma"/>
                <w:b/>
                <w:sz w:val="26"/>
                <w:szCs w:val="26"/>
              </w:rPr>
            </w:pPr>
            <w:r w:rsidRPr="00EC24FC">
              <w:rPr>
                <w:rFonts w:ascii="Tahoma" w:hAnsi="Tahoma" w:cs="Tahoma"/>
                <w:b/>
                <w:sz w:val="26"/>
                <w:szCs w:val="26"/>
              </w:rPr>
              <w:t>BỘ MÔN CÔNG NGHỆ PHẦN MỀM</w:t>
            </w:r>
          </w:p>
          <w:p w14:paraId="12DE7588" w14:textId="77777777" w:rsidR="000E41FD" w:rsidRPr="00EC24FC" w:rsidRDefault="000E41FD" w:rsidP="00EC24FC">
            <w:pPr>
              <w:jc w:val="center"/>
              <w:rPr>
                <w:b/>
                <w:sz w:val="26"/>
                <w:szCs w:val="26"/>
              </w:rPr>
            </w:pPr>
          </w:p>
          <w:p w14:paraId="7B4F9788" w14:textId="77777777" w:rsidR="000E41FD" w:rsidRPr="00EC24FC" w:rsidRDefault="000E41FD" w:rsidP="00EC24FC">
            <w:pPr>
              <w:jc w:val="center"/>
              <w:rPr>
                <w:b/>
                <w:sz w:val="26"/>
                <w:szCs w:val="26"/>
              </w:rPr>
            </w:pPr>
          </w:p>
          <w:p w14:paraId="377524EF" w14:textId="77777777" w:rsidR="00C65EBF" w:rsidRPr="00EC24FC" w:rsidRDefault="00C65EBF" w:rsidP="00EC24FC">
            <w:pPr>
              <w:jc w:val="center"/>
              <w:rPr>
                <w:b/>
                <w:sz w:val="26"/>
                <w:szCs w:val="26"/>
              </w:rPr>
            </w:pPr>
            <w:r w:rsidRPr="00EC24FC">
              <w:rPr>
                <w:b/>
                <w:sz w:val="26"/>
                <w:szCs w:val="26"/>
              </w:rPr>
              <w:t>NGUYỄN KIM THẢO</w:t>
            </w:r>
            <w:r w:rsidR="000E41FD" w:rsidRPr="00EC24FC">
              <w:rPr>
                <w:b/>
                <w:sz w:val="26"/>
                <w:szCs w:val="26"/>
              </w:rPr>
              <w:t xml:space="preserve"> - </w:t>
            </w:r>
            <w:r w:rsidRPr="00EC24FC">
              <w:rPr>
                <w:b/>
                <w:sz w:val="26"/>
                <w:szCs w:val="26"/>
              </w:rPr>
              <w:t>1512517</w:t>
            </w:r>
          </w:p>
          <w:p w14:paraId="2416A74A" w14:textId="77777777" w:rsidR="00C65EBF" w:rsidRPr="00EC24FC" w:rsidRDefault="00C65EBF" w:rsidP="00EC24FC">
            <w:pPr>
              <w:jc w:val="center"/>
              <w:rPr>
                <w:b/>
              </w:rPr>
            </w:pPr>
          </w:p>
          <w:p w14:paraId="141C79C8" w14:textId="4BEA2687" w:rsidR="00C65EBF" w:rsidRPr="009F292B" w:rsidDel="00C11DFE" w:rsidRDefault="00C65EBF" w:rsidP="00EC24FC">
            <w:pPr>
              <w:jc w:val="center"/>
              <w:rPr>
                <w:del w:id="6" w:author="Thảo Nguyễn Kim" w:date="2019-03-11T15:13:00Z"/>
                <w:rFonts w:ascii="Tahoma" w:hAnsi="Tahoma" w:cs="Tahoma"/>
                <w:b/>
                <w:sz w:val="40"/>
                <w:szCs w:val="40"/>
              </w:rPr>
            </w:pPr>
            <w:r w:rsidRPr="00EC24FC">
              <w:rPr>
                <w:rFonts w:ascii="Tahoma" w:hAnsi="Tahoma" w:cs="Tahoma"/>
                <w:b/>
                <w:sz w:val="40"/>
                <w:szCs w:val="40"/>
              </w:rPr>
              <w:t>XÂY DỰNG HỆ THỐNG QUẢN LÝ</w:t>
            </w:r>
            <w:ins w:id="7" w:author="Thảo Nguyễn Kim" w:date="2019-03-11T15:13:00Z">
              <w:r w:rsidR="00C11DFE" w:rsidRPr="00EB7DE2">
                <w:rPr>
                  <w:rFonts w:ascii="Tahoma" w:hAnsi="Tahoma" w:cs="Tahoma"/>
                  <w:b/>
                  <w:sz w:val="40"/>
                  <w:szCs w:val="40"/>
                  <w:rPrChange w:id="8" w:author="Chanh Duc Ngo" w:date="2019-03-13T09:59:00Z">
                    <w:rPr>
                      <w:rFonts w:ascii="Tahoma" w:hAnsi="Tahoma" w:cs="Tahoma"/>
                      <w:b/>
                      <w:sz w:val="40"/>
                      <w:szCs w:val="40"/>
                      <w:lang w:val="en-US"/>
                    </w:rPr>
                  </w:rPrChange>
                </w:rPr>
                <w:t xml:space="preserve"> </w:t>
              </w:r>
            </w:ins>
          </w:p>
          <w:p w14:paraId="2378B477" w14:textId="77777777" w:rsidR="00C65EBF" w:rsidRPr="00EC24FC" w:rsidRDefault="00C65EBF">
            <w:pPr>
              <w:jc w:val="center"/>
              <w:rPr>
                <w:rFonts w:ascii="Tahoma" w:hAnsi="Tahoma" w:cs="Tahoma"/>
                <w:b/>
                <w:sz w:val="40"/>
                <w:szCs w:val="40"/>
              </w:rPr>
            </w:pPr>
            <w:r w:rsidRPr="00EC24FC">
              <w:rPr>
                <w:rFonts w:ascii="Tahoma" w:hAnsi="Tahoma" w:cs="Tahoma"/>
                <w:b/>
                <w:sz w:val="40"/>
                <w:szCs w:val="40"/>
              </w:rPr>
              <w:t>VÀ</w:t>
            </w:r>
          </w:p>
          <w:p w14:paraId="68B005A8" w14:textId="77777777" w:rsidR="00C65EBF" w:rsidRPr="00EC24FC" w:rsidRDefault="00C65EBF" w:rsidP="00EC24FC">
            <w:pPr>
              <w:jc w:val="center"/>
              <w:rPr>
                <w:rFonts w:ascii="Tahoma" w:hAnsi="Tahoma" w:cs="Tahoma"/>
                <w:b/>
                <w:sz w:val="40"/>
                <w:szCs w:val="40"/>
              </w:rPr>
            </w:pPr>
            <w:r w:rsidRPr="00EC24FC">
              <w:rPr>
                <w:rFonts w:ascii="Tahoma" w:hAnsi="Tahoma" w:cs="Tahoma"/>
                <w:b/>
                <w:sz w:val="40"/>
                <w:szCs w:val="40"/>
              </w:rPr>
              <w:t>THỰC THI DỊCH VỤ ỨNG DỤNG QUẢN LÝ</w:t>
            </w:r>
          </w:p>
          <w:p w14:paraId="43D5E25C" w14:textId="77777777" w:rsidR="00C65EBF" w:rsidRPr="00EC24FC" w:rsidRDefault="00C65EBF" w:rsidP="00EC24FC">
            <w:pPr>
              <w:jc w:val="center"/>
              <w:rPr>
                <w:b/>
              </w:rPr>
            </w:pPr>
          </w:p>
          <w:p w14:paraId="7F59C593" w14:textId="77777777" w:rsidR="00C65EBF" w:rsidRPr="00EC24FC" w:rsidRDefault="00C65EBF" w:rsidP="00EC24FC">
            <w:pPr>
              <w:jc w:val="center"/>
              <w:rPr>
                <w:rFonts w:ascii="Times New Roman" w:hAnsi="Times New Roman"/>
                <w:b/>
                <w:sz w:val="26"/>
                <w:szCs w:val="26"/>
              </w:rPr>
            </w:pPr>
            <w:r w:rsidRPr="00EC24FC">
              <w:rPr>
                <w:rFonts w:ascii="Times New Roman" w:hAnsi="Times New Roman"/>
                <w:b/>
                <w:sz w:val="26"/>
                <w:szCs w:val="26"/>
              </w:rPr>
              <w:t>KHÓA LUẬN TỐT NGHIỆP CỬ NHÂN CNTT</w:t>
            </w:r>
          </w:p>
          <w:p w14:paraId="31FD96A8" w14:textId="77777777" w:rsidR="00C65EBF" w:rsidRPr="00EC24FC" w:rsidRDefault="00C65EBF" w:rsidP="00EC24FC">
            <w:pPr>
              <w:jc w:val="center"/>
              <w:rPr>
                <w:b/>
                <w:sz w:val="26"/>
                <w:szCs w:val="26"/>
              </w:rPr>
            </w:pPr>
          </w:p>
          <w:p w14:paraId="6889876A" w14:textId="77777777" w:rsidR="00C65EBF" w:rsidRPr="00EC24FC" w:rsidRDefault="00C65EBF" w:rsidP="00EC24FC">
            <w:pPr>
              <w:jc w:val="center"/>
              <w:rPr>
                <w:b/>
                <w:sz w:val="26"/>
                <w:szCs w:val="26"/>
              </w:rPr>
            </w:pPr>
            <w:r w:rsidRPr="00EC24FC">
              <w:rPr>
                <w:b/>
                <w:sz w:val="26"/>
                <w:szCs w:val="26"/>
              </w:rPr>
              <w:t>GIÁO VIÊN H</w:t>
            </w:r>
            <w:r w:rsidRPr="00EC24FC">
              <w:rPr>
                <w:rFonts w:ascii="Cambria" w:hAnsi="Cambria" w:cs="Cambria"/>
                <w:b/>
                <w:sz w:val="26"/>
                <w:szCs w:val="26"/>
              </w:rPr>
              <w:t>Ư</w:t>
            </w:r>
            <w:r w:rsidRPr="00EC24FC">
              <w:rPr>
                <w:b/>
                <w:sz w:val="26"/>
                <w:szCs w:val="26"/>
              </w:rPr>
              <w:t>ỚNG DẪN</w:t>
            </w:r>
          </w:p>
          <w:p w14:paraId="7F1CEC48" w14:textId="1DEBC229" w:rsidR="00C65EBF" w:rsidRPr="00EC24FC" w:rsidRDefault="00C65EBF" w:rsidP="00EC24FC">
            <w:pPr>
              <w:jc w:val="center"/>
              <w:rPr>
                <w:b/>
                <w:sz w:val="26"/>
                <w:szCs w:val="26"/>
              </w:rPr>
            </w:pPr>
            <w:r w:rsidRPr="00EC24FC">
              <w:rPr>
                <w:b/>
                <w:sz w:val="26"/>
                <w:szCs w:val="26"/>
              </w:rPr>
              <w:t>T</w:t>
            </w:r>
            <w:ins w:id="9" w:author="Thảo Nguyễn Kim" w:date="2019-03-11T15:13:00Z">
              <w:r w:rsidR="003A6D2D" w:rsidRPr="00EB7DE2">
                <w:rPr>
                  <w:b/>
                  <w:sz w:val="26"/>
                  <w:szCs w:val="26"/>
                  <w:rPrChange w:id="10" w:author="Chanh Duc Ngo" w:date="2019-03-13T09:59:00Z">
                    <w:rPr>
                      <w:b/>
                      <w:sz w:val="26"/>
                      <w:szCs w:val="26"/>
                      <w:lang w:val="en-US"/>
                    </w:rPr>
                  </w:rPrChange>
                </w:rPr>
                <w:t>h</w:t>
              </w:r>
            </w:ins>
            <w:r w:rsidRPr="00EC24FC">
              <w:rPr>
                <w:b/>
                <w:sz w:val="26"/>
                <w:szCs w:val="26"/>
              </w:rPr>
              <w:t xml:space="preserve">S. </w:t>
            </w:r>
            <w:r w:rsidRPr="00EC24FC">
              <w:rPr>
                <w:b/>
                <w:sz w:val="26"/>
                <w:szCs w:val="26"/>
              </w:rPr>
              <w:tab/>
            </w:r>
            <w:r w:rsidR="00EC24FC">
              <w:rPr>
                <w:b/>
                <w:sz w:val="26"/>
                <w:szCs w:val="26"/>
              </w:rPr>
              <w:t>N</w:t>
            </w:r>
            <w:r w:rsidRPr="00EC24FC">
              <w:rPr>
                <w:b/>
                <w:sz w:val="26"/>
                <w:szCs w:val="26"/>
              </w:rPr>
              <w:t>GÔ CHÁNH ĐỨC</w:t>
            </w:r>
          </w:p>
          <w:p w14:paraId="13A19340" w14:textId="77777777" w:rsidR="000E41FD" w:rsidRPr="00EC24FC" w:rsidRDefault="000E41FD" w:rsidP="00EC24FC">
            <w:pPr>
              <w:jc w:val="center"/>
              <w:rPr>
                <w:b/>
                <w:sz w:val="26"/>
                <w:szCs w:val="26"/>
              </w:rPr>
            </w:pPr>
          </w:p>
          <w:p w14:paraId="389AB2ED" w14:textId="77777777" w:rsidR="000E41FD" w:rsidRPr="00EC24FC" w:rsidRDefault="000E41FD" w:rsidP="00EC24FC">
            <w:pPr>
              <w:jc w:val="center"/>
              <w:rPr>
                <w:b/>
                <w:sz w:val="26"/>
                <w:szCs w:val="26"/>
              </w:rPr>
            </w:pPr>
          </w:p>
          <w:p w14:paraId="21CEFC2D" w14:textId="77777777" w:rsidR="000E41FD" w:rsidRPr="00EC24FC" w:rsidRDefault="000E41FD" w:rsidP="00EC24FC">
            <w:pPr>
              <w:jc w:val="center"/>
              <w:rPr>
                <w:b/>
                <w:sz w:val="26"/>
                <w:szCs w:val="26"/>
              </w:rPr>
            </w:pPr>
          </w:p>
          <w:p w14:paraId="1CAD082A" w14:textId="77777777" w:rsidR="000E41FD" w:rsidRPr="00EC24FC" w:rsidRDefault="000E41FD" w:rsidP="00EC24FC">
            <w:pPr>
              <w:jc w:val="center"/>
              <w:rPr>
                <w:b/>
                <w:sz w:val="26"/>
                <w:szCs w:val="26"/>
              </w:rPr>
            </w:pPr>
          </w:p>
          <w:p w14:paraId="351F077A" w14:textId="77777777" w:rsidR="000E41FD" w:rsidRPr="00EC24FC" w:rsidRDefault="000E41FD" w:rsidP="00EC24FC">
            <w:pPr>
              <w:jc w:val="center"/>
              <w:rPr>
                <w:b/>
                <w:sz w:val="26"/>
                <w:szCs w:val="26"/>
              </w:rPr>
            </w:pPr>
          </w:p>
          <w:p w14:paraId="026EB375" w14:textId="77777777" w:rsidR="00F932D9" w:rsidRDefault="00F932D9" w:rsidP="00EC24FC">
            <w:pPr>
              <w:jc w:val="center"/>
              <w:rPr>
                <w:b/>
                <w:sz w:val="26"/>
                <w:szCs w:val="26"/>
              </w:rPr>
            </w:pPr>
          </w:p>
          <w:p w14:paraId="6BE744B3" w14:textId="77777777" w:rsidR="00F932D9" w:rsidRDefault="00F932D9" w:rsidP="00EC24FC">
            <w:pPr>
              <w:jc w:val="center"/>
              <w:rPr>
                <w:b/>
                <w:sz w:val="26"/>
                <w:szCs w:val="26"/>
              </w:rPr>
            </w:pPr>
          </w:p>
          <w:p w14:paraId="224385E3" w14:textId="77777777" w:rsidR="00C65EBF" w:rsidRPr="007B120F" w:rsidRDefault="00C65EBF" w:rsidP="00EC24FC">
            <w:pPr>
              <w:jc w:val="center"/>
            </w:pPr>
            <w:r w:rsidRPr="00EC24FC">
              <w:rPr>
                <w:b/>
                <w:sz w:val="26"/>
                <w:szCs w:val="26"/>
              </w:rPr>
              <w:t>KHÓA 2015 - 2019</w:t>
            </w:r>
          </w:p>
        </w:tc>
      </w:tr>
    </w:tbl>
    <w:p w14:paraId="66344F76" w14:textId="77777777" w:rsidR="00746620" w:rsidRPr="00746620" w:rsidRDefault="007817E2" w:rsidP="00C65EBF">
      <w:pPr>
        <w:spacing w:line="259" w:lineRule="auto"/>
        <w:jc w:val="left"/>
        <w:rPr>
          <w:rFonts w:ascii="Times New Roman" w:hAnsi="Times New Roman"/>
        </w:rPr>
      </w:pPr>
      <w:r w:rsidRPr="00501B7A">
        <w:rPr>
          <w:rFonts w:ascii="Times New Roman" w:hAnsi="Times New Roman"/>
        </w:rPr>
        <w:br w:type="page"/>
      </w:r>
      <w:r w:rsidR="000B65C8">
        <w:rPr>
          <w:rFonts w:ascii="Times New Roman" w:hAnsi="Times New Roman"/>
          <w:noProof/>
        </w:rPr>
        <w:lastRenderedPageBreak/>
        <w:pict w14:anchorId="2A712114">
          <v:shapetype id="_x0000_t202" coordsize="21600,21600" o:spt="202" path="m,l,21600r21600,l21600,xe">
            <v:stroke joinstyle="miter"/>
            <v:path gradientshapeok="t" o:connecttype="rect"/>
          </v:shapetype>
          <v:shape id="Text Box 3" o:spid="_x0000_s1028" type="#_x0000_t202" style="position:absolute;margin-left:-2.5pt;margin-top:1.65pt;width:457.7pt;height:621.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IYLQIAAFg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">
            <v:textbox style="mso-next-textbox:#Text Box 3">
              <w:txbxContent>
                <w:p w14:paraId="6E6E1B70" w14:textId="77777777" w:rsidR="00840D3B" w:rsidRDefault="00840D3B" w:rsidP="00545074">
                  <w:pPr>
                    <w:tabs>
                      <w:tab w:val="left" w:leader="dot" w:pos="7920"/>
                    </w:tabs>
                    <w:spacing w:line="360" w:lineRule="auto"/>
                    <w:jc w:val="center"/>
                    <w:rPr>
                      <w:rFonts w:ascii="TimesNewRomanPS-BoldMT" w:hAnsi="TimesNewRomanPS-BoldMT"/>
                      <w:b/>
                      <w:bCs/>
                      <w:color w:val="000000"/>
                    </w:rPr>
                  </w:pPr>
                </w:p>
                <w:p w14:paraId="111F7FD7" w14:textId="77777777" w:rsidR="00840D3B" w:rsidRDefault="00840D3B" w:rsidP="00545074">
                  <w:pPr>
                    <w:tabs>
                      <w:tab w:val="left" w:leader="dot" w:pos="7920"/>
                    </w:tabs>
                    <w:spacing w:line="360" w:lineRule="auto"/>
                    <w:jc w:val="center"/>
                    <w:rPr>
                      <w:rFonts w:ascii="TimesNewRomanPSMT" w:hAnsi="TimesNewRomanPSMT"/>
                      <w:color w:val="000000"/>
                      <w:sz w:val="26"/>
                      <w:szCs w:val="26"/>
                    </w:rPr>
                  </w:pPr>
                  <w:r w:rsidRPr="00C07DE4">
                    <w:rPr>
                      <w:rFonts w:ascii="TimesNewRomanPS-BoldMT" w:hAnsi="TimesNewRomanPS-BoldMT"/>
                      <w:b/>
                      <w:bCs/>
                      <w:color w:val="000000"/>
                    </w:rPr>
                    <w:t xml:space="preserve">NHẬN XÉT </w:t>
                  </w:r>
                  <w:r>
                    <w:rPr>
                      <w:rFonts w:ascii="TimesNewRomanPS-BoldMT" w:hAnsi="TimesNewRomanPS-BoldMT"/>
                      <w:b/>
                      <w:bCs/>
                      <w:color w:val="000000"/>
                    </w:rPr>
                    <w:t>CỦA GIÁO</w:t>
                  </w:r>
                  <w:r w:rsidRPr="00C07DE4">
                    <w:rPr>
                      <w:rFonts w:ascii="TimesNewRomanPS-BoldMT" w:hAnsi="TimesNewRomanPS-BoldMT"/>
                      <w:b/>
                      <w:bCs/>
                      <w:color w:val="000000"/>
                    </w:rPr>
                    <w:t xml:space="preserve"> VIÊN HƯỚNG DẪN</w:t>
                  </w:r>
                </w:p>
                <w:p w14:paraId="0078212B"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1B9D1BBB"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p>
                <w:p w14:paraId="753D95BF"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56A6AA4C"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p>
                <w:p w14:paraId="52E0090A"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77C79FE4"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404DF72C" w14:textId="77777777" w:rsidR="00840D3B" w:rsidRDefault="00840D3B" w:rsidP="001276EE">
                  <w:pPr>
                    <w:tabs>
                      <w:tab w:val="left" w:pos="630"/>
                      <w:tab w:val="left" w:leader="dot" w:pos="7920"/>
                    </w:tabs>
                    <w:spacing w:after="0" w:line="360" w:lineRule="auto"/>
                    <w:rPr>
                      <w:rFonts w:ascii="TimesNewRomanPSMT" w:hAnsi="TimesNewRomanPSMT"/>
                      <w:color w:val="000000"/>
                      <w:sz w:val="26"/>
                      <w:szCs w:val="26"/>
                    </w:rPr>
                  </w:pPr>
                </w:p>
                <w:p w14:paraId="0A102AE1" w14:textId="77777777" w:rsidR="00840D3B" w:rsidRDefault="00840D3B" w:rsidP="001276EE">
                  <w:pPr>
                    <w:ind w:left="3600"/>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r w:rsidRPr="00C07DE4">
                    <w:rPr>
                      <w:rFonts w:ascii="TimesNewRomanPSMT" w:hAnsi="TimesNewRomanPSMT"/>
                      <w:color w:val="000000"/>
                      <w:sz w:val="26"/>
                      <w:szCs w:val="26"/>
                    </w:rPr>
                    <w:br/>
                    <w:t>TP.HCM, ngày ….. tháng …… năm ……</w:t>
                  </w:r>
                </w:p>
                <w:p w14:paraId="2949AFB0" w14:textId="77777777" w:rsidR="00840D3B" w:rsidRPr="00C07DE4" w:rsidRDefault="00840D3B" w:rsidP="007817E2">
                  <w:pPr>
                    <w:ind w:left="5040"/>
                    <w:jc w:val="left"/>
                  </w:pPr>
                  <w:r w:rsidRPr="00C07DE4">
                    <w:rPr>
                      <w:rFonts w:ascii="TimesNewRomanPSMT" w:hAnsi="TimesNewRomanPSMT"/>
                      <w:color w:val="000000"/>
                    </w:rPr>
                    <w:br/>
                  </w:r>
                  <w:r w:rsidRPr="00C07DE4">
                    <w:rPr>
                      <w:rFonts w:ascii="TimesNewRomanPSMT" w:hAnsi="TimesNewRomanPSMT"/>
                      <w:color w:val="000000"/>
                      <w:sz w:val="26"/>
                      <w:szCs w:val="26"/>
                    </w:rPr>
                    <w:t>Giáo viên hướng dẫn</w:t>
                  </w:r>
                </w:p>
                <w:p w14:paraId="0AE5C463" w14:textId="77777777" w:rsidR="00840D3B" w:rsidRDefault="00840D3B" w:rsidP="007817E2"/>
              </w:txbxContent>
            </v:textbox>
          </v:shape>
        </w:pict>
      </w:r>
      <w:r w:rsidRPr="004D47D3">
        <w:rPr>
          <w:rFonts w:ascii="Times New Roman" w:hAnsi="Times New Roman"/>
        </w:rPr>
        <w:br w:type="page"/>
      </w:r>
      <w:r w:rsidR="000B65C8">
        <w:rPr>
          <w:rFonts w:ascii="Times New Roman" w:hAnsi="Times New Roman"/>
          <w:b/>
          <w:noProof/>
          <w:sz w:val="32"/>
        </w:rPr>
        <w:lastRenderedPageBreak/>
        <w:pict w14:anchorId="510ECCD0">
          <v:shape id="Text Box 2" o:spid="_x0000_s1029" type="#_x0000_t202" style="position:absolute;margin-left:-4.25pt;margin-top:.6pt;width:452.5pt;height:617.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">
            <v:textbox style="mso-next-textbox:#Text Box 2">
              <w:txbxContent>
                <w:p w14:paraId="791BEC5D" w14:textId="77777777" w:rsidR="00840D3B" w:rsidRDefault="00840D3B" w:rsidP="007354BC">
                  <w:pPr>
                    <w:tabs>
                      <w:tab w:val="left" w:pos="630"/>
                      <w:tab w:val="left" w:leader="dot" w:pos="7920"/>
                    </w:tabs>
                    <w:spacing w:line="360" w:lineRule="auto"/>
                    <w:jc w:val="center"/>
                    <w:rPr>
                      <w:rFonts w:ascii="TimesNewRomanPS-BoldMT" w:hAnsi="TimesNewRomanPS-BoldMT"/>
                      <w:b/>
                      <w:bCs/>
                      <w:color w:val="000000"/>
                    </w:rPr>
                  </w:pPr>
                </w:p>
                <w:p w14:paraId="3F479CC7" w14:textId="77777777" w:rsidR="00840D3B" w:rsidRDefault="00840D3B" w:rsidP="007354BC">
                  <w:pPr>
                    <w:tabs>
                      <w:tab w:val="left" w:pos="630"/>
                      <w:tab w:val="left" w:leader="dot" w:pos="7920"/>
                    </w:tabs>
                    <w:spacing w:line="360" w:lineRule="auto"/>
                    <w:jc w:val="center"/>
                    <w:rPr>
                      <w:rFonts w:ascii="TimesNewRomanPSMT" w:hAnsi="TimesNewRomanPSMT"/>
                      <w:color w:val="000000"/>
                      <w:sz w:val="26"/>
                      <w:szCs w:val="26"/>
                    </w:rPr>
                  </w:pPr>
                  <w:r w:rsidRPr="00C07DE4">
                    <w:rPr>
                      <w:rFonts w:ascii="TimesNewRomanPS-BoldMT" w:hAnsi="TimesNewRomanPS-BoldMT"/>
                      <w:b/>
                      <w:bCs/>
                      <w:color w:val="000000"/>
                    </w:rPr>
                    <w:t xml:space="preserve">NHẬN XÉT </w:t>
                  </w:r>
                  <w:r>
                    <w:rPr>
                      <w:rFonts w:ascii="TimesNewRomanPS-BoldMT" w:hAnsi="TimesNewRomanPS-BoldMT"/>
                      <w:b/>
                      <w:bCs/>
                      <w:color w:val="000000"/>
                    </w:rPr>
                    <w:t>CỦA GIÁO</w:t>
                  </w:r>
                  <w:r w:rsidRPr="00C07DE4">
                    <w:rPr>
                      <w:rFonts w:ascii="TimesNewRomanPS-BoldMT" w:hAnsi="TimesNewRomanPS-BoldMT"/>
                      <w:b/>
                      <w:bCs/>
                      <w:color w:val="000000"/>
                    </w:rPr>
                    <w:t xml:space="preserve"> VIÊN </w:t>
                  </w:r>
                  <w:r>
                    <w:rPr>
                      <w:rFonts w:ascii="TimesNewRomanPS-BoldMT" w:hAnsi="TimesNewRomanPS-BoldMT"/>
                      <w:b/>
                      <w:bCs/>
                      <w:color w:val="000000"/>
                    </w:rPr>
                    <w:t>PHẢN BIỆN</w:t>
                  </w:r>
                </w:p>
                <w:p w14:paraId="395654D6" w14:textId="77777777" w:rsidR="00840D3B" w:rsidRDefault="00840D3B" w:rsidP="007354BC">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400167B7" w14:textId="77777777" w:rsidR="00840D3B" w:rsidRDefault="00840D3B" w:rsidP="007354BC">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10F4A662" w14:textId="77777777" w:rsidR="00840D3B" w:rsidRDefault="00840D3B" w:rsidP="007354BC">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p>
                <w:p w14:paraId="149FBB58" w14:textId="77777777" w:rsidR="00840D3B" w:rsidRDefault="00840D3B" w:rsidP="007354BC">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4EE2EC38" w14:textId="77777777" w:rsidR="00840D3B" w:rsidRDefault="00840D3B" w:rsidP="007354BC">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p>
                <w:p w14:paraId="728D0498" w14:textId="77777777" w:rsidR="00840D3B" w:rsidRDefault="00840D3B" w:rsidP="007354BC">
                  <w:pPr>
                    <w:tabs>
                      <w:tab w:val="left" w:pos="630"/>
                      <w:tab w:val="left" w:leader="dot" w:pos="7920"/>
                    </w:tabs>
                    <w:spacing w:after="0" w:line="360" w:lineRule="auto"/>
                    <w:rPr>
                      <w:rFonts w:ascii="TimesNewRomanPSMT" w:hAnsi="TimesNewRomanPSMT"/>
                      <w:color w:val="000000"/>
                      <w:sz w:val="26"/>
                      <w:szCs w:val="26"/>
                    </w:rPr>
                  </w:pPr>
                  <w:r>
                    <w:rPr>
                      <w:rFonts w:ascii="TimesNewRomanPSMT" w:hAnsi="TimesNewRomanPSMT"/>
                      <w:color w:val="000000"/>
                      <w:sz w:val="26"/>
                      <w:szCs w:val="26"/>
                    </w:rPr>
                    <w:tab/>
                  </w:r>
                  <w:r>
                    <w:rPr>
                      <w:rFonts w:ascii="TimesNewRomanPSMT" w:hAnsi="TimesNewRomanPSMT"/>
                      <w:color w:val="000000"/>
                      <w:sz w:val="26"/>
                      <w:szCs w:val="26"/>
                    </w:rPr>
                    <w:tab/>
                  </w:r>
                  <w:r>
                    <w:rPr>
                      <w:rFonts w:ascii="TimesNewRomanPSMT" w:hAnsi="TimesNewRomanPSMT"/>
                      <w:color w:val="000000"/>
                      <w:sz w:val="26"/>
                      <w:szCs w:val="26"/>
                    </w:rPr>
                    <w:tab/>
                  </w:r>
                </w:p>
                <w:p w14:paraId="26F63CC6" w14:textId="77777777" w:rsidR="00840D3B" w:rsidRDefault="00840D3B" w:rsidP="007817E2">
                  <w:pPr>
                    <w:spacing w:line="240" w:lineRule="auto"/>
                    <w:ind w:left="630"/>
                    <w:rPr>
                      <w:rFonts w:ascii="TimesNewRomanPSMT" w:hAnsi="TimesNewRomanPSMT"/>
                      <w:color w:val="000000"/>
                      <w:sz w:val="26"/>
                      <w:szCs w:val="26"/>
                    </w:rPr>
                  </w:pPr>
                  <w:r>
                    <w:rPr>
                      <w:rFonts w:ascii="TimesNewRomanPSMT" w:hAnsi="TimesNewRomanPSMT"/>
                      <w:color w:val="000000"/>
                      <w:sz w:val="26"/>
                      <w:szCs w:val="26"/>
                    </w:rPr>
                    <w:tab/>
                  </w:r>
                  <w:r w:rsidRPr="00891AB8">
                    <w:rPr>
                      <w:rFonts w:ascii="TimesNewRomanPSMT" w:hAnsi="TimesNewRomanPSMT"/>
                      <w:color w:val="000000"/>
                      <w:sz w:val="26"/>
                      <w:szCs w:val="26"/>
                    </w:rPr>
                    <w:t>Khóa luận đáp ứng yêu cầu của Khóa luận cử nhân CNTT.</w:t>
                  </w:r>
                </w:p>
                <w:p w14:paraId="4F862DA7" w14:textId="77777777" w:rsidR="00840D3B" w:rsidRDefault="00840D3B" w:rsidP="007817E2">
                  <w:pPr>
                    <w:ind w:left="3870"/>
                    <w:rPr>
                      <w:rFonts w:ascii="TimesNewRomanPSMT" w:hAnsi="TimesNewRomanPSMT"/>
                      <w:color w:val="000000"/>
                      <w:sz w:val="26"/>
                      <w:szCs w:val="26"/>
                    </w:rPr>
                  </w:pPr>
                  <w:r w:rsidRPr="00C07DE4">
                    <w:rPr>
                      <w:rFonts w:ascii="TimesNewRomanPSMT" w:hAnsi="TimesNewRomanPSMT"/>
                      <w:color w:val="000000"/>
                      <w:sz w:val="26"/>
                      <w:szCs w:val="26"/>
                    </w:rPr>
                    <w:br/>
                    <w:t>TP.HCM, ngày ….. tháng …… năm ……</w:t>
                  </w:r>
                </w:p>
                <w:p w14:paraId="69924292" w14:textId="77777777" w:rsidR="00840D3B" w:rsidRPr="00C07DE4" w:rsidRDefault="00840D3B" w:rsidP="007817E2">
                  <w:pPr>
                    <w:ind w:left="5040"/>
                    <w:jc w:val="left"/>
                  </w:pPr>
                  <w:r w:rsidRPr="00C07DE4">
                    <w:rPr>
                      <w:rFonts w:ascii="TimesNewRomanPSMT" w:hAnsi="TimesNewRomanPSMT"/>
                      <w:color w:val="000000"/>
                    </w:rPr>
                    <w:br/>
                  </w:r>
                  <w:r w:rsidRPr="00C07DE4">
                    <w:rPr>
                      <w:rFonts w:ascii="TimesNewRomanPSMT" w:hAnsi="TimesNewRomanPSMT"/>
                      <w:color w:val="000000"/>
                      <w:sz w:val="26"/>
                      <w:szCs w:val="26"/>
                    </w:rPr>
                    <w:t xml:space="preserve">Giáo viên </w:t>
                  </w:r>
                  <w:r>
                    <w:rPr>
                      <w:rFonts w:ascii="TimesNewRomanPSMT" w:hAnsi="TimesNewRomanPSMT"/>
                      <w:color w:val="000000"/>
                      <w:sz w:val="26"/>
                      <w:szCs w:val="26"/>
                    </w:rPr>
                    <w:t>phản biện</w:t>
                  </w:r>
                </w:p>
                <w:p w14:paraId="2B10D240" w14:textId="77777777" w:rsidR="00840D3B" w:rsidRDefault="00840D3B" w:rsidP="007817E2"/>
              </w:txbxContent>
            </v:textbox>
          </v:shape>
        </w:pict>
      </w:r>
      <w:r w:rsidR="00746620">
        <w:rPr>
          <w:rFonts w:ascii="Times New Roman" w:hAnsi="Times New Roman"/>
          <w:sz w:val="32"/>
        </w:rPr>
        <w:br w:type="page"/>
      </w:r>
    </w:p>
    <w:p w14:paraId="7FD95088" w14:textId="77777777" w:rsidR="00F913A5" w:rsidRDefault="00F913A5" w:rsidP="00205807">
      <w:pPr>
        <w:spacing w:line="360" w:lineRule="auto"/>
        <w:rPr>
          <w:rFonts w:ascii="Times New Roman" w:hAnsi="Times New Roman"/>
          <w:sz w:val="32"/>
        </w:rPr>
        <w:sectPr w:rsidR="00F913A5" w:rsidSect="00694EA7">
          <w:footerReference w:type="default" r:id="rId8"/>
          <w:pgSz w:w="12240" w:h="15840"/>
          <w:pgMar w:top="1701" w:right="1134" w:bottom="1985" w:left="1985" w:header="720" w:footer="720" w:gutter="0"/>
          <w:cols w:space="720"/>
          <w:docGrid w:linePitch="360"/>
        </w:sectPr>
      </w:pPr>
    </w:p>
    <w:p w14:paraId="4EF37C79" w14:textId="77777777" w:rsidR="007817E2" w:rsidRDefault="007817E2" w:rsidP="00205807">
      <w:pPr>
        <w:pStyle w:val="Heading1"/>
        <w:spacing w:line="360" w:lineRule="auto"/>
        <w:jc w:val="center"/>
        <w:rPr>
          <w:rFonts w:ascii="Times New Roman" w:hAnsi="Times New Roman"/>
          <w:b w:val="0"/>
          <w:sz w:val="32"/>
        </w:rPr>
      </w:pPr>
      <w:bookmarkStart w:id="11" w:name="_Toc1743472"/>
      <w:bookmarkStart w:id="12" w:name="_Toc3204388"/>
      <w:commentRangeStart w:id="13"/>
      <w:commentRangeStart w:id="14"/>
      <w:commentRangeStart w:id="15"/>
      <w:r w:rsidRPr="004D47D3">
        <w:rPr>
          <w:rFonts w:ascii="Times New Roman" w:hAnsi="Times New Roman"/>
          <w:sz w:val="32"/>
        </w:rPr>
        <w:lastRenderedPageBreak/>
        <w:t>LỜI CẢM ƠN</w:t>
      </w:r>
      <w:bookmarkEnd w:id="11"/>
      <w:commentRangeEnd w:id="13"/>
      <w:r w:rsidR="003D0EE1">
        <w:rPr>
          <w:rStyle w:val="CommentReference"/>
          <w:rFonts w:ascii="Calibri" w:eastAsia="Times New Roman" w:hAnsi="Calibri"/>
          <w:b w:val="0"/>
          <w:bCs w:val="0"/>
          <w:caps w:val="0"/>
          <w:spacing w:val="0"/>
        </w:rPr>
        <w:commentReference w:id="13"/>
      </w:r>
      <w:commentRangeEnd w:id="14"/>
      <w:r w:rsidR="003D0EE1">
        <w:rPr>
          <w:rStyle w:val="CommentReference"/>
          <w:rFonts w:ascii="Calibri" w:eastAsia="Times New Roman" w:hAnsi="Calibri"/>
          <w:b w:val="0"/>
          <w:bCs w:val="0"/>
          <w:caps w:val="0"/>
          <w:spacing w:val="0"/>
        </w:rPr>
        <w:commentReference w:id="14"/>
      </w:r>
      <w:bookmarkEnd w:id="12"/>
      <w:commentRangeEnd w:id="15"/>
      <w:r w:rsidR="001A6F75">
        <w:rPr>
          <w:rStyle w:val="CommentReference"/>
          <w:rFonts w:ascii="Calibri" w:eastAsia="Times New Roman" w:hAnsi="Calibri"/>
          <w:b w:val="0"/>
          <w:bCs w:val="0"/>
          <w:caps w:val="0"/>
          <w:spacing w:val="0"/>
        </w:rPr>
        <w:commentReference w:id="15"/>
      </w:r>
    </w:p>
    <w:p w14:paraId="6DFB0C97" w14:textId="77777777" w:rsidR="007817E2" w:rsidRPr="00E803E8" w:rsidRDefault="007817E2" w:rsidP="00205807">
      <w:pPr>
        <w:spacing w:line="360" w:lineRule="auto"/>
        <w:ind w:firstLine="540"/>
        <w:rPr>
          <w:rFonts w:ascii="Times New Roman" w:hAnsi="Times New Roman"/>
          <w:sz w:val="26"/>
          <w:szCs w:val="26"/>
        </w:rPr>
      </w:pPr>
      <w:r w:rsidRPr="00E803E8">
        <w:rPr>
          <w:rFonts w:ascii="Times New Roman" w:hAnsi="Times New Roman"/>
          <w:sz w:val="26"/>
          <w:szCs w:val="26"/>
        </w:rPr>
        <w:t xml:space="preserve">Hoàn thành khóa luận tốt nghiệp đối với em là một cột mốc lớn mà em thật sự hạnh phúc và tự hào. Để có được kết quả này không chỉ là sự </w:t>
      </w:r>
      <w:r>
        <w:rPr>
          <w:rFonts w:ascii="Times New Roman" w:hAnsi="Times New Roman"/>
          <w:sz w:val="26"/>
          <w:szCs w:val="26"/>
        </w:rPr>
        <w:t>nỗ</w:t>
      </w:r>
      <w:r w:rsidRPr="00E803E8">
        <w:rPr>
          <w:rFonts w:ascii="Times New Roman" w:hAnsi="Times New Roman"/>
          <w:sz w:val="26"/>
          <w:szCs w:val="26"/>
        </w:rPr>
        <w:t xml:space="preserve"> lực cả cá nhân em mà còn nhờ sự giúp đỡ của giảng viên hướng dẫn đề tài, của bộ môn và nhà trường.</w:t>
      </w:r>
    </w:p>
    <w:p w14:paraId="531EE681" w14:textId="77777777" w:rsidR="007817E2" w:rsidRPr="00E803E8" w:rsidRDefault="007817E2" w:rsidP="00205807">
      <w:pPr>
        <w:spacing w:line="360" w:lineRule="auto"/>
        <w:ind w:firstLine="540"/>
        <w:rPr>
          <w:rFonts w:ascii="Times New Roman" w:hAnsi="Times New Roman"/>
          <w:sz w:val="26"/>
          <w:szCs w:val="26"/>
        </w:rPr>
      </w:pPr>
      <w:r w:rsidRPr="00E803E8">
        <w:rPr>
          <w:rFonts w:ascii="Times New Roman" w:hAnsi="Times New Roman"/>
          <w:sz w:val="26"/>
          <w:szCs w:val="26"/>
        </w:rPr>
        <w:t>Trước hết, em muốn gửi lời cảm ơn sâu sắc đối với thầy Ngô Chánh Đức. Được làm việc với thầy và được thầy chỉ bảo, góp ý là những kinh nghiệm quý giá đối với em trong việc hoàn thành đồ án tốt nghiệp và cả trong công việc sau này.</w:t>
      </w:r>
    </w:p>
    <w:p w14:paraId="637DC132" w14:textId="77777777" w:rsidR="007817E2" w:rsidRPr="00E803E8" w:rsidRDefault="007817E2" w:rsidP="00205807">
      <w:pPr>
        <w:spacing w:line="360" w:lineRule="auto"/>
        <w:ind w:firstLine="540"/>
        <w:rPr>
          <w:rFonts w:ascii="Times New Roman" w:hAnsi="Times New Roman"/>
          <w:sz w:val="26"/>
          <w:szCs w:val="26"/>
        </w:rPr>
      </w:pPr>
      <w:r w:rsidRPr="00E803E8">
        <w:rPr>
          <w:rFonts w:ascii="Times New Roman" w:hAnsi="Times New Roman"/>
          <w:sz w:val="26"/>
          <w:szCs w:val="26"/>
        </w:rPr>
        <w:t>Em chân thành cám ơn Khoa Công Nghệ Thông Tin, trường Đại Học Khoa Học Tự Nhiên, Đại học Quốc gia Tp. Hồ Chí Minh đã tạo điều kiện thuận lợi cho em trong 4 năm học tập tại trường và thực hiện đề tài tốt nghiệp.</w:t>
      </w:r>
    </w:p>
    <w:p w14:paraId="6A698F4D" w14:textId="1BC9F9A1" w:rsidR="007817E2" w:rsidRPr="00CB097F" w:rsidRDefault="007817E2" w:rsidP="00205807">
      <w:pPr>
        <w:spacing w:line="360" w:lineRule="auto"/>
        <w:ind w:firstLine="540"/>
        <w:rPr>
          <w:rFonts w:ascii="Times New Roman" w:hAnsi="Times New Roman"/>
          <w:sz w:val="26"/>
          <w:szCs w:val="26"/>
          <w:lang w:val="en-US"/>
          <w:rPrChange w:id="16" w:author="Thảo Nguyễn Kim" w:date="2019-03-13T13:05:00Z">
            <w:rPr>
              <w:rFonts w:ascii="Times New Roman" w:hAnsi="Times New Roman"/>
              <w:sz w:val="26"/>
              <w:szCs w:val="26"/>
            </w:rPr>
          </w:rPrChange>
        </w:rPr>
      </w:pPr>
      <w:r w:rsidRPr="00E803E8">
        <w:rPr>
          <w:rFonts w:ascii="Times New Roman" w:hAnsi="Times New Roman"/>
          <w:sz w:val="26"/>
          <w:szCs w:val="26"/>
        </w:rPr>
        <w:t>Em xin chân thành cám ơn quý Thầy Cô trong Khoa Công Nghệ Thông Tin đã tận tình giảng dạy, trang bị cho chúng em những kiến thức quý báu trong suốt quá trình học tập để có thể thực hiện được đề tài. Em cũng xin gửi lòng biết ơn đến gia đình và bạn bè, những người</w:t>
      </w:r>
      <w:ins w:id="17" w:author="Thảo Nguyễn Kim" w:date="2019-03-11T03:04:00Z">
        <w:r w:rsidR="00387521" w:rsidRPr="00EB7DE2">
          <w:rPr>
            <w:rFonts w:ascii="Times New Roman" w:hAnsi="Times New Roman"/>
            <w:sz w:val="26"/>
            <w:szCs w:val="26"/>
            <w:rPrChange w:id="18" w:author="Chanh Duc Ngo" w:date="2019-03-13T09:59:00Z">
              <w:rPr>
                <w:rFonts w:ascii="Times New Roman" w:hAnsi="Times New Roman"/>
                <w:sz w:val="26"/>
                <w:szCs w:val="26"/>
                <w:lang w:val="en-US"/>
              </w:rPr>
            </w:rPrChange>
          </w:rPr>
          <w:t xml:space="preserve"> </w:t>
        </w:r>
      </w:ins>
      <w:del w:id="19" w:author="Thảo Nguyễn Kim" w:date="2019-03-11T03:04:00Z">
        <w:r w:rsidRPr="00E803E8" w:rsidDel="00387521">
          <w:rPr>
            <w:rFonts w:ascii="Times New Roman" w:hAnsi="Times New Roman"/>
            <w:sz w:val="26"/>
            <w:szCs w:val="26"/>
          </w:rPr>
          <w:delText xml:space="preserve"> </w:delText>
        </w:r>
      </w:del>
      <w:r w:rsidRPr="00E803E8">
        <w:rPr>
          <w:rFonts w:ascii="Times New Roman" w:hAnsi="Times New Roman"/>
          <w:sz w:val="26"/>
          <w:szCs w:val="26"/>
        </w:rPr>
        <w:t>đã giúp đỡ, cổ vũ em rất nhiều trong lúc em gặp khó khăn cũng như trong suốt quá trình thực hiện đề tài tốt nghiệp.</w:t>
      </w:r>
      <w:ins w:id="20" w:author="Thảo Nguyễn Kim" w:date="2019-03-13T13:05:00Z">
        <w:r w:rsidR="00CB097F">
          <w:rPr>
            <w:rFonts w:ascii="Times New Roman" w:hAnsi="Times New Roman"/>
            <w:sz w:val="26"/>
            <w:szCs w:val="26"/>
            <w:lang w:val="en-US"/>
          </w:rPr>
          <w:t xml:space="preserve"> Em cũng xin cảm ơn những người bạn đã hỗ trợ </w:t>
        </w:r>
        <w:r w:rsidR="00FA7EE7">
          <w:rPr>
            <w:rFonts w:ascii="Times New Roman" w:hAnsi="Times New Roman"/>
            <w:sz w:val="26"/>
            <w:szCs w:val="26"/>
            <w:lang w:val="en-US"/>
          </w:rPr>
          <w:t>giúp</w:t>
        </w:r>
        <w:r w:rsidR="00CB097F">
          <w:rPr>
            <w:rFonts w:ascii="Times New Roman" w:hAnsi="Times New Roman"/>
            <w:sz w:val="26"/>
            <w:szCs w:val="26"/>
            <w:lang w:val="en-US"/>
          </w:rPr>
          <w:t xml:space="preserve"> em đã hoàn thành luận văn này.</w:t>
        </w:r>
      </w:ins>
    </w:p>
    <w:p w14:paraId="6EAB6BA4" w14:textId="77777777" w:rsidR="007817E2" w:rsidRPr="00E803E8" w:rsidRDefault="007817E2" w:rsidP="00205807">
      <w:pPr>
        <w:spacing w:line="360" w:lineRule="auto"/>
        <w:ind w:firstLine="540"/>
        <w:rPr>
          <w:rFonts w:ascii="Times New Roman" w:hAnsi="Times New Roman"/>
          <w:sz w:val="26"/>
          <w:szCs w:val="26"/>
        </w:rPr>
      </w:pPr>
      <w:r w:rsidRPr="00E803E8">
        <w:rPr>
          <w:rFonts w:ascii="Times New Roman" w:hAnsi="Times New Roman"/>
          <w:sz w:val="26"/>
          <w:szCs w:val="26"/>
        </w:rPr>
        <w:t>Mặc dù đã cố gắng hoàn thành luận văn trong phạm vi và khả năng cho phép nhưng chắc chắn sẽ không tránh khỏi những thiếu sót, kính mong nhận được sự góp ý và tận tình chỉ bảo của quý Thầy Cô.</w:t>
      </w:r>
    </w:p>
    <w:p w14:paraId="414D5748" w14:textId="77777777" w:rsidR="007817E2" w:rsidRPr="00E803E8" w:rsidRDefault="007817E2" w:rsidP="00205807">
      <w:pPr>
        <w:spacing w:line="360" w:lineRule="auto"/>
        <w:ind w:firstLine="540"/>
        <w:rPr>
          <w:rFonts w:ascii="Times New Roman" w:hAnsi="Times New Roman"/>
          <w:sz w:val="26"/>
          <w:szCs w:val="26"/>
        </w:rPr>
      </w:pPr>
      <w:r w:rsidRPr="00E803E8">
        <w:rPr>
          <w:rFonts w:ascii="Times New Roman" w:hAnsi="Times New Roman"/>
          <w:sz w:val="26"/>
          <w:szCs w:val="26"/>
        </w:rPr>
        <w:t>Một lần nữa, em xin chân thành cám ơn và mong nhận được sự chỉ bảo của quý Thầy Cô để đề tài tốt nghiệp được hoàn chỉnh hơn.</w:t>
      </w:r>
    </w:p>
    <w:p w14:paraId="4F1A43CA" w14:textId="77777777" w:rsidR="00345734" w:rsidDel="00005060" w:rsidRDefault="007817E2" w:rsidP="00205807">
      <w:pPr>
        <w:spacing w:line="360" w:lineRule="auto"/>
        <w:ind w:left="3600" w:firstLine="720"/>
        <w:rPr>
          <w:del w:id="21" w:author="Thảo Nguyễn Kim" w:date="2019-03-13T13:06:00Z"/>
          <w:rFonts w:ascii="Times New Roman" w:hAnsi="Times New Roman"/>
          <w:sz w:val="26"/>
          <w:szCs w:val="26"/>
        </w:rPr>
      </w:pPr>
      <w:r w:rsidRPr="00E803E8">
        <w:rPr>
          <w:rFonts w:ascii="Times New Roman" w:hAnsi="Times New Roman"/>
          <w:sz w:val="26"/>
          <w:szCs w:val="26"/>
        </w:rPr>
        <w:t>TP. Hồ Chí Minh, 25 tháng 3 năm 2019</w:t>
      </w:r>
    </w:p>
    <w:p w14:paraId="3DA78608" w14:textId="77777777" w:rsidR="00C36085" w:rsidRDefault="00C36085">
      <w:pPr>
        <w:spacing w:line="360" w:lineRule="auto"/>
        <w:ind w:left="3600" w:firstLine="720"/>
        <w:rPr>
          <w:rFonts w:ascii="Times New Roman" w:hAnsi="Times New Roman"/>
          <w:sz w:val="26"/>
          <w:szCs w:val="26"/>
        </w:rPr>
        <w:pPrChange w:id="22" w:author="Thảo Nguyễn Kim" w:date="2019-03-13T13:06:00Z">
          <w:pPr>
            <w:spacing w:line="360" w:lineRule="auto"/>
            <w:ind w:left="5400"/>
          </w:pPr>
        </w:pPrChange>
      </w:pPr>
    </w:p>
    <w:p w14:paraId="5ECDBF17" w14:textId="77777777" w:rsidR="007817E2" w:rsidRPr="00E803E8" w:rsidRDefault="007817E2" w:rsidP="00205807">
      <w:pPr>
        <w:spacing w:line="360" w:lineRule="auto"/>
        <w:ind w:left="5400"/>
        <w:rPr>
          <w:rFonts w:ascii="Times New Roman" w:hAnsi="Times New Roman"/>
          <w:b/>
          <w:sz w:val="26"/>
          <w:szCs w:val="26"/>
        </w:rPr>
      </w:pPr>
      <w:r w:rsidRPr="00E803E8">
        <w:rPr>
          <w:rFonts w:ascii="Times New Roman" w:hAnsi="Times New Roman"/>
          <w:sz w:val="26"/>
          <w:szCs w:val="26"/>
        </w:rPr>
        <w:t>Nguyễn Kim Thảo</w:t>
      </w:r>
    </w:p>
    <w:p w14:paraId="1628BB8F" w14:textId="3DE93BF7" w:rsidR="007817E2" w:rsidRPr="004D47D3" w:rsidRDefault="007817E2" w:rsidP="00205807">
      <w:pPr>
        <w:pStyle w:val="Heading1"/>
        <w:spacing w:line="360" w:lineRule="auto"/>
        <w:rPr>
          <w:rFonts w:ascii="Times New Roman" w:hAnsi="Times New Roman"/>
          <w:b w:val="0"/>
          <w:sz w:val="32"/>
        </w:rPr>
      </w:pPr>
      <w:r w:rsidRPr="004D47D3">
        <w:rPr>
          <w:rFonts w:ascii="Times New Roman" w:hAnsi="Times New Roman"/>
          <w:sz w:val="32"/>
        </w:rPr>
        <w:br w:type="page"/>
      </w:r>
      <w:bookmarkStart w:id="23" w:name="_Toc1743473"/>
      <w:bookmarkStart w:id="24" w:name="_Toc3204389"/>
      <w:r w:rsidRPr="004D47D3">
        <w:rPr>
          <w:rFonts w:ascii="Times New Roman" w:hAnsi="Times New Roman"/>
          <w:sz w:val="32"/>
        </w:rPr>
        <w:lastRenderedPageBreak/>
        <w:t>ĐỀ CƯƠNG CHI TIẾT</w:t>
      </w:r>
      <w:bookmarkEnd w:id="23"/>
      <w:bookmarkEnd w:id="24"/>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90"/>
      </w:tblGrid>
      <w:tr w:rsidR="007817E2" w:rsidRPr="00B14D9B" w14:paraId="08CE4518" w14:textId="77777777" w:rsidTr="00097F58">
        <w:trPr>
          <w:trHeight w:val="625"/>
        </w:trPr>
        <w:tc>
          <w:tcPr>
            <w:tcW w:w="9090" w:type="dxa"/>
            <w:shd w:val="clear" w:color="auto" w:fill="auto"/>
          </w:tcPr>
          <w:p w14:paraId="33B02D80" w14:textId="77777777" w:rsidR="007817E2" w:rsidRPr="00903E36" w:rsidRDefault="007817E2" w:rsidP="00205807">
            <w:pPr>
              <w:spacing w:line="360" w:lineRule="auto"/>
              <w:rPr>
                <w:rFonts w:ascii="Times New Roman" w:hAnsi="Times New Roman"/>
                <w:sz w:val="26"/>
                <w:szCs w:val="26"/>
              </w:rPr>
            </w:pPr>
            <w:r w:rsidRPr="00903E36">
              <w:rPr>
                <w:rStyle w:val="fontstyle01"/>
                <w:rFonts w:ascii="Times New Roman" w:hAnsi="Times New Roman"/>
              </w:rPr>
              <w:t xml:space="preserve">Tên Đề Tài: </w:t>
            </w:r>
            <w:r w:rsidRPr="00903E36">
              <w:rPr>
                <w:rFonts w:ascii="Times New Roman" w:hAnsi="Times New Roman"/>
                <w:color w:val="000000"/>
                <w:sz w:val="26"/>
                <w:szCs w:val="26"/>
              </w:rPr>
              <w:t>XÂY DỰNG HỆ THỐNG QUẢN LÝ VÀ THỰC THI DỊCH VỤ ỨNG DỤNG QUẢN LÝ</w:t>
            </w:r>
          </w:p>
        </w:tc>
      </w:tr>
      <w:tr w:rsidR="007817E2" w:rsidRPr="00B14D9B" w14:paraId="0AF34468" w14:textId="77777777" w:rsidTr="00097F58">
        <w:trPr>
          <w:trHeight w:val="332"/>
        </w:trPr>
        <w:tc>
          <w:tcPr>
            <w:tcW w:w="9090" w:type="dxa"/>
            <w:shd w:val="clear" w:color="auto" w:fill="auto"/>
          </w:tcPr>
          <w:p w14:paraId="6C3D6908" w14:textId="77777777" w:rsidR="007817E2" w:rsidRPr="00903E36" w:rsidRDefault="007817E2" w:rsidP="00205807">
            <w:pPr>
              <w:spacing w:line="360" w:lineRule="auto"/>
              <w:rPr>
                <w:rFonts w:ascii="Times New Roman" w:hAnsi="Times New Roman"/>
                <w:sz w:val="26"/>
                <w:szCs w:val="26"/>
              </w:rPr>
            </w:pPr>
            <w:r w:rsidRPr="00903E36">
              <w:rPr>
                <w:rStyle w:val="fontstyle01"/>
                <w:rFonts w:ascii="Times New Roman" w:hAnsi="Times New Roman"/>
              </w:rPr>
              <w:t xml:space="preserve">Giao viên hướng dẫn: </w:t>
            </w:r>
            <w:r w:rsidRPr="00903E36">
              <w:rPr>
                <w:rStyle w:val="fontstyle01"/>
                <w:rFonts w:ascii="Times New Roman" w:hAnsi="Times New Roman"/>
                <w:b w:val="0"/>
              </w:rPr>
              <w:t>Ngô Chánh Đức</w:t>
            </w:r>
          </w:p>
        </w:tc>
      </w:tr>
      <w:tr w:rsidR="007817E2" w:rsidRPr="00B14D9B" w14:paraId="157E9D9E" w14:textId="77777777" w:rsidTr="00097F58">
        <w:trPr>
          <w:trHeight w:val="312"/>
        </w:trPr>
        <w:tc>
          <w:tcPr>
            <w:tcW w:w="9090" w:type="dxa"/>
            <w:shd w:val="clear" w:color="auto" w:fill="auto"/>
          </w:tcPr>
          <w:p w14:paraId="3193FDDC" w14:textId="77777777" w:rsidR="007817E2" w:rsidRPr="00903E36" w:rsidRDefault="007817E2" w:rsidP="00205807">
            <w:pPr>
              <w:spacing w:line="360" w:lineRule="auto"/>
              <w:rPr>
                <w:rFonts w:ascii="Times New Roman" w:hAnsi="Times New Roman"/>
                <w:sz w:val="26"/>
                <w:szCs w:val="26"/>
              </w:rPr>
            </w:pPr>
            <w:r w:rsidRPr="00903E36">
              <w:rPr>
                <w:rStyle w:val="fontstyle01"/>
                <w:rFonts w:ascii="Times New Roman" w:hAnsi="Times New Roman"/>
              </w:rPr>
              <w:t xml:space="preserve">Thời gian thực hiện: </w:t>
            </w:r>
            <w:r w:rsidRPr="00903E36">
              <w:rPr>
                <w:rStyle w:val="fontstyle01"/>
                <w:rFonts w:ascii="Times New Roman" w:hAnsi="Times New Roman"/>
                <w:b w:val="0"/>
              </w:rPr>
              <w:t>Từ ngày 12/9/2018 đến 8/3/2019</w:t>
            </w:r>
          </w:p>
        </w:tc>
      </w:tr>
      <w:tr w:rsidR="007817E2" w:rsidRPr="00B14D9B" w14:paraId="5BB53F83" w14:textId="77777777" w:rsidTr="00097F58">
        <w:trPr>
          <w:trHeight w:val="312"/>
        </w:trPr>
        <w:tc>
          <w:tcPr>
            <w:tcW w:w="9090" w:type="dxa"/>
            <w:shd w:val="clear" w:color="auto" w:fill="auto"/>
          </w:tcPr>
          <w:p w14:paraId="35716ED2" w14:textId="77777777" w:rsidR="007817E2" w:rsidRPr="00903E36" w:rsidRDefault="007817E2" w:rsidP="00205807">
            <w:pPr>
              <w:spacing w:line="360" w:lineRule="auto"/>
              <w:ind w:left="-218" w:firstLine="218"/>
              <w:rPr>
                <w:rFonts w:ascii="Times New Roman" w:hAnsi="Times New Roman"/>
                <w:sz w:val="26"/>
                <w:szCs w:val="26"/>
              </w:rPr>
            </w:pPr>
            <w:r w:rsidRPr="00903E36">
              <w:rPr>
                <w:rStyle w:val="fontstyle01"/>
                <w:rFonts w:ascii="Times New Roman" w:hAnsi="Times New Roman"/>
              </w:rPr>
              <w:t xml:space="preserve">Sinh viên thực hiện: </w:t>
            </w:r>
            <w:r w:rsidRPr="00903E36">
              <w:rPr>
                <w:rStyle w:val="fontstyle01"/>
                <w:rFonts w:ascii="Times New Roman" w:hAnsi="Times New Roman"/>
                <w:b w:val="0"/>
              </w:rPr>
              <w:t>1512517-Nguyễn Kim Thảo</w:t>
            </w:r>
          </w:p>
        </w:tc>
      </w:tr>
      <w:tr w:rsidR="007817E2" w:rsidRPr="00B14D9B" w14:paraId="1967FA5C" w14:textId="77777777" w:rsidTr="00097F58">
        <w:trPr>
          <w:trHeight w:val="312"/>
        </w:trPr>
        <w:tc>
          <w:tcPr>
            <w:tcW w:w="9090" w:type="dxa"/>
            <w:shd w:val="clear" w:color="auto" w:fill="auto"/>
          </w:tcPr>
          <w:p w14:paraId="53525A88" w14:textId="77777777" w:rsidR="007817E2" w:rsidRPr="00903E36" w:rsidRDefault="007817E2" w:rsidP="00205807">
            <w:pPr>
              <w:spacing w:line="360" w:lineRule="auto"/>
              <w:rPr>
                <w:rFonts w:ascii="Times New Roman" w:hAnsi="Times New Roman"/>
                <w:sz w:val="26"/>
                <w:szCs w:val="26"/>
              </w:rPr>
            </w:pPr>
            <w:r w:rsidRPr="00903E36">
              <w:rPr>
                <w:rStyle w:val="fontstyle01"/>
                <w:rFonts w:ascii="Times New Roman" w:hAnsi="Times New Roman"/>
              </w:rPr>
              <w:t xml:space="preserve">Loại đề tài: </w:t>
            </w:r>
            <w:r w:rsidRPr="00903E36">
              <w:rPr>
                <w:rStyle w:val="fontstyle01"/>
                <w:rFonts w:ascii="Times New Roman" w:hAnsi="Times New Roman"/>
                <w:b w:val="0"/>
              </w:rPr>
              <w:t>Nghiên cứu lý thuyết, tìm hiểu và cải tiến công cụ</w:t>
            </w:r>
          </w:p>
        </w:tc>
      </w:tr>
    </w:tbl>
    <w:p w14:paraId="44FC64ED" w14:textId="77777777" w:rsidR="007817E2" w:rsidRPr="004D47D3" w:rsidRDefault="000B65C8" w:rsidP="00205807">
      <w:pPr>
        <w:spacing w:line="360" w:lineRule="auto"/>
        <w:rPr>
          <w:rFonts w:ascii="Times New Roman" w:hAnsi="Times New Roman"/>
          <w:b/>
          <w:sz w:val="32"/>
        </w:rPr>
      </w:pPr>
      <w:r>
        <w:rPr>
          <w:rFonts w:ascii="Times New Roman" w:hAnsi="Times New Roman"/>
          <w:b/>
          <w:noProof/>
          <w:sz w:val="32"/>
        </w:rPr>
        <w:pict w14:anchorId="3FD42B84">
          <v:shape id="Text Box 1" o:spid="_x0000_s1030" type="#_x0000_t202" style="position:absolute;left:0;text-align:left;margin-left:-1.4pt;margin-top:10.5pt;width:457.6pt;height:406.8pt;z-index:251661312;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">
            <v:textbox style="mso-next-textbox:#Text Box 1">
              <w:txbxContent>
                <w:p w14:paraId="302DD3AD" w14:textId="77777777" w:rsidR="00840D3B" w:rsidRDefault="00840D3B" w:rsidP="003869F9">
                  <w:pPr>
                    <w:spacing w:after="0" w:line="360" w:lineRule="auto"/>
                    <w:jc w:val="left"/>
                    <w:rPr>
                      <w:rFonts w:ascii="Times New Roman" w:hAnsi="Times New Roman"/>
                      <w:color w:val="000000"/>
                      <w:sz w:val="26"/>
                      <w:szCs w:val="26"/>
                    </w:rPr>
                  </w:pPr>
                  <w:r w:rsidRPr="00F53E58">
                    <w:rPr>
                      <w:rFonts w:ascii="Times New Roman" w:hAnsi="Times New Roman"/>
                      <w:b/>
                      <w:bCs/>
                      <w:color w:val="000000"/>
                      <w:sz w:val="26"/>
                      <w:szCs w:val="26"/>
                    </w:rPr>
                    <w:t xml:space="preserve">Nội Dung Đề Tài: </w:t>
                  </w:r>
                  <w:r w:rsidRPr="00F53E58">
                    <w:rPr>
                      <w:rFonts w:ascii="Times New Roman" w:hAnsi="Times New Roman"/>
                      <w:color w:val="000000"/>
                      <w:sz w:val="26"/>
                      <w:szCs w:val="26"/>
                    </w:rPr>
                    <w:t>Đây là đề tài theo hướng nghiên cứu lý thuyết, tìm hiểu công</w:t>
                  </w:r>
                  <w:r w:rsidRPr="00F53E58">
                    <w:rPr>
                      <w:rFonts w:ascii="Times New Roman" w:hAnsi="Times New Roman"/>
                      <w:color w:val="000000"/>
                      <w:sz w:val="26"/>
                      <w:szCs w:val="26"/>
                    </w:rPr>
                    <w:br/>
                    <w:t>nghệ và xây dựng ứng dụng. Nội dung đề tài bao gồm:</w:t>
                  </w:r>
                </w:p>
                <w:p w14:paraId="691E5B7A" w14:textId="77777777" w:rsidR="00840D3B" w:rsidRDefault="00840D3B" w:rsidP="003869F9">
                  <w:pPr>
                    <w:pStyle w:val="ListParagraph"/>
                    <w:numPr>
                      <w:ilvl w:val="0"/>
                      <w:numId w:val="43"/>
                    </w:numPr>
                    <w:spacing w:after="0" w:line="360" w:lineRule="auto"/>
                    <w:jc w:val="left"/>
                    <w:rPr>
                      <w:rFonts w:ascii="Times New Roman" w:hAnsi="Times New Roman"/>
                      <w:color w:val="000000"/>
                      <w:sz w:val="26"/>
                      <w:szCs w:val="26"/>
                    </w:rPr>
                  </w:pPr>
                  <w:r w:rsidRPr="003869F9">
                    <w:rPr>
                      <w:rFonts w:ascii="Times New Roman" w:hAnsi="Times New Roman"/>
                      <w:color w:val="000000"/>
                      <w:sz w:val="26"/>
                      <w:szCs w:val="26"/>
                    </w:rPr>
                    <w:t>Tìm hiểu lý thuyết về thực trạng, các hướng tiếp cận phát triển nhanh một ứng dụng quản lý. Trong đó, sinh viên sẽ tiến hành khảo sát, đánh giá một số công cụ hiện có. Từ đó, sinh viên rút ra những hạn chế của những hệ thống, phương pháp hiện hành.</w:t>
                  </w:r>
                </w:p>
                <w:p w14:paraId="4CA84A09" w14:textId="77777777" w:rsidR="00840D3B" w:rsidRDefault="00840D3B" w:rsidP="003869F9">
                  <w:pPr>
                    <w:pStyle w:val="ListParagraph"/>
                    <w:numPr>
                      <w:ilvl w:val="0"/>
                      <w:numId w:val="43"/>
                    </w:numPr>
                    <w:spacing w:after="0" w:line="360" w:lineRule="auto"/>
                    <w:jc w:val="left"/>
                    <w:rPr>
                      <w:rFonts w:ascii="Times New Roman" w:hAnsi="Times New Roman"/>
                      <w:color w:val="000000"/>
                      <w:sz w:val="26"/>
                      <w:szCs w:val="26"/>
                    </w:rPr>
                  </w:pPr>
                  <w:r w:rsidRPr="003869F9">
                    <w:rPr>
                      <w:rFonts w:ascii="Times New Roman" w:hAnsi="Times New Roman"/>
                      <w:color w:val="000000"/>
                      <w:sz w:val="26"/>
                      <w:szCs w:val="26"/>
                    </w:rPr>
                    <w:t xml:space="preserve">Nội dung đề tài tập trung vào hướng tiếp cận sử dụng quy trình nghiệp vụ để từ đó hỗ trợ phát sinh tự động một phần hoặc hoàn toàn các dịch vụ của một ứng dụng quản lí. Do đó, sinh viên sẽ tìm hiểu về lý thuyết ngôn ngữ mô hình hóa quy trình nghiệp vụ BPMN và các hệ thống liên quan hỗ trợ thực thi BPMN (Camunda, Flowable). Từ đó, sinh viên quyết định hướng tiếp cận để xây dựng mộ hệ thống quản lý và thực thi dịch vụ của ứng dụng quản lý dựa trên các mô hình nghiệp vụ quản lý. </w:t>
                  </w:r>
                </w:p>
                <w:p w14:paraId="6F2D18A1" w14:textId="77777777" w:rsidR="00840D3B" w:rsidRPr="003869F9" w:rsidRDefault="00840D3B" w:rsidP="003869F9">
                  <w:pPr>
                    <w:pStyle w:val="ListParagraph"/>
                    <w:numPr>
                      <w:ilvl w:val="0"/>
                      <w:numId w:val="43"/>
                    </w:numPr>
                    <w:spacing w:after="0" w:line="360" w:lineRule="auto"/>
                    <w:jc w:val="left"/>
                    <w:rPr>
                      <w:rFonts w:ascii="Times New Roman" w:hAnsi="Times New Roman"/>
                      <w:color w:val="000000"/>
                      <w:sz w:val="26"/>
                      <w:szCs w:val="26"/>
                    </w:rPr>
                  </w:pPr>
                  <w:r w:rsidRPr="003869F9">
                    <w:rPr>
                      <w:rFonts w:ascii="Times New Roman" w:hAnsi="Times New Roman"/>
                      <w:color w:val="000000"/>
                      <w:sz w:val="26"/>
                      <w:szCs w:val="26"/>
                    </w:rPr>
                    <w:t>Cuối cùng, sinh viên tiến hành đánh giá khả năng tự động hóa quy trình nghiệp vụ của hệ thống được xây dựng thông qua một nhóm các quy trình nghiệp vụ cụ thể.</w:t>
                  </w:r>
                </w:p>
              </w:txbxContent>
            </v:textbox>
            <w10:wrap anchorx="margin"/>
          </v:shape>
        </w:pict>
      </w:r>
    </w:p>
    <w:p w14:paraId="21B8B935" w14:textId="77777777" w:rsidR="007817E2" w:rsidRPr="004D47D3" w:rsidRDefault="007817E2" w:rsidP="00205807">
      <w:pPr>
        <w:spacing w:line="360" w:lineRule="auto"/>
        <w:rPr>
          <w:rFonts w:ascii="Times New Roman" w:hAnsi="Times New Roman"/>
          <w:b/>
          <w:sz w:val="32"/>
        </w:rPr>
      </w:pPr>
    </w:p>
    <w:p w14:paraId="46A5E951" w14:textId="77777777" w:rsidR="007817E2" w:rsidRPr="004D47D3" w:rsidRDefault="007817E2" w:rsidP="00205807">
      <w:pPr>
        <w:spacing w:line="360" w:lineRule="auto"/>
        <w:ind w:left="270"/>
        <w:rPr>
          <w:rFonts w:ascii="Times New Roman" w:hAnsi="Times New Roman"/>
          <w:b/>
          <w:sz w:val="32"/>
        </w:rPr>
      </w:pPr>
    </w:p>
    <w:p w14:paraId="65F491B4" w14:textId="77777777" w:rsidR="007817E2" w:rsidRPr="004D47D3" w:rsidRDefault="007817E2" w:rsidP="00205807">
      <w:pPr>
        <w:spacing w:line="360" w:lineRule="auto"/>
        <w:ind w:left="270"/>
        <w:rPr>
          <w:rFonts w:ascii="Times New Roman" w:hAnsi="Times New Roman"/>
          <w:b/>
          <w:sz w:val="32"/>
        </w:rPr>
      </w:pPr>
    </w:p>
    <w:p w14:paraId="728698F4" w14:textId="77777777" w:rsidR="007817E2" w:rsidRPr="004D47D3" w:rsidRDefault="007817E2" w:rsidP="00205807">
      <w:pPr>
        <w:spacing w:line="360" w:lineRule="auto"/>
        <w:rPr>
          <w:rFonts w:ascii="Times New Roman" w:hAnsi="Times New Roman"/>
          <w:sz w:val="32"/>
        </w:rPr>
      </w:pPr>
    </w:p>
    <w:p w14:paraId="30A6BE6E" w14:textId="77777777" w:rsidR="007817E2" w:rsidRPr="004D47D3" w:rsidRDefault="007817E2" w:rsidP="00205807">
      <w:pPr>
        <w:spacing w:line="360" w:lineRule="auto"/>
        <w:rPr>
          <w:rFonts w:ascii="Times New Roman" w:hAnsi="Times New Roman"/>
          <w:sz w:val="32"/>
        </w:rPr>
      </w:pPr>
    </w:p>
    <w:p w14:paraId="07E44A1F" w14:textId="77777777" w:rsidR="007817E2" w:rsidRPr="004D47D3" w:rsidRDefault="007817E2" w:rsidP="00205807">
      <w:pPr>
        <w:spacing w:line="360" w:lineRule="auto"/>
        <w:rPr>
          <w:rFonts w:ascii="Times New Roman" w:hAnsi="Times New Roman"/>
          <w:sz w:val="32"/>
        </w:rPr>
      </w:pPr>
    </w:p>
    <w:p w14:paraId="5BFC37AA" w14:textId="77777777" w:rsidR="007817E2" w:rsidRPr="004D47D3" w:rsidRDefault="007817E2" w:rsidP="00205807">
      <w:pPr>
        <w:spacing w:line="360" w:lineRule="auto"/>
        <w:rPr>
          <w:rFonts w:ascii="Times New Roman" w:hAnsi="Times New Roman"/>
          <w:sz w:val="32"/>
        </w:rPr>
      </w:pPr>
    </w:p>
    <w:p w14:paraId="75F05BA2" w14:textId="77777777" w:rsidR="007817E2" w:rsidRPr="004D47D3" w:rsidRDefault="007817E2" w:rsidP="00205807">
      <w:pPr>
        <w:spacing w:line="360" w:lineRule="auto"/>
        <w:rPr>
          <w:rFonts w:ascii="Times New Roman" w:hAnsi="Times New Roman"/>
          <w:sz w:val="32"/>
        </w:rPr>
      </w:pPr>
    </w:p>
    <w:p w14:paraId="20F83EC1" w14:textId="77777777" w:rsidR="007817E2" w:rsidRPr="004D47D3" w:rsidRDefault="007817E2" w:rsidP="00205807">
      <w:pPr>
        <w:spacing w:line="360" w:lineRule="auto"/>
        <w:rPr>
          <w:rFonts w:ascii="Times New Roman" w:hAnsi="Times New Roman"/>
          <w:sz w:val="32"/>
        </w:rPr>
      </w:pPr>
    </w:p>
    <w:p w14:paraId="6E8C30FA" w14:textId="77777777" w:rsidR="007817E2" w:rsidRPr="004D47D3" w:rsidRDefault="007817E2" w:rsidP="00205807">
      <w:pPr>
        <w:spacing w:line="360" w:lineRule="auto"/>
        <w:rPr>
          <w:rFonts w:ascii="Times New Roman" w:hAnsi="Times New Roman"/>
          <w:sz w:val="32"/>
        </w:rPr>
      </w:pPr>
    </w:p>
    <w:tbl>
      <w:tblPr>
        <w:tblpPr w:leftFromText="180" w:rightFromText="180" w:horzAnchor="margin" w:tblpY="-1074"/>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770"/>
      </w:tblGrid>
      <w:tr w:rsidR="007817E2" w:rsidRPr="00B14D9B" w14:paraId="75E7D77C" w14:textId="77777777" w:rsidTr="00A4476A">
        <w:trPr>
          <w:trHeight w:val="7036"/>
        </w:trPr>
        <w:tc>
          <w:tcPr>
            <w:tcW w:w="9450" w:type="dxa"/>
            <w:gridSpan w:val="2"/>
            <w:shd w:val="clear" w:color="auto" w:fill="auto"/>
          </w:tcPr>
          <w:p w14:paraId="133FCFDF" w14:textId="77777777" w:rsidR="007817E2" w:rsidRPr="00E85E0E" w:rsidRDefault="007817E2" w:rsidP="00A4476A">
            <w:pPr>
              <w:spacing w:before="240" w:line="276" w:lineRule="auto"/>
              <w:ind w:left="720"/>
              <w:rPr>
                <w:rFonts w:ascii="Times New Roman" w:hAnsi="Times New Roman"/>
                <w:b/>
                <w:sz w:val="26"/>
                <w:szCs w:val="26"/>
              </w:rPr>
            </w:pPr>
            <w:r w:rsidRPr="00B14D9B">
              <w:rPr>
                <w:rFonts w:ascii="Times New Roman" w:hAnsi="Times New Roman"/>
                <w:sz w:val="32"/>
              </w:rPr>
              <w:lastRenderedPageBreak/>
              <w:br w:type="page"/>
            </w:r>
            <w:r w:rsidRPr="00E85E0E">
              <w:rPr>
                <w:rFonts w:ascii="Times New Roman" w:hAnsi="Times New Roman"/>
                <w:b/>
                <w:sz w:val="26"/>
                <w:szCs w:val="26"/>
              </w:rPr>
              <w:t xml:space="preserve">Kế </w:t>
            </w:r>
            <w:r w:rsidR="00E85E0E" w:rsidRPr="00E85E0E">
              <w:rPr>
                <w:rFonts w:ascii="Times New Roman" w:hAnsi="Times New Roman"/>
                <w:b/>
                <w:sz w:val="26"/>
                <w:szCs w:val="26"/>
              </w:rPr>
              <w:t>Hoạch Thực Hiện:</w:t>
            </w:r>
          </w:p>
          <w:p w14:paraId="12166AF7" w14:textId="77777777" w:rsidR="007817E2" w:rsidRPr="00B14D9B" w:rsidRDefault="007817E2" w:rsidP="0024219D">
            <w:pPr>
              <w:numPr>
                <w:ilvl w:val="0"/>
                <w:numId w:val="1"/>
              </w:numPr>
              <w:spacing w:before="240" w:line="276" w:lineRule="auto"/>
              <w:rPr>
                <w:rFonts w:ascii="Times New Roman" w:hAnsi="Times New Roman"/>
                <w:sz w:val="26"/>
                <w:szCs w:val="26"/>
              </w:rPr>
            </w:pPr>
            <w:r w:rsidRPr="00B14D9B">
              <w:rPr>
                <w:rFonts w:ascii="Times New Roman" w:hAnsi="Times New Roman"/>
                <w:sz w:val="26"/>
                <w:szCs w:val="26"/>
              </w:rPr>
              <w:t>Tháng 9/2018 nhận khóa luận.</w:t>
            </w:r>
          </w:p>
          <w:p w14:paraId="01124E1E" w14:textId="77777777" w:rsidR="002810DA" w:rsidRPr="00B14D9B" w:rsidRDefault="002810DA" w:rsidP="002810DA">
            <w:pPr>
              <w:numPr>
                <w:ilvl w:val="0"/>
                <w:numId w:val="1"/>
              </w:numPr>
              <w:spacing w:before="240" w:line="276" w:lineRule="auto"/>
              <w:rPr>
                <w:rFonts w:ascii="Times New Roman" w:hAnsi="Times New Roman"/>
                <w:sz w:val="26"/>
                <w:szCs w:val="26"/>
              </w:rPr>
            </w:pPr>
            <w:r w:rsidRPr="00B14D9B">
              <w:rPr>
                <w:rFonts w:ascii="Times New Roman" w:hAnsi="Times New Roman"/>
                <w:sz w:val="26"/>
                <w:szCs w:val="26"/>
              </w:rPr>
              <w:t>3/10 - 9/10: Tìm hiểu</w:t>
            </w:r>
            <w:r>
              <w:rPr>
                <w:rFonts w:ascii="Times New Roman" w:hAnsi="Times New Roman"/>
                <w:sz w:val="26"/>
                <w:szCs w:val="26"/>
              </w:rPr>
              <w:t xml:space="preserve"> thực trạng, tổng quan về nội dung đề tài</w:t>
            </w:r>
          </w:p>
          <w:p w14:paraId="364B73D8" w14:textId="77777777" w:rsidR="002810DA" w:rsidRPr="00B14D9B" w:rsidRDefault="002810DA" w:rsidP="002810DA">
            <w:pPr>
              <w:numPr>
                <w:ilvl w:val="0"/>
                <w:numId w:val="1"/>
              </w:numPr>
              <w:spacing w:before="240" w:line="276" w:lineRule="auto"/>
              <w:rPr>
                <w:rFonts w:ascii="Times New Roman" w:hAnsi="Times New Roman"/>
                <w:sz w:val="26"/>
                <w:szCs w:val="26"/>
              </w:rPr>
            </w:pPr>
            <w:r w:rsidRPr="00B14D9B">
              <w:rPr>
                <w:rFonts w:ascii="Times New Roman" w:hAnsi="Times New Roman"/>
                <w:sz w:val="26"/>
                <w:szCs w:val="26"/>
              </w:rPr>
              <w:t xml:space="preserve">10/10 - 16/10: </w:t>
            </w:r>
            <w:r>
              <w:rPr>
                <w:rFonts w:ascii="Times New Roman" w:hAnsi="Times New Roman"/>
                <w:sz w:val="26"/>
                <w:szCs w:val="26"/>
              </w:rPr>
              <w:t xml:space="preserve">Tìm hiểu mô hình </w:t>
            </w:r>
            <w:r w:rsidRPr="00B14D9B">
              <w:rPr>
                <w:rFonts w:ascii="Times New Roman" w:hAnsi="Times New Roman"/>
                <w:sz w:val="26"/>
                <w:szCs w:val="26"/>
              </w:rPr>
              <w:t xml:space="preserve">quy trình </w:t>
            </w:r>
            <w:r>
              <w:rPr>
                <w:rFonts w:ascii="Times New Roman" w:hAnsi="Times New Roman"/>
                <w:sz w:val="26"/>
                <w:szCs w:val="26"/>
              </w:rPr>
              <w:t>nghiệp vụ BPMN và các công cụ liên quan</w:t>
            </w:r>
          </w:p>
          <w:p w14:paraId="07A7FFFD" w14:textId="77777777" w:rsidR="002810DA" w:rsidRPr="00B14D9B" w:rsidRDefault="002810DA" w:rsidP="002810DA">
            <w:pPr>
              <w:numPr>
                <w:ilvl w:val="0"/>
                <w:numId w:val="1"/>
              </w:numPr>
              <w:spacing w:before="240" w:line="276" w:lineRule="auto"/>
              <w:rPr>
                <w:rFonts w:ascii="Times New Roman" w:hAnsi="Times New Roman"/>
                <w:sz w:val="26"/>
                <w:szCs w:val="26"/>
              </w:rPr>
            </w:pPr>
            <w:r w:rsidRPr="00B14D9B">
              <w:rPr>
                <w:rFonts w:ascii="Times New Roman" w:hAnsi="Times New Roman"/>
                <w:sz w:val="26"/>
                <w:szCs w:val="26"/>
              </w:rPr>
              <w:t>17/10 - 23/10: Tìm hiểu về Camunda</w:t>
            </w:r>
            <w:r>
              <w:rPr>
                <w:rFonts w:ascii="Times New Roman" w:hAnsi="Times New Roman"/>
                <w:sz w:val="26"/>
                <w:szCs w:val="26"/>
              </w:rPr>
              <w:t>.</w:t>
            </w:r>
          </w:p>
          <w:p w14:paraId="531435AC" w14:textId="77777777" w:rsidR="002810DA" w:rsidRPr="00B14D9B" w:rsidRDefault="002810DA" w:rsidP="002810DA">
            <w:pPr>
              <w:numPr>
                <w:ilvl w:val="0"/>
                <w:numId w:val="1"/>
              </w:numPr>
              <w:spacing w:before="240" w:line="276" w:lineRule="auto"/>
              <w:rPr>
                <w:rFonts w:ascii="Times New Roman" w:hAnsi="Times New Roman"/>
                <w:sz w:val="26"/>
                <w:szCs w:val="26"/>
              </w:rPr>
            </w:pPr>
            <w:r>
              <w:rPr>
                <w:rFonts w:ascii="Times New Roman" w:hAnsi="Times New Roman"/>
                <w:sz w:val="26"/>
                <w:szCs w:val="26"/>
              </w:rPr>
              <w:t xml:space="preserve">24/10 - 30/10: Tìm hiểu Camuna-Database </w:t>
            </w:r>
            <w:r w:rsidRPr="00B14D9B">
              <w:rPr>
                <w:rFonts w:ascii="Times New Roman" w:hAnsi="Times New Roman"/>
                <w:sz w:val="26"/>
                <w:szCs w:val="26"/>
              </w:rPr>
              <w:t>và SDK của camunda.</w:t>
            </w:r>
          </w:p>
          <w:p w14:paraId="495BDA21" w14:textId="77777777" w:rsidR="002810DA" w:rsidRPr="00B14D9B" w:rsidRDefault="002810DA" w:rsidP="002810DA">
            <w:pPr>
              <w:numPr>
                <w:ilvl w:val="0"/>
                <w:numId w:val="1"/>
              </w:numPr>
              <w:spacing w:before="240" w:line="276" w:lineRule="auto"/>
              <w:rPr>
                <w:rFonts w:ascii="Times New Roman" w:hAnsi="Times New Roman"/>
                <w:sz w:val="26"/>
                <w:szCs w:val="26"/>
              </w:rPr>
            </w:pPr>
            <w:r w:rsidRPr="00B14D9B">
              <w:rPr>
                <w:rFonts w:ascii="Times New Roman" w:hAnsi="Times New Roman"/>
                <w:sz w:val="26"/>
                <w:szCs w:val="26"/>
              </w:rPr>
              <w:t>31/10 - 6/11:  Phân tích yêu cầu và thiết kế hệ thống.</w:t>
            </w:r>
          </w:p>
          <w:p w14:paraId="63CC0B3D" w14:textId="77777777" w:rsidR="002810DA" w:rsidRPr="00B14D9B" w:rsidRDefault="002810DA" w:rsidP="002810DA">
            <w:pPr>
              <w:numPr>
                <w:ilvl w:val="0"/>
                <w:numId w:val="1"/>
              </w:numPr>
              <w:spacing w:before="240" w:line="276" w:lineRule="auto"/>
              <w:rPr>
                <w:rFonts w:ascii="Times New Roman" w:hAnsi="Times New Roman"/>
                <w:sz w:val="26"/>
                <w:szCs w:val="26"/>
              </w:rPr>
            </w:pPr>
            <w:r w:rsidRPr="00B14D9B">
              <w:rPr>
                <w:rFonts w:ascii="Times New Roman" w:hAnsi="Times New Roman"/>
                <w:sz w:val="26"/>
                <w:szCs w:val="26"/>
              </w:rPr>
              <w:t xml:space="preserve">14/10 - 13/11: </w:t>
            </w:r>
            <w:r>
              <w:rPr>
                <w:rFonts w:ascii="Times New Roman" w:hAnsi="Times New Roman"/>
                <w:sz w:val="26"/>
                <w:szCs w:val="26"/>
              </w:rPr>
              <w:t>Đề xuất cải tiến và kiến trúc hệ thống</w:t>
            </w:r>
          </w:p>
          <w:p w14:paraId="25D8088A" w14:textId="77777777" w:rsidR="002810DA" w:rsidRPr="004D47D3" w:rsidRDefault="002810DA" w:rsidP="002810DA">
            <w:pPr>
              <w:numPr>
                <w:ilvl w:val="0"/>
                <w:numId w:val="1"/>
              </w:numPr>
              <w:spacing w:before="240" w:line="276" w:lineRule="auto"/>
              <w:rPr>
                <w:rFonts w:ascii="Times New Roman" w:hAnsi="Times New Roman"/>
                <w:color w:val="000000"/>
                <w:sz w:val="26"/>
                <w:szCs w:val="26"/>
              </w:rPr>
            </w:pPr>
            <w:r>
              <w:rPr>
                <w:rFonts w:ascii="Times New Roman" w:hAnsi="Times New Roman"/>
                <w:sz w:val="26"/>
                <w:szCs w:val="26"/>
              </w:rPr>
              <w:t>14/11 - 27/1</w:t>
            </w:r>
            <w:r w:rsidRPr="00B14D9B">
              <w:rPr>
                <w:rFonts w:ascii="Times New Roman" w:hAnsi="Times New Roman"/>
                <w:sz w:val="26"/>
                <w:szCs w:val="26"/>
              </w:rPr>
              <w:t xml:space="preserve">: Xây dựng </w:t>
            </w:r>
            <w:r>
              <w:rPr>
                <w:rFonts w:ascii="Times New Roman" w:hAnsi="Times New Roman"/>
                <w:color w:val="000000"/>
                <w:sz w:val="26"/>
                <w:szCs w:val="26"/>
              </w:rPr>
              <w:t>hệ thống kết hợp triển khai thử nghiệm hệ thống</w:t>
            </w:r>
          </w:p>
          <w:p w14:paraId="6BCC66C1" w14:textId="77777777" w:rsidR="002810DA" w:rsidRPr="004D47D3" w:rsidRDefault="002810DA" w:rsidP="002810DA">
            <w:pPr>
              <w:numPr>
                <w:ilvl w:val="0"/>
                <w:numId w:val="1"/>
              </w:numPr>
              <w:spacing w:before="240" w:after="0" w:line="276" w:lineRule="auto"/>
              <w:rPr>
                <w:rFonts w:ascii="Times New Roman" w:hAnsi="Times New Roman"/>
                <w:color w:val="000000"/>
                <w:sz w:val="26"/>
                <w:szCs w:val="26"/>
              </w:rPr>
            </w:pPr>
            <w:r w:rsidRPr="004D47D3">
              <w:rPr>
                <w:rFonts w:ascii="Times New Roman" w:hAnsi="Times New Roman"/>
                <w:color w:val="000000"/>
                <w:sz w:val="26"/>
                <w:szCs w:val="26"/>
              </w:rPr>
              <w:t xml:space="preserve">28/1 </w:t>
            </w:r>
            <w:r w:rsidRPr="00B14D9B">
              <w:rPr>
                <w:rFonts w:ascii="Times New Roman" w:hAnsi="Times New Roman"/>
                <w:color w:val="000000"/>
                <w:sz w:val="26"/>
                <w:szCs w:val="26"/>
              </w:rPr>
              <w:t>-</w:t>
            </w:r>
            <w:r w:rsidRPr="004D47D3">
              <w:rPr>
                <w:rFonts w:ascii="Times New Roman" w:hAnsi="Times New Roman"/>
                <w:color w:val="000000"/>
                <w:sz w:val="26"/>
                <w:szCs w:val="26"/>
              </w:rPr>
              <w:t xml:space="preserve"> 1</w:t>
            </w:r>
            <w:r>
              <w:rPr>
                <w:rFonts w:ascii="Times New Roman" w:hAnsi="Times New Roman"/>
                <w:color w:val="000000"/>
                <w:sz w:val="26"/>
                <w:szCs w:val="26"/>
              </w:rPr>
              <w:t>8</w:t>
            </w:r>
            <w:r w:rsidRPr="004D47D3">
              <w:rPr>
                <w:rFonts w:ascii="Times New Roman" w:hAnsi="Times New Roman"/>
                <w:color w:val="000000"/>
                <w:sz w:val="26"/>
                <w:szCs w:val="26"/>
              </w:rPr>
              <w:t xml:space="preserve">/2: </w:t>
            </w:r>
            <w:r>
              <w:rPr>
                <w:rFonts w:ascii="Times New Roman" w:hAnsi="Times New Roman"/>
                <w:color w:val="000000"/>
                <w:sz w:val="26"/>
                <w:szCs w:val="26"/>
              </w:rPr>
              <w:t xml:space="preserve"> Đánh giá hoàn chỉnh hệ thống, sửa lỗi, cải thiện hệ thống</w:t>
            </w:r>
          </w:p>
          <w:p w14:paraId="1B8EE50A" w14:textId="77777777" w:rsidR="007817E2" w:rsidRPr="002810DA" w:rsidRDefault="002810DA" w:rsidP="002810DA">
            <w:pPr>
              <w:numPr>
                <w:ilvl w:val="0"/>
                <w:numId w:val="1"/>
              </w:numPr>
              <w:spacing w:before="240" w:line="276" w:lineRule="auto"/>
              <w:rPr>
                <w:rFonts w:ascii="Times New Roman" w:hAnsi="Times New Roman"/>
                <w:sz w:val="32"/>
                <w:szCs w:val="24"/>
              </w:rPr>
            </w:pPr>
            <w:r w:rsidRPr="004D47D3">
              <w:rPr>
                <w:rFonts w:ascii="Times New Roman" w:hAnsi="Times New Roman"/>
                <w:color w:val="000000"/>
                <w:sz w:val="26"/>
                <w:szCs w:val="26"/>
              </w:rPr>
              <w:t xml:space="preserve">2/2 </w:t>
            </w:r>
            <w:r w:rsidRPr="00B14D9B">
              <w:rPr>
                <w:rFonts w:ascii="Times New Roman" w:hAnsi="Times New Roman"/>
                <w:color w:val="000000"/>
                <w:sz w:val="26"/>
                <w:szCs w:val="26"/>
              </w:rPr>
              <w:t>-</w:t>
            </w:r>
            <w:r w:rsidRPr="004D47D3">
              <w:rPr>
                <w:rFonts w:ascii="Times New Roman" w:hAnsi="Times New Roman"/>
                <w:color w:val="000000"/>
                <w:sz w:val="26"/>
                <w:szCs w:val="26"/>
              </w:rPr>
              <w:t xml:space="preserve"> 25/2: </w:t>
            </w:r>
            <w:r>
              <w:rPr>
                <w:rFonts w:ascii="Times New Roman" w:hAnsi="Times New Roman"/>
                <w:color w:val="000000"/>
                <w:sz w:val="26"/>
                <w:szCs w:val="26"/>
              </w:rPr>
              <w:t xml:space="preserve"> </w:t>
            </w:r>
            <w:r w:rsidRPr="004D47D3">
              <w:rPr>
                <w:rFonts w:ascii="Times New Roman" w:hAnsi="Times New Roman"/>
                <w:color w:val="000000"/>
                <w:sz w:val="26"/>
                <w:szCs w:val="26"/>
              </w:rPr>
              <w:t>Viết khóa luận.</w:t>
            </w:r>
          </w:p>
          <w:p w14:paraId="53F56BE6" w14:textId="77777777" w:rsidR="002810DA" w:rsidRDefault="002810DA" w:rsidP="00690A98">
            <w:pPr>
              <w:spacing w:before="240" w:line="276" w:lineRule="auto"/>
              <w:rPr>
                <w:rFonts w:ascii="Times New Roman" w:hAnsi="Times New Roman"/>
                <w:sz w:val="32"/>
                <w:szCs w:val="24"/>
              </w:rPr>
            </w:pPr>
          </w:p>
          <w:p w14:paraId="09394A66" w14:textId="77777777" w:rsidR="002810DA" w:rsidRPr="00D15E2C" w:rsidRDefault="002810DA" w:rsidP="002810DA">
            <w:pPr>
              <w:spacing w:before="240" w:line="276" w:lineRule="auto"/>
              <w:ind w:left="720"/>
              <w:rPr>
                <w:rFonts w:ascii="Times New Roman" w:hAnsi="Times New Roman"/>
                <w:sz w:val="32"/>
                <w:szCs w:val="24"/>
              </w:rPr>
            </w:pPr>
          </w:p>
        </w:tc>
      </w:tr>
      <w:tr w:rsidR="007817E2" w:rsidRPr="00B14D9B" w14:paraId="0FDFE7DE" w14:textId="77777777" w:rsidTr="00174C2B">
        <w:trPr>
          <w:trHeight w:val="1974"/>
        </w:trPr>
        <w:tc>
          <w:tcPr>
            <w:tcW w:w="4680" w:type="dxa"/>
            <w:shd w:val="clear" w:color="auto" w:fill="auto"/>
          </w:tcPr>
          <w:p w14:paraId="5A42A53C" w14:textId="77777777" w:rsidR="007817E2" w:rsidRDefault="007817E2" w:rsidP="00A4476A">
            <w:pPr>
              <w:spacing w:line="360" w:lineRule="auto"/>
              <w:rPr>
                <w:rFonts w:ascii="Times New Roman" w:hAnsi="Times New Roman"/>
              </w:rPr>
            </w:pPr>
            <w:r w:rsidRPr="00B14D9B">
              <w:rPr>
                <w:rStyle w:val="fontstyle01"/>
                <w:rFonts w:ascii="Times New Roman" w:hAnsi="Times New Roman"/>
              </w:rPr>
              <w:t>Xác nhận của GVHD</w:t>
            </w:r>
          </w:p>
          <w:p w14:paraId="49C9CBEF" w14:textId="77777777" w:rsidR="00694EA7" w:rsidRDefault="00694EA7" w:rsidP="00A4476A">
            <w:pPr>
              <w:spacing w:line="360" w:lineRule="auto"/>
              <w:rPr>
                <w:rFonts w:ascii="Times New Roman" w:hAnsi="Times New Roman"/>
              </w:rPr>
            </w:pPr>
          </w:p>
          <w:p w14:paraId="5DA16132" w14:textId="77777777" w:rsidR="006A065F" w:rsidRPr="00B14D9B" w:rsidRDefault="006A065F" w:rsidP="00A4476A">
            <w:pPr>
              <w:spacing w:line="360" w:lineRule="auto"/>
              <w:rPr>
                <w:rFonts w:ascii="Times New Roman" w:hAnsi="Times New Roman"/>
                <w:sz w:val="32"/>
              </w:rPr>
            </w:pPr>
          </w:p>
        </w:tc>
        <w:tc>
          <w:tcPr>
            <w:tcW w:w="4770" w:type="dxa"/>
            <w:shd w:val="clear" w:color="auto" w:fill="auto"/>
          </w:tcPr>
          <w:p w14:paraId="131A9F0C" w14:textId="77777777" w:rsidR="007817E2" w:rsidRPr="00B14D9B" w:rsidRDefault="007817E2" w:rsidP="00A4476A">
            <w:pPr>
              <w:spacing w:line="360" w:lineRule="auto"/>
              <w:jc w:val="center"/>
              <w:rPr>
                <w:rStyle w:val="fontstyle01"/>
                <w:rFonts w:ascii="Times New Roman" w:hAnsi="Times New Roman"/>
              </w:rPr>
            </w:pPr>
            <w:r w:rsidRPr="00B14D9B">
              <w:rPr>
                <w:rStyle w:val="fontstyle01"/>
                <w:rFonts w:ascii="Times New Roman" w:hAnsi="Times New Roman"/>
              </w:rPr>
              <w:t>Ngày……tháng……năm……</w:t>
            </w:r>
          </w:p>
          <w:p w14:paraId="7F5447B4" w14:textId="77777777" w:rsidR="00694EA7" w:rsidRPr="00A4476A" w:rsidRDefault="007817E2" w:rsidP="00174C2B">
            <w:pPr>
              <w:spacing w:line="480" w:lineRule="auto"/>
              <w:jc w:val="center"/>
              <w:rPr>
                <w:rStyle w:val="fontstyle01"/>
                <w:rFonts w:ascii="Times New Roman" w:hAnsi="Times New Roman"/>
              </w:rPr>
            </w:pPr>
            <w:r w:rsidRPr="00B14D9B">
              <w:rPr>
                <w:rStyle w:val="fontstyle01"/>
                <w:rFonts w:ascii="Times New Roman" w:hAnsi="Times New Roman"/>
              </w:rPr>
              <w:t>SV Thực hiện</w:t>
            </w:r>
          </w:p>
          <w:p w14:paraId="5F4FB502" w14:textId="77777777" w:rsidR="007817E2" w:rsidRPr="00B14D9B" w:rsidRDefault="007817E2" w:rsidP="00174C2B">
            <w:pPr>
              <w:spacing w:line="480" w:lineRule="auto"/>
              <w:ind w:firstLine="1267"/>
              <w:rPr>
                <w:rFonts w:ascii="Times New Roman" w:hAnsi="Times New Roman"/>
                <w:sz w:val="32"/>
              </w:rPr>
            </w:pPr>
            <w:r w:rsidRPr="00B14D9B">
              <w:rPr>
                <w:rStyle w:val="fontstyle01"/>
                <w:rFonts w:ascii="Times New Roman" w:hAnsi="Times New Roman"/>
              </w:rPr>
              <w:t>Nguyễn Kim Thảo</w:t>
            </w:r>
          </w:p>
        </w:tc>
      </w:tr>
    </w:tbl>
    <w:p w14:paraId="1BCEF6D5" w14:textId="77777777" w:rsidR="00690A98" w:rsidRDefault="00690A98" w:rsidP="00205807">
      <w:pPr>
        <w:spacing w:line="360" w:lineRule="auto"/>
        <w:jc w:val="left"/>
        <w:rPr>
          <w:rFonts w:ascii="Times New Roman" w:eastAsia="SimSun" w:hAnsi="Times New Roman"/>
          <w:b/>
          <w:bCs/>
          <w:caps/>
          <w:spacing w:val="4"/>
          <w:sz w:val="32"/>
          <w:szCs w:val="28"/>
        </w:rPr>
      </w:pPr>
      <w:bookmarkStart w:id="25" w:name="_Toc1743475"/>
    </w:p>
    <w:p w14:paraId="6DE01248" w14:textId="77777777" w:rsidR="00690A98" w:rsidRDefault="00690A98">
      <w:pPr>
        <w:spacing w:line="259" w:lineRule="auto"/>
        <w:jc w:val="left"/>
        <w:rPr>
          <w:rFonts w:ascii="Times New Roman" w:eastAsia="SimSun" w:hAnsi="Times New Roman"/>
          <w:b/>
          <w:bCs/>
          <w:caps/>
          <w:spacing w:val="4"/>
          <w:sz w:val="32"/>
          <w:szCs w:val="28"/>
        </w:rPr>
      </w:pPr>
      <w:r>
        <w:rPr>
          <w:rFonts w:ascii="Times New Roman" w:eastAsia="SimSun" w:hAnsi="Times New Roman"/>
          <w:b/>
          <w:bCs/>
          <w:caps/>
          <w:spacing w:val="4"/>
          <w:sz w:val="32"/>
          <w:szCs w:val="28"/>
        </w:rPr>
        <w:br w:type="page"/>
      </w:r>
    </w:p>
    <w:sdt>
      <w:sdtPr>
        <w:rPr>
          <w:rFonts w:ascii="Times New Roman" w:eastAsia="Times New Roman" w:hAnsi="Times New Roman" w:cs="Times New Roman"/>
          <w:b/>
          <w:color w:val="auto"/>
          <w:sz w:val="26"/>
          <w:szCs w:val="26"/>
        </w:rPr>
        <w:id w:val="-806392932"/>
        <w:docPartObj>
          <w:docPartGallery w:val="Table of Contents"/>
          <w:docPartUnique/>
        </w:docPartObj>
      </w:sdtPr>
      <w:sdtEndPr>
        <w:rPr>
          <w:bCs/>
          <w:noProof/>
        </w:rPr>
      </w:sdtEndPr>
      <w:sdtContent>
        <w:p w14:paraId="482A4A3E" w14:textId="77777777" w:rsidR="00CE2379" w:rsidRPr="000D2426" w:rsidRDefault="00CE2379" w:rsidP="0078748F">
          <w:pPr>
            <w:pStyle w:val="TOCHeading"/>
            <w:spacing w:line="360" w:lineRule="auto"/>
            <w:rPr>
              <w:rFonts w:ascii="Times New Roman" w:hAnsi="Times New Roman" w:cs="Times New Roman"/>
              <w:b/>
              <w:sz w:val="26"/>
              <w:szCs w:val="26"/>
            </w:rPr>
          </w:pPr>
          <w:r w:rsidRPr="000D2426">
            <w:rPr>
              <w:rFonts w:ascii="Times New Roman" w:hAnsi="Times New Roman" w:cs="Times New Roman"/>
              <w:b/>
              <w:sz w:val="26"/>
              <w:szCs w:val="26"/>
            </w:rPr>
            <w:t>MỤC LỤC</w:t>
          </w:r>
        </w:p>
        <w:p w14:paraId="7D5DC102" w14:textId="77777777" w:rsidR="00300761" w:rsidRPr="00EB7DE2" w:rsidRDefault="00B30B29">
          <w:pPr>
            <w:pStyle w:val="TOC1"/>
            <w:tabs>
              <w:tab w:val="right" w:leader="dot" w:pos="8895"/>
            </w:tabs>
            <w:rPr>
              <w:ins w:id="26" w:author="Thảo Nguyễn Kim" w:date="2019-03-11T13:46:00Z"/>
              <w:rFonts w:ascii="Times New Roman" w:eastAsiaTheme="minorEastAsia" w:hAnsi="Times New Roman"/>
              <w:b/>
              <w:noProof/>
              <w:lang w:val="en-US"/>
              <w:rPrChange w:id="27" w:author="Chanh Duc Ngo" w:date="2019-03-13T09:59:00Z">
                <w:rPr>
                  <w:ins w:id="28" w:author="Thảo Nguyễn Kim" w:date="2019-03-11T13:46:00Z"/>
                  <w:rFonts w:asciiTheme="minorHAnsi" w:eastAsiaTheme="minorEastAsia" w:hAnsiTheme="minorHAnsi" w:cstheme="minorBidi"/>
                  <w:noProof/>
                  <w:lang w:val="en-US"/>
                </w:rPr>
              </w:rPrChange>
            </w:rPr>
          </w:pPr>
          <w:r w:rsidRPr="000D2426">
            <w:rPr>
              <w:rFonts w:ascii="Times New Roman" w:hAnsi="Times New Roman"/>
              <w:b/>
              <w:sz w:val="26"/>
              <w:szCs w:val="26"/>
            </w:rPr>
            <w:fldChar w:fldCharType="begin"/>
          </w:r>
          <w:r w:rsidRPr="000D2426">
            <w:rPr>
              <w:rFonts w:ascii="Times New Roman" w:hAnsi="Times New Roman"/>
              <w:b/>
              <w:sz w:val="26"/>
              <w:szCs w:val="26"/>
            </w:rPr>
            <w:instrText xml:space="preserve"> TOC \o "1-5" \h \z \u </w:instrText>
          </w:r>
          <w:r w:rsidRPr="000D2426">
            <w:rPr>
              <w:rFonts w:ascii="Times New Roman" w:hAnsi="Times New Roman"/>
              <w:b/>
              <w:sz w:val="26"/>
              <w:szCs w:val="26"/>
            </w:rPr>
            <w:fldChar w:fldCharType="separate"/>
          </w:r>
          <w:ins w:id="29" w:author="Thảo Nguyễn Kim" w:date="2019-03-11T13:46:00Z">
            <w:r w:rsidR="00300761" w:rsidRPr="00EB7DE2">
              <w:rPr>
                <w:rStyle w:val="Hyperlink"/>
                <w:rFonts w:ascii="Times New Roman" w:hAnsi="Times New Roman"/>
                <w:b/>
                <w:noProof/>
                <w:rPrChange w:id="30" w:author="Chanh Duc Ngo" w:date="2019-03-13T09:59:00Z">
                  <w:rPr>
                    <w:rStyle w:val="Hyperlink"/>
                    <w:noProof/>
                  </w:rPr>
                </w:rPrChange>
              </w:rPr>
              <w:fldChar w:fldCharType="begin"/>
            </w:r>
            <w:r w:rsidR="00300761" w:rsidRPr="00EB7DE2">
              <w:rPr>
                <w:rStyle w:val="Hyperlink"/>
                <w:rFonts w:ascii="Times New Roman" w:hAnsi="Times New Roman"/>
                <w:b/>
                <w:noProof/>
                <w:rPrChange w:id="31" w:author="Chanh Duc Ngo" w:date="2019-03-13T09:59:00Z">
                  <w:rPr>
                    <w:rStyle w:val="Hyperlink"/>
                    <w:noProof/>
                  </w:rPr>
                </w:rPrChange>
              </w:rPr>
              <w:instrText xml:space="preserve"> </w:instrText>
            </w:r>
            <w:r w:rsidR="00300761" w:rsidRPr="00EB7DE2">
              <w:rPr>
                <w:rFonts w:ascii="Times New Roman" w:hAnsi="Times New Roman"/>
                <w:b/>
                <w:noProof/>
                <w:rPrChange w:id="32" w:author="Chanh Duc Ngo" w:date="2019-03-13T09:59:00Z">
                  <w:rPr>
                    <w:noProof/>
                  </w:rPr>
                </w:rPrChange>
              </w:rPr>
              <w:instrText>HYPERLINK \l "_Toc3204388"</w:instrText>
            </w:r>
            <w:r w:rsidR="00300761" w:rsidRPr="00EB7DE2">
              <w:rPr>
                <w:rStyle w:val="Hyperlink"/>
                <w:rFonts w:ascii="Times New Roman" w:hAnsi="Times New Roman"/>
                <w:b/>
                <w:noProof/>
                <w:rPrChange w:id="33" w:author="Chanh Duc Ngo" w:date="2019-03-13T09:59:00Z">
                  <w:rPr>
                    <w:rStyle w:val="Hyperlink"/>
                    <w:noProof/>
                  </w:rPr>
                </w:rPrChange>
              </w:rPr>
              <w:instrText xml:space="preserve"> </w:instrText>
            </w:r>
            <w:r w:rsidR="00300761" w:rsidRPr="00EB7DE2">
              <w:rPr>
                <w:rStyle w:val="Hyperlink"/>
                <w:rFonts w:ascii="Times New Roman" w:hAnsi="Times New Roman"/>
                <w:b/>
                <w:noProof/>
                <w:rPrChange w:id="34" w:author="Chanh Duc Ngo" w:date="2019-03-13T09:59:00Z">
                  <w:rPr>
                    <w:rStyle w:val="Hyperlink"/>
                    <w:noProof/>
                  </w:rPr>
                </w:rPrChange>
              </w:rPr>
              <w:fldChar w:fldCharType="separate"/>
            </w:r>
            <w:r w:rsidR="00300761" w:rsidRPr="00EB7DE2">
              <w:rPr>
                <w:rStyle w:val="Hyperlink"/>
                <w:rFonts w:ascii="Times New Roman" w:hAnsi="Times New Roman"/>
                <w:b/>
                <w:noProof/>
                <w:rPrChange w:id="35" w:author="Chanh Duc Ngo" w:date="2019-03-13T09:59:00Z">
                  <w:rPr>
                    <w:rStyle w:val="Hyperlink"/>
                    <w:rFonts w:ascii="Times New Roman" w:hAnsi="Times New Roman"/>
                    <w:noProof/>
                  </w:rPr>
                </w:rPrChange>
              </w:rPr>
              <w:t>LỜI CẢM ƠN</w:t>
            </w:r>
            <w:r w:rsidR="00300761" w:rsidRPr="00EB7DE2">
              <w:rPr>
                <w:rFonts w:ascii="Times New Roman" w:hAnsi="Times New Roman"/>
                <w:b/>
                <w:noProof/>
                <w:webHidden/>
                <w:rPrChange w:id="36" w:author="Chanh Duc Ngo" w:date="2019-03-13T09:59:00Z">
                  <w:rPr>
                    <w:noProof/>
                    <w:webHidden/>
                  </w:rPr>
                </w:rPrChange>
              </w:rPr>
              <w:tab/>
            </w:r>
            <w:r w:rsidR="00300761" w:rsidRPr="00EB7DE2">
              <w:rPr>
                <w:rFonts w:ascii="Times New Roman" w:hAnsi="Times New Roman"/>
                <w:b/>
                <w:noProof/>
                <w:webHidden/>
                <w:rPrChange w:id="37" w:author="Chanh Duc Ngo" w:date="2019-03-13T09:59:00Z">
                  <w:rPr>
                    <w:noProof/>
                    <w:webHidden/>
                  </w:rPr>
                </w:rPrChange>
              </w:rPr>
              <w:fldChar w:fldCharType="begin"/>
            </w:r>
            <w:r w:rsidR="00300761" w:rsidRPr="00EB7DE2">
              <w:rPr>
                <w:rFonts w:ascii="Times New Roman" w:hAnsi="Times New Roman"/>
                <w:b/>
                <w:noProof/>
                <w:webHidden/>
                <w:rPrChange w:id="38" w:author="Chanh Duc Ngo" w:date="2019-03-13T09:59:00Z">
                  <w:rPr>
                    <w:noProof/>
                    <w:webHidden/>
                  </w:rPr>
                </w:rPrChange>
              </w:rPr>
              <w:instrText xml:space="preserve"> PAGEREF _Toc3204388 \h </w:instrText>
            </w:r>
          </w:ins>
          <w:r w:rsidR="00300761" w:rsidRPr="00EB7DE2">
            <w:rPr>
              <w:rFonts w:ascii="Times New Roman" w:hAnsi="Times New Roman"/>
              <w:b/>
              <w:noProof/>
              <w:webHidden/>
              <w:rPrChange w:id="39" w:author="Chanh Duc Ngo" w:date="2019-03-13T09:59:00Z">
                <w:rPr>
                  <w:rFonts w:ascii="Times New Roman" w:hAnsi="Times New Roman"/>
                  <w:b/>
                  <w:noProof/>
                  <w:webHidden/>
                </w:rPr>
              </w:rPrChange>
            </w:rPr>
          </w:r>
          <w:r w:rsidR="00300761" w:rsidRPr="00EB7DE2">
            <w:rPr>
              <w:rFonts w:ascii="Times New Roman" w:hAnsi="Times New Roman"/>
              <w:b/>
              <w:noProof/>
              <w:webHidden/>
              <w:rPrChange w:id="40" w:author="Chanh Duc Ngo" w:date="2019-03-13T09:59:00Z">
                <w:rPr>
                  <w:noProof/>
                  <w:webHidden/>
                </w:rPr>
              </w:rPrChange>
            </w:rPr>
            <w:fldChar w:fldCharType="separate"/>
          </w:r>
          <w:ins w:id="41" w:author="Thảo Nguyễn Kim" w:date="2019-03-11T15:00:00Z">
            <w:r w:rsidR="000E3618" w:rsidRPr="00EB7DE2">
              <w:rPr>
                <w:rFonts w:ascii="Times New Roman" w:hAnsi="Times New Roman"/>
                <w:b/>
                <w:noProof/>
                <w:webHidden/>
                <w:rPrChange w:id="42" w:author="Chanh Duc Ngo" w:date="2019-03-13T09:59:00Z">
                  <w:rPr>
                    <w:noProof/>
                    <w:webHidden/>
                  </w:rPr>
                </w:rPrChange>
              </w:rPr>
              <w:t>1</w:t>
            </w:r>
          </w:ins>
          <w:ins w:id="43" w:author="Thảo Nguyễn Kim" w:date="2019-03-11T13:46:00Z">
            <w:r w:rsidR="00300761" w:rsidRPr="00EB7DE2">
              <w:rPr>
                <w:rFonts w:ascii="Times New Roman" w:hAnsi="Times New Roman"/>
                <w:b/>
                <w:noProof/>
                <w:webHidden/>
                <w:rPrChange w:id="44" w:author="Chanh Duc Ngo" w:date="2019-03-13T09:59:00Z">
                  <w:rPr>
                    <w:noProof/>
                    <w:webHidden/>
                  </w:rPr>
                </w:rPrChange>
              </w:rPr>
              <w:fldChar w:fldCharType="end"/>
            </w:r>
            <w:r w:rsidR="00300761" w:rsidRPr="00EB7DE2">
              <w:rPr>
                <w:rStyle w:val="Hyperlink"/>
                <w:rFonts w:ascii="Times New Roman" w:hAnsi="Times New Roman"/>
                <w:b/>
                <w:noProof/>
                <w:rPrChange w:id="45" w:author="Chanh Duc Ngo" w:date="2019-03-13T09:59:00Z">
                  <w:rPr>
                    <w:rStyle w:val="Hyperlink"/>
                    <w:noProof/>
                  </w:rPr>
                </w:rPrChange>
              </w:rPr>
              <w:fldChar w:fldCharType="end"/>
            </w:r>
          </w:ins>
        </w:p>
        <w:p w14:paraId="10C25673" w14:textId="77777777" w:rsidR="00300761" w:rsidRPr="00EB7DE2" w:rsidRDefault="00300761">
          <w:pPr>
            <w:pStyle w:val="TOC1"/>
            <w:tabs>
              <w:tab w:val="right" w:leader="dot" w:pos="8895"/>
            </w:tabs>
            <w:rPr>
              <w:ins w:id="46" w:author="Thảo Nguyễn Kim" w:date="2019-03-11T13:46:00Z"/>
              <w:rFonts w:ascii="Times New Roman" w:eastAsiaTheme="minorEastAsia" w:hAnsi="Times New Roman"/>
              <w:b/>
              <w:noProof/>
              <w:lang w:val="en-US"/>
              <w:rPrChange w:id="47" w:author="Chanh Duc Ngo" w:date="2019-03-13T09:59:00Z">
                <w:rPr>
                  <w:ins w:id="48" w:author="Thảo Nguyễn Kim" w:date="2019-03-11T13:46:00Z"/>
                  <w:rFonts w:asciiTheme="minorHAnsi" w:eastAsiaTheme="minorEastAsia" w:hAnsiTheme="minorHAnsi" w:cstheme="minorBidi"/>
                  <w:noProof/>
                  <w:lang w:val="en-US"/>
                </w:rPr>
              </w:rPrChange>
            </w:rPr>
          </w:pPr>
          <w:ins w:id="49" w:author="Thảo Nguyễn Kim" w:date="2019-03-11T13:46:00Z">
            <w:r w:rsidRPr="00EB7DE2">
              <w:rPr>
                <w:rStyle w:val="Hyperlink"/>
                <w:rFonts w:ascii="Times New Roman" w:hAnsi="Times New Roman"/>
                <w:b/>
                <w:noProof/>
                <w:rPrChange w:id="50" w:author="Chanh Duc Ngo" w:date="2019-03-13T09:59:00Z">
                  <w:rPr>
                    <w:rStyle w:val="Hyperlink"/>
                    <w:noProof/>
                  </w:rPr>
                </w:rPrChange>
              </w:rPr>
              <w:fldChar w:fldCharType="begin"/>
            </w:r>
            <w:r w:rsidRPr="00EB7DE2">
              <w:rPr>
                <w:rStyle w:val="Hyperlink"/>
                <w:rFonts w:ascii="Times New Roman" w:hAnsi="Times New Roman"/>
                <w:b/>
                <w:noProof/>
                <w:rPrChange w:id="51" w:author="Chanh Duc Ngo" w:date="2019-03-13T09:59:00Z">
                  <w:rPr>
                    <w:rStyle w:val="Hyperlink"/>
                    <w:noProof/>
                  </w:rPr>
                </w:rPrChange>
              </w:rPr>
              <w:instrText xml:space="preserve"> </w:instrText>
            </w:r>
            <w:r w:rsidRPr="00EB7DE2">
              <w:rPr>
                <w:rFonts w:ascii="Times New Roman" w:hAnsi="Times New Roman"/>
                <w:b/>
                <w:noProof/>
                <w:rPrChange w:id="52" w:author="Chanh Duc Ngo" w:date="2019-03-13T09:59:00Z">
                  <w:rPr>
                    <w:noProof/>
                  </w:rPr>
                </w:rPrChange>
              </w:rPr>
              <w:instrText>HYPERLINK \l "_Toc3204389"</w:instrText>
            </w:r>
            <w:r w:rsidRPr="00EB7DE2">
              <w:rPr>
                <w:rStyle w:val="Hyperlink"/>
                <w:rFonts w:ascii="Times New Roman" w:hAnsi="Times New Roman"/>
                <w:b/>
                <w:noProof/>
                <w:rPrChange w:id="53" w:author="Chanh Duc Ngo" w:date="2019-03-13T09:59:00Z">
                  <w:rPr>
                    <w:rStyle w:val="Hyperlink"/>
                    <w:noProof/>
                  </w:rPr>
                </w:rPrChange>
              </w:rPr>
              <w:instrText xml:space="preserve"> </w:instrText>
            </w:r>
            <w:r w:rsidRPr="00EB7DE2">
              <w:rPr>
                <w:rStyle w:val="Hyperlink"/>
                <w:rFonts w:ascii="Times New Roman" w:hAnsi="Times New Roman"/>
                <w:b/>
                <w:noProof/>
                <w:rPrChange w:id="54" w:author="Chanh Duc Ngo" w:date="2019-03-13T09:59:00Z">
                  <w:rPr>
                    <w:rStyle w:val="Hyperlink"/>
                    <w:noProof/>
                  </w:rPr>
                </w:rPrChange>
              </w:rPr>
              <w:fldChar w:fldCharType="separate"/>
            </w:r>
            <w:r w:rsidRPr="00EB7DE2">
              <w:rPr>
                <w:rStyle w:val="Hyperlink"/>
                <w:rFonts w:ascii="Times New Roman" w:hAnsi="Times New Roman"/>
                <w:b/>
                <w:noProof/>
                <w:rPrChange w:id="55" w:author="Chanh Duc Ngo" w:date="2019-03-13T09:59:00Z">
                  <w:rPr>
                    <w:rStyle w:val="Hyperlink"/>
                    <w:rFonts w:ascii="Times New Roman" w:hAnsi="Times New Roman"/>
                    <w:noProof/>
                  </w:rPr>
                </w:rPrChange>
              </w:rPr>
              <w:t>ĐỀ CƯƠNG CHI TIẾT</w:t>
            </w:r>
            <w:r w:rsidRPr="00EB7DE2">
              <w:rPr>
                <w:rFonts w:ascii="Times New Roman" w:hAnsi="Times New Roman"/>
                <w:b/>
                <w:noProof/>
                <w:webHidden/>
                <w:rPrChange w:id="56" w:author="Chanh Duc Ngo" w:date="2019-03-13T09:59:00Z">
                  <w:rPr>
                    <w:noProof/>
                    <w:webHidden/>
                  </w:rPr>
                </w:rPrChange>
              </w:rPr>
              <w:tab/>
            </w:r>
            <w:r w:rsidRPr="00EB7DE2">
              <w:rPr>
                <w:rFonts w:ascii="Times New Roman" w:hAnsi="Times New Roman"/>
                <w:b/>
                <w:noProof/>
                <w:webHidden/>
                <w:rPrChange w:id="57" w:author="Chanh Duc Ngo" w:date="2019-03-13T09:59:00Z">
                  <w:rPr>
                    <w:noProof/>
                    <w:webHidden/>
                  </w:rPr>
                </w:rPrChange>
              </w:rPr>
              <w:fldChar w:fldCharType="begin"/>
            </w:r>
            <w:r w:rsidRPr="00EB7DE2">
              <w:rPr>
                <w:rFonts w:ascii="Times New Roman" w:hAnsi="Times New Roman"/>
                <w:b/>
                <w:noProof/>
                <w:webHidden/>
                <w:rPrChange w:id="58" w:author="Chanh Duc Ngo" w:date="2019-03-13T09:59:00Z">
                  <w:rPr>
                    <w:noProof/>
                    <w:webHidden/>
                  </w:rPr>
                </w:rPrChange>
              </w:rPr>
              <w:instrText xml:space="preserve"> PAGEREF _Toc3204389 \h </w:instrText>
            </w:r>
          </w:ins>
          <w:r w:rsidRPr="00EB7DE2">
            <w:rPr>
              <w:rFonts w:ascii="Times New Roman" w:hAnsi="Times New Roman"/>
              <w:b/>
              <w:noProof/>
              <w:webHidden/>
              <w:rPrChange w:id="59" w:author="Chanh Duc Ngo" w:date="2019-03-13T09:59:00Z">
                <w:rPr>
                  <w:rFonts w:ascii="Times New Roman" w:hAnsi="Times New Roman"/>
                  <w:b/>
                  <w:noProof/>
                  <w:webHidden/>
                </w:rPr>
              </w:rPrChange>
            </w:rPr>
          </w:r>
          <w:r w:rsidRPr="00EB7DE2">
            <w:rPr>
              <w:rFonts w:ascii="Times New Roman" w:hAnsi="Times New Roman"/>
              <w:b/>
              <w:noProof/>
              <w:webHidden/>
              <w:rPrChange w:id="60" w:author="Chanh Duc Ngo" w:date="2019-03-13T09:59:00Z">
                <w:rPr>
                  <w:noProof/>
                  <w:webHidden/>
                </w:rPr>
              </w:rPrChange>
            </w:rPr>
            <w:fldChar w:fldCharType="separate"/>
          </w:r>
          <w:ins w:id="61" w:author="Thảo Nguyễn Kim" w:date="2019-03-11T15:00:00Z">
            <w:r w:rsidR="000E3618" w:rsidRPr="00EB7DE2">
              <w:rPr>
                <w:rFonts w:ascii="Times New Roman" w:hAnsi="Times New Roman"/>
                <w:b/>
                <w:noProof/>
                <w:webHidden/>
                <w:rPrChange w:id="62" w:author="Chanh Duc Ngo" w:date="2019-03-13T09:59:00Z">
                  <w:rPr>
                    <w:noProof/>
                    <w:webHidden/>
                  </w:rPr>
                </w:rPrChange>
              </w:rPr>
              <w:t>2</w:t>
            </w:r>
          </w:ins>
          <w:ins w:id="63" w:author="Thảo Nguyễn Kim" w:date="2019-03-11T13:46:00Z">
            <w:r w:rsidRPr="00EB7DE2">
              <w:rPr>
                <w:rFonts w:ascii="Times New Roman" w:hAnsi="Times New Roman"/>
                <w:b/>
                <w:noProof/>
                <w:webHidden/>
                <w:rPrChange w:id="64" w:author="Chanh Duc Ngo" w:date="2019-03-13T09:59:00Z">
                  <w:rPr>
                    <w:noProof/>
                    <w:webHidden/>
                  </w:rPr>
                </w:rPrChange>
              </w:rPr>
              <w:fldChar w:fldCharType="end"/>
            </w:r>
            <w:r w:rsidRPr="00EB7DE2">
              <w:rPr>
                <w:rStyle w:val="Hyperlink"/>
                <w:rFonts w:ascii="Times New Roman" w:hAnsi="Times New Roman"/>
                <w:b/>
                <w:noProof/>
                <w:rPrChange w:id="65" w:author="Chanh Duc Ngo" w:date="2019-03-13T09:59:00Z">
                  <w:rPr>
                    <w:rStyle w:val="Hyperlink"/>
                    <w:noProof/>
                  </w:rPr>
                </w:rPrChange>
              </w:rPr>
              <w:fldChar w:fldCharType="end"/>
            </w:r>
          </w:ins>
        </w:p>
        <w:p w14:paraId="0A7B42D6" w14:textId="77777777" w:rsidR="00300761" w:rsidRPr="00EB7DE2" w:rsidRDefault="00300761">
          <w:pPr>
            <w:pStyle w:val="TOC1"/>
            <w:tabs>
              <w:tab w:val="right" w:leader="dot" w:pos="8895"/>
            </w:tabs>
            <w:rPr>
              <w:ins w:id="66" w:author="Thảo Nguyễn Kim" w:date="2019-03-11T13:46:00Z"/>
              <w:rFonts w:ascii="Times New Roman" w:eastAsiaTheme="minorEastAsia" w:hAnsi="Times New Roman"/>
              <w:b/>
              <w:noProof/>
              <w:lang w:val="en-US"/>
              <w:rPrChange w:id="67" w:author="Chanh Duc Ngo" w:date="2019-03-13T09:59:00Z">
                <w:rPr>
                  <w:ins w:id="68" w:author="Thảo Nguyễn Kim" w:date="2019-03-11T13:46:00Z"/>
                  <w:rFonts w:asciiTheme="minorHAnsi" w:eastAsiaTheme="minorEastAsia" w:hAnsiTheme="minorHAnsi" w:cstheme="minorBidi"/>
                  <w:noProof/>
                  <w:lang w:val="en-US"/>
                </w:rPr>
              </w:rPrChange>
            </w:rPr>
          </w:pPr>
          <w:ins w:id="69" w:author="Thảo Nguyễn Kim" w:date="2019-03-11T13:46:00Z">
            <w:r w:rsidRPr="00EB7DE2">
              <w:rPr>
                <w:rStyle w:val="Hyperlink"/>
                <w:rFonts w:ascii="Times New Roman" w:hAnsi="Times New Roman"/>
                <w:b/>
                <w:noProof/>
                <w:rPrChange w:id="70" w:author="Chanh Duc Ngo" w:date="2019-03-13T09:59:00Z">
                  <w:rPr>
                    <w:rStyle w:val="Hyperlink"/>
                    <w:noProof/>
                  </w:rPr>
                </w:rPrChange>
              </w:rPr>
              <w:fldChar w:fldCharType="begin"/>
            </w:r>
            <w:r w:rsidRPr="00EB7DE2">
              <w:rPr>
                <w:rStyle w:val="Hyperlink"/>
                <w:rFonts w:ascii="Times New Roman" w:hAnsi="Times New Roman"/>
                <w:b/>
                <w:noProof/>
                <w:rPrChange w:id="71" w:author="Chanh Duc Ngo" w:date="2019-03-13T09:59:00Z">
                  <w:rPr>
                    <w:rStyle w:val="Hyperlink"/>
                    <w:noProof/>
                  </w:rPr>
                </w:rPrChange>
              </w:rPr>
              <w:instrText xml:space="preserve"> </w:instrText>
            </w:r>
            <w:r w:rsidRPr="00EB7DE2">
              <w:rPr>
                <w:rFonts w:ascii="Times New Roman" w:hAnsi="Times New Roman"/>
                <w:b/>
                <w:noProof/>
                <w:rPrChange w:id="72" w:author="Chanh Duc Ngo" w:date="2019-03-13T09:59:00Z">
                  <w:rPr>
                    <w:noProof/>
                  </w:rPr>
                </w:rPrChange>
              </w:rPr>
              <w:instrText>HYPERLINK \l "_Toc3204390"</w:instrText>
            </w:r>
            <w:r w:rsidRPr="00EB7DE2">
              <w:rPr>
                <w:rStyle w:val="Hyperlink"/>
                <w:rFonts w:ascii="Times New Roman" w:hAnsi="Times New Roman"/>
                <w:b/>
                <w:noProof/>
                <w:rPrChange w:id="73" w:author="Chanh Duc Ngo" w:date="2019-03-13T09:59:00Z">
                  <w:rPr>
                    <w:rStyle w:val="Hyperlink"/>
                    <w:noProof/>
                  </w:rPr>
                </w:rPrChange>
              </w:rPr>
              <w:instrText xml:space="preserve"> </w:instrText>
            </w:r>
            <w:r w:rsidRPr="00EB7DE2">
              <w:rPr>
                <w:rStyle w:val="Hyperlink"/>
                <w:rFonts w:ascii="Times New Roman" w:hAnsi="Times New Roman"/>
                <w:b/>
                <w:noProof/>
                <w:rPrChange w:id="74" w:author="Chanh Duc Ngo" w:date="2019-03-13T09:59:00Z">
                  <w:rPr>
                    <w:rStyle w:val="Hyperlink"/>
                    <w:noProof/>
                  </w:rPr>
                </w:rPrChange>
              </w:rPr>
              <w:fldChar w:fldCharType="separate"/>
            </w:r>
            <w:r w:rsidRPr="00EB7DE2">
              <w:rPr>
                <w:rStyle w:val="Hyperlink"/>
                <w:rFonts w:ascii="Times New Roman" w:hAnsi="Times New Roman"/>
                <w:b/>
                <w:noProof/>
                <w:rPrChange w:id="75" w:author="Chanh Duc Ngo" w:date="2019-03-13T09:59:00Z">
                  <w:rPr>
                    <w:rStyle w:val="Hyperlink"/>
                    <w:rFonts w:ascii="Times New Roman" w:hAnsi="Times New Roman"/>
                    <w:noProof/>
                  </w:rPr>
                </w:rPrChange>
              </w:rPr>
              <w:t>DANH MỤC BẢNG</w:t>
            </w:r>
            <w:r w:rsidRPr="00EB7DE2">
              <w:rPr>
                <w:rFonts w:ascii="Times New Roman" w:hAnsi="Times New Roman"/>
                <w:b/>
                <w:noProof/>
                <w:webHidden/>
                <w:rPrChange w:id="76" w:author="Chanh Duc Ngo" w:date="2019-03-13T09:59:00Z">
                  <w:rPr>
                    <w:noProof/>
                    <w:webHidden/>
                  </w:rPr>
                </w:rPrChange>
              </w:rPr>
              <w:tab/>
            </w:r>
            <w:r w:rsidRPr="00EB7DE2">
              <w:rPr>
                <w:rFonts w:ascii="Times New Roman" w:hAnsi="Times New Roman"/>
                <w:b/>
                <w:noProof/>
                <w:webHidden/>
                <w:rPrChange w:id="77" w:author="Chanh Duc Ngo" w:date="2019-03-13T09:59:00Z">
                  <w:rPr>
                    <w:noProof/>
                    <w:webHidden/>
                  </w:rPr>
                </w:rPrChange>
              </w:rPr>
              <w:fldChar w:fldCharType="begin"/>
            </w:r>
            <w:r w:rsidRPr="00EB7DE2">
              <w:rPr>
                <w:rFonts w:ascii="Times New Roman" w:hAnsi="Times New Roman"/>
                <w:b/>
                <w:noProof/>
                <w:webHidden/>
                <w:rPrChange w:id="78" w:author="Chanh Duc Ngo" w:date="2019-03-13T09:59:00Z">
                  <w:rPr>
                    <w:noProof/>
                    <w:webHidden/>
                  </w:rPr>
                </w:rPrChange>
              </w:rPr>
              <w:instrText xml:space="preserve"> PAGEREF _Toc3204390 \h </w:instrText>
            </w:r>
          </w:ins>
          <w:r w:rsidRPr="00EB7DE2">
            <w:rPr>
              <w:rFonts w:ascii="Times New Roman" w:hAnsi="Times New Roman"/>
              <w:b/>
              <w:noProof/>
              <w:webHidden/>
              <w:rPrChange w:id="79" w:author="Chanh Duc Ngo" w:date="2019-03-13T09:59:00Z">
                <w:rPr>
                  <w:rFonts w:ascii="Times New Roman" w:hAnsi="Times New Roman"/>
                  <w:b/>
                  <w:noProof/>
                  <w:webHidden/>
                </w:rPr>
              </w:rPrChange>
            </w:rPr>
          </w:r>
          <w:r w:rsidRPr="00EB7DE2">
            <w:rPr>
              <w:rFonts w:ascii="Times New Roman" w:hAnsi="Times New Roman"/>
              <w:b/>
              <w:noProof/>
              <w:webHidden/>
              <w:rPrChange w:id="80" w:author="Chanh Duc Ngo" w:date="2019-03-13T09:59:00Z">
                <w:rPr>
                  <w:noProof/>
                  <w:webHidden/>
                </w:rPr>
              </w:rPrChange>
            </w:rPr>
            <w:fldChar w:fldCharType="separate"/>
          </w:r>
          <w:ins w:id="81" w:author="Thảo Nguyễn Kim" w:date="2019-03-11T15:00:00Z">
            <w:r w:rsidR="000E3618" w:rsidRPr="00EB7DE2">
              <w:rPr>
                <w:rFonts w:ascii="Times New Roman" w:hAnsi="Times New Roman"/>
                <w:b/>
                <w:noProof/>
                <w:webHidden/>
                <w:rPrChange w:id="82" w:author="Chanh Duc Ngo" w:date="2019-03-13T09:59:00Z">
                  <w:rPr>
                    <w:noProof/>
                    <w:webHidden/>
                  </w:rPr>
                </w:rPrChange>
              </w:rPr>
              <w:t>8</w:t>
            </w:r>
          </w:ins>
          <w:ins w:id="83" w:author="Thảo Nguyễn Kim" w:date="2019-03-11T13:46:00Z">
            <w:r w:rsidRPr="00EB7DE2">
              <w:rPr>
                <w:rFonts w:ascii="Times New Roman" w:hAnsi="Times New Roman"/>
                <w:b/>
                <w:noProof/>
                <w:webHidden/>
                <w:rPrChange w:id="84" w:author="Chanh Duc Ngo" w:date="2019-03-13T09:59:00Z">
                  <w:rPr>
                    <w:noProof/>
                    <w:webHidden/>
                  </w:rPr>
                </w:rPrChange>
              </w:rPr>
              <w:fldChar w:fldCharType="end"/>
            </w:r>
            <w:r w:rsidRPr="00EB7DE2">
              <w:rPr>
                <w:rStyle w:val="Hyperlink"/>
                <w:rFonts w:ascii="Times New Roman" w:hAnsi="Times New Roman"/>
                <w:b/>
                <w:noProof/>
                <w:rPrChange w:id="85" w:author="Chanh Duc Ngo" w:date="2019-03-13T09:59:00Z">
                  <w:rPr>
                    <w:rStyle w:val="Hyperlink"/>
                    <w:noProof/>
                  </w:rPr>
                </w:rPrChange>
              </w:rPr>
              <w:fldChar w:fldCharType="end"/>
            </w:r>
          </w:ins>
        </w:p>
        <w:p w14:paraId="35BFC30A" w14:textId="77777777" w:rsidR="00300761" w:rsidRPr="00EB7DE2" w:rsidRDefault="00300761">
          <w:pPr>
            <w:pStyle w:val="TOC1"/>
            <w:tabs>
              <w:tab w:val="right" w:leader="dot" w:pos="8895"/>
            </w:tabs>
            <w:rPr>
              <w:ins w:id="86" w:author="Thảo Nguyễn Kim" w:date="2019-03-11T13:46:00Z"/>
              <w:rFonts w:ascii="Times New Roman" w:eastAsiaTheme="minorEastAsia" w:hAnsi="Times New Roman"/>
              <w:b/>
              <w:noProof/>
              <w:lang w:val="en-US"/>
              <w:rPrChange w:id="87" w:author="Chanh Duc Ngo" w:date="2019-03-13T09:59:00Z">
                <w:rPr>
                  <w:ins w:id="88" w:author="Thảo Nguyễn Kim" w:date="2019-03-11T13:46:00Z"/>
                  <w:rFonts w:asciiTheme="minorHAnsi" w:eastAsiaTheme="minorEastAsia" w:hAnsiTheme="minorHAnsi" w:cstheme="minorBidi"/>
                  <w:noProof/>
                  <w:lang w:val="en-US"/>
                </w:rPr>
              </w:rPrChange>
            </w:rPr>
          </w:pPr>
          <w:ins w:id="89" w:author="Thảo Nguyễn Kim" w:date="2019-03-11T13:46:00Z">
            <w:r w:rsidRPr="00EB7DE2">
              <w:rPr>
                <w:rStyle w:val="Hyperlink"/>
                <w:rFonts w:ascii="Times New Roman" w:hAnsi="Times New Roman"/>
                <w:b/>
                <w:noProof/>
                <w:rPrChange w:id="90" w:author="Chanh Duc Ngo" w:date="2019-03-13T09:59:00Z">
                  <w:rPr>
                    <w:rStyle w:val="Hyperlink"/>
                    <w:noProof/>
                  </w:rPr>
                </w:rPrChange>
              </w:rPr>
              <w:fldChar w:fldCharType="begin"/>
            </w:r>
            <w:r w:rsidRPr="00EB7DE2">
              <w:rPr>
                <w:rStyle w:val="Hyperlink"/>
                <w:rFonts w:ascii="Times New Roman" w:hAnsi="Times New Roman"/>
                <w:b/>
                <w:noProof/>
                <w:rPrChange w:id="91" w:author="Chanh Duc Ngo" w:date="2019-03-13T09:59:00Z">
                  <w:rPr>
                    <w:rStyle w:val="Hyperlink"/>
                    <w:noProof/>
                  </w:rPr>
                </w:rPrChange>
              </w:rPr>
              <w:instrText xml:space="preserve"> </w:instrText>
            </w:r>
            <w:r w:rsidRPr="00EB7DE2">
              <w:rPr>
                <w:rFonts w:ascii="Times New Roman" w:hAnsi="Times New Roman"/>
                <w:b/>
                <w:noProof/>
                <w:rPrChange w:id="92" w:author="Chanh Duc Ngo" w:date="2019-03-13T09:59:00Z">
                  <w:rPr>
                    <w:noProof/>
                  </w:rPr>
                </w:rPrChange>
              </w:rPr>
              <w:instrText>HYPERLINK \l "_Toc3204391"</w:instrText>
            </w:r>
            <w:r w:rsidRPr="00EB7DE2">
              <w:rPr>
                <w:rStyle w:val="Hyperlink"/>
                <w:rFonts w:ascii="Times New Roman" w:hAnsi="Times New Roman"/>
                <w:b/>
                <w:noProof/>
                <w:rPrChange w:id="93" w:author="Chanh Duc Ngo" w:date="2019-03-13T09:59:00Z">
                  <w:rPr>
                    <w:rStyle w:val="Hyperlink"/>
                    <w:noProof/>
                  </w:rPr>
                </w:rPrChange>
              </w:rPr>
              <w:instrText xml:space="preserve"> </w:instrText>
            </w:r>
            <w:r w:rsidRPr="00EB7DE2">
              <w:rPr>
                <w:rStyle w:val="Hyperlink"/>
                <w:rFonts w:ascii="Times New Roman" w:hAnsi="Times New Roman"/>
                <w:b/>
                <w:noProof/>
                <w:rPrChange w:id="94" w:author="Chanh Duc Ngo" w:date="2019-03-13T09:59:00Z">
                  <w:rPr>
                    <w:rStyle w:val="Hyperlink"/>
                    <w:noProof/>
                  </w:rPr>
                </w:rPrChange>
              </w:rPr>
              <w:fldChar w:fldCharType="separate"/>
            </w:r>
            <w:r w:rsidRPr="00EB7DE2">
              <w:rPr>
                <w:rStyle w:val="Hyperlink"/>
                <w:rFonts w:ascii="Times New Roman" w:hAnsi="Times New Roman"/>
                <w:b/>
                <w:noProof/>
                <w:rPrChange w:id="95" w:author="Chanh Duc Ngo" w:date="2019-03-13T09:59:00Z">
                  <w:rPr>
                    <w:rStyle w:val="Hyperlink"/>
                    <w:rFonts w:ascii="Times New Roman" w:hAnsi="Times New Roman"/>
                    <w:noProof/>
                  </w:rPr>
                </w:rPrChange>
              </w:rPr>
              <w:t>DANH MỤC HÌNH ẢNH</w:t>
            </w:r>
            <w:r w:rsidRPr="00EB7DE2">
              <w:rPr>
                <w:rFonts w:ascii="Times New Roman" w:hAnsi="Times New Roman"/>
                <w:b/>
                <w:noProof/>
                <w:webHidden/>
                <w:rPrChange w:id="96" w:author="Chanh Duc Ngo" w:date="2019-03-13T09:59:00Z">
                  <w:rPr>
                    <w:noProof/>
                    <w:webHidden/>
                  </w:rPr>
                </w:rPrChange>
              </w:rPr>
              <w:tab/>
            </w:r>
            <w:r w:rsidRPr="00EB7DE2">
              <w:rPr>
                <w:rFonts w:ascii="Times New Roman" w:hAnsi="Times New Roman"/>
                <w:b/>
                <w:noProof/>
                <w:webHidden/>
                <w:rPrChange w:id="97" w:author="Chanh Duc Ngo" w:date="2019-03-13T09:59:00Z">
                  <w:rPr>
                    <w:noProof/>
                    <w:webHidden/>
                  </w:rPr>
                </w:rPrChange>
              </w:rPr>
              <w:fldChar w:fldCharType="begin"/>
            </w:r>
            <w:r w:rsidRPr="00EB7DE2">
              <w:rPr>
                <w:rFonts w:ascii="Times New Roman" w:hAnsi="Times New Roman"/>
                <w:b/>
                <w:noProof/>
                <w:webHidden/>
                <w:rPrChange w:id="98" w:author="Chanh Duc Ngo" w:date="2019-03-13T09:59:00Z">
                  <w:rPr>
                    <w:noProof/>
                    <w:webHidden/>
                  </w:rPr>
                </w:rPrChange>
              </w:rPr>
              <w:instrText xml:space="preserve"> PAGEREF _Toc3204391 \h </w:instrText>
            </w:r>
          </w:ins>
          <w:r w:rsidRPr="00EB7DE2">
            <w:rPr>
              <w:rFonts w:ascii="Times New Roman" w:hAnsi="Times New Roman"/>
              <w:b/>
              <w:noProof/>
              <w:webHidden/>
              <w:rPrChange w:id="99" w:author="Chanh Duc Ngo" w:date="2019-03-13T09:59:00Z">
                <w:rPr>
                  <w:rFonts w:ascii="Times New Roman" w:hAnsi="Times New Roman"/>
                  <w:b/>
                  <w:noProof/>
                  <w:webHidden/>
                </w:rPr>
              </w:rPrChange>
            </w:rPr>
          </w:r>
          <w:r w:rsidRPr="00EB7DE2">
            <w:rPr>
              <w:rFonts w:ascii="Times New Roman" w:hAnsi="Times New Roman"/>
              <w:b/>
              <w:noProof/>
              <w:webHidden/>
              <w:rPrChange w:id="100" w:author="Chanh Duc Ngo" w:date="2019-03-13T09:59:00Z">
                <w:rPr>
                  <w:noProof/>
                  <w:webHidden/>
                </w:rPr>
              </w:rPrChange>
            </w:rPr>
            <w:fldChar w:fldCharType="separate"/>
          </w:r>
          <w:ins w:id="101" w:author="Thảo Nguyễn Kim" w:date="2019-03-11T15:00:00Z">
            <w:r w:rsidR="000E3618" w:rsidRPr="00EB7DE2">
              <w:rPr>
                <w:rFonts w:ascii="Times New Roman" w:hAnsi="Times New Roman"/>
                <w:b/>
                <w:noProof/>
                <w:webHidden/>
                <w:rPrChange w:id="102" w:author="Chanh Duc Ngo" w:date="2019-03-13T09:59:00Z">
                  <w:rPr>
                    <w:noProof/>
                    <w:webHidden/>
                  </w:rPr>
                </w:rPrChange>
              </w:rPr>
              <w:t>9</w:t>
            </w:r>
          </w:ins>
          <w:ins w:id="103" w:author="Thảo Nguyễn Kim" w:date="2019-03-11T13:46:00Z">
            <w:r w:rsidRPr="00EB7DE2">
              <w:rPr>
                <w:rFonts w:ascii="Times New Roman" w:hAnsi="Times New Roman"/>
                <w:b/>
                <w:noProof/>
                <w:webHidden/>
                <w:rPrChange w:id="104" w:author="Chanh Duc Ngo" w:date="2019-03-13T09:59:00Z">
                  <w:rPr>
                    <w:noProof/>
                    <w:webHidden/>
                  </w:rPr>
                </w:rPrChange>
              </w:rPr>
              <w:fldChar w:fldCharType="end"/>
            </w:r>
            <w:r w:rsidRPr="00EB7DE2">
              <w:rPr>
                <w:rStyle w:val="Hyperlink"/>
                <w:rFonts w:ascii="Times New Roman" w:hAnsi="Times New Roman"/>
                <w:b/>
                <w:noProof/>
                <w:rPrChange w:id="105" w:author="Chanh Duc Ngo" w:date="2019-03-13T09:59:00Z">
                  <w:rPr>
                    <w:rStyle w:val="Hyperlink"/>
                    <w:noProof/>
                  </w:rPr>
                </w:rPrChange>
              </w:rPr>
              <w:fldChar w:fldCharType="end"/>
            </w:r>
          </w:ins>
        </w:p>
        <w:p w14:paraId="18AA326C" w14:textId="77777777" w:rsidR="00300761" w:rsidRPr="00EB7DE2" w:rsidRDefault="00300761">
          <w:pPr>
            <w:pStyle w:val="TOC1"/>
            <w:tabs>
              <w:tab w:val="right" w:leader="dot" w:pos="8895"/>
            </w:tabs>
            <w:rPr>
              <w:ins w:id="106" w:author="Thảo Nguyễn Kim" w:date="2019-03-11T13:46:00Z"/>
              <w:rFonts w:ascii="Times New Roman" w:eastAsiaTheme="minorEastAsia" w:hAnsi="Times New Roman"/>
              <w:b/>
              <w:noProof/>
              <w:lang w:val="en-US"/>
              <w:rPrChange w:id="107" w:author="Chanh Duc Ngo" w:date="2019-03-13T09:59:00Z">
                <w:rPr>
                  <w:ins w:id="108" w:author="Thảo Nguyễn Kim" w:date="2019-03-11T13:46:00Z"/>
                  <w:rFonts w:asciiTheme="minorHAnsi" w:eastAsiaTheme="minorEastAsia" w:hAnsiTheme="minorHAnsi" w:cstheme="minorBidi"/>
                  <w:noProof/>
                  <w:lang w:val="en-US"/>
                </w:rPr>
              </w:rPrChange>
            </w:rPr>
          </w:pPr>
          <w:ins w:id="109" w:author="Thảo Nguyễn Kim" w:date="2019-03-11T13:46:00Z">
            <w:r w:rsidRPr="00EB7DE2">
              <w:rPr>
                <w:rStyle w:val="Hyperlink"/>
                <w:rFonts w:ascii="Times New Roman" w:hAnsi="Times New Roman"/>
                <w:b/>
                <w:noProof/>
                <w:rPrChange w:id="110" w:author="Chanh Duc Ngo" w:date="2019-03-13T09:59:00Z">
                  <w:rPr>
                    <w:rStyle w:val="Hyperlink"/>
                    <w:noProof/>
                  </w:rPr>
                </w:rPrChange>
              </w:rPr>
              <w:fldChar w:fldCharType="begin"/>
            </w:r>
            <w:r w:rsidRPr="00EB7DE2">
              <w:rPr>
                <w:rStyle w:val="Hyperlink"/>
                <w:rFonts w:ascii="Times New Roman" w:hAnsi="Times New Roman"/>
                <w:b/>
                <w:noProof/>
                <w:rPrChange w:id="111" w:author="Chanh Duc Ngo" w:date="2019-03-13T09:59:00Z">
                  <w:rPr>
                    <w:rStyle w:val="Hyperlink"/>
                    <w:noProof/>
                  </w:rPr>
                </w:rPrChange>
              </w:rPr>
              <w:instrText xml:space="preserve"> </w:instrText>
            </w:r>
            <w:r w:rsidRPr="00EB7DE2">
              <w:rPr>
                <w:rFonts w:ascii="Times New Roman" w:hAnsi="Times New Roman"/>
                <w:b/>
                <w:noProof/>
                <w:rPrChange w:id="112" w:author="Chanh Duc Ngo" w:date="2019-03-13T09:59:00Z">
                  <w:rPr>
                    <w:noProof/>
                  </w:rPr>
                </w:rPrChange>
              </w:rPr>
              <w:instrText>HYPERLINK \l "_Toc3204392"</w:instrText>
            </w:r>
            <w:r w:rsidRPr="00EB7DE2">
              <w:rPr>
                <w:rStyle w:val="Hyperlink"/>
                <w:rFonts w:ascii="Times New Roman" w:hAnsi="Times New Roman"/>
                <w:b/>
                <w:noProof/>
                <w:rPrChange w:id="113" w:author="Chanh Duc Ngo" w:date="2019-03-13T09:59:00Z">
                  <w:rPr>
                    <w:rStyle w:val="Hyperlink"/>
                    <w:noProof/>
                  </w:rPr>
                </w:rPrChange>
              </w:rPr>
              <w:instrText xml:space="preserve"> </w:instrText>
            </w:r>
            <w:r w:rsidRPr="00EB7DE2">
              <w:rPr>
                <w:rStyle w:val="Hyperlink"/>
                <w:rFonts w:ascii="Times New Roman" w:hAnsi="Times New Roman"/>
                <w:b/>
                <w:noProof/>
                <w:rPrChange w:id="114" w:author="Chanh Duc Ngo" w:date="2019-03-13T09:59:00Z">
                  <w:rPr>
                    <w:rStyle w:val="Hyperlink"/>
                    <w:noProof/>
                  </w:rPr>
                </w:rPrChange>
              </w:rPr>
              <w:fldChar w:fldCharType="separate"/>
            </w:r>
            <w:r w:rsidRPr="00EB7DE2">
              <w:rPr>
                <w:rStyle w:val="Hyperlink"/>
                <w:rFonts w:ascii="Times New Roman" w:hAnsi="Times New Roman"/>
                <w:b/>
                <w:noProof/>
                <w:rPrChange w:id="115" w:author="Chanh Duc Ngo" w:date="2019-03-13T09:59:00Z">
                  <w:rPr>
                    <w:rStyle w:val="Hyperlink"/>
                    <w:rFonts w:ascii="Times New Roman" w:hAnsi="Times New Roman"/>
                    <w:noProof/>
                  </w:rPr>
                </w:rPrChange>
              </w:rPr>
              <w:t>DANH MỤC MÃ NGUỒN</w:t>
            </w:r>
            <w:r w:rsidRPr="00EB7DE2">
              <w:rPr>
                <w:rFonts w:ascii="Times New Roman" w:hAnsi="Times New Roman"/>
                <w:b/>
                <w:noProof/>
                <w:webHidden/>
                <w:rPrChange w:id="116" w:author="Chanh Duc Ngo" w:date="2019-03-13T09:59:00Z">
                  <w:rPr>
                    <w:noProof/>
                    <w:webHidden/>
                  </w:rPr>
                </w:rPrChange>
              </w:rPr>
              <w:tab/>
            </w:r>
            <w:r w:rsidRPr="00EB7DE2">
              <w:rPr>
                <w:rFonts w:ascii="Times New Roman" w:hAnsi="Times New Roman"/>
                <w:b/>
                <w:noProof/>
                <w:webHidden/>
                <w:rPrChange w:id="117" w:author="Chanh Duc Ngo" w:date="2019-03-13T09:59:00Z">
                  <w:rPr>
                    <w:noProof/>
                    <w:webHidden/>
                  </w:rPr>
                </w:rPrChange>
              </w:rPr>
              <w:fldChar w:fldCharType="begin"/>
            </w:r>
            <w:r w:rsidRPr="00EB7DE2">
              <w:rPr>
                <w:rFonts w:ascii="Times New Roman" w:hAnsi="Times New Roman"/>
                <w:b/>
                <w:noProof/>
                <w:webHidden/>
                <w:rPrChange w:id="118" w:author="Chanh Duc Ngo" w:date="2019-03-13T09:59:00Z">
                  <w:rPr>
                    <w:noProof/>
                    <w:webHidden/>
                  </w:rPr>
                </w:rPrChange>
              </w:rPr>
              <w:instrText xml:space="preserve"> PAGEREF _Toc3204392 \h </w:instrText>
            </w:r>
          </w:ins>
          <w:r w:rsidRPr="00EB7DE2">
            <w:rPr>
              <w:rFonts w:ascii="Times New Roman" w:hAnsi="Times New Roman"/>
              <w:b/>
              <w:noProof/>
              <w:webHidden/>
              <w:rPrChange w:id="119" w:author="Chanh Duc Ngo" w:date="2019-03-13T09:59:00Z">
                <w:rPr>
                  <w:rFonts w:ascii="Times New Roman" w:hAnsi="Times New Roman"/>
                  <w:b/>
                  <w:noProof/>
                  <w:webHidden/>
                </w:rPr>
              </w:rPrChange>
            </w:rPr>
          </w:r>
          <w:r w:rsidRPr="00EB7DE2">
            <w:rPr>
              <w:rFonts w:ascii="Times New Roman" w:hAnsi="Times New Roman"/>
              <w:b/>
              <w:noProof/>
              <w:webHidden/>
              <w:rPrChange w:id="120" w:author="Chanh Duc Ngo" w:date="2019-03-13T09:59:00Z">
                <w:rPr>
                  <w:noProof/>
                  <w:webHidden/>
                </w:rPr>
              </w:rPrChange>
            </w:rPr>
            <w:fldChar w:fldCharType="separate"/>
          </w:r>
          <w:ins w:id="121" w:author="Thảo Nguyễn Kim" w:date="2019-03-11T15:00:00Z">
            <w:r w:rsidR="000E3618" w:rsidRPr="00EB7DE2">
              <w:rPr>
                <w:rFonts w:ascii="Times New Roman" w:hAnsi="Times New Roman"/>
                <w:b/>
                <w:noProof/>
                <w:webHidden/>
                <w:rPrChange w:id="122" w:author="Chanh Duc Ngo" w:date="2019-03-13T09:59:00Z">
                  <w:rPr>
                    <w:noProof/>
                    <w:webHidden/>
                  </w:rPr>
                </w:rPrChange>
              </w:rPr>
              <w:t>11</w:t>
            </w:r>
          </w:ins>
          <w:ins w:id="123" w:author="Thảo Nguyễn Kim" w:date="2019-03-11T13:46:00Z">
            <w:r w:rsidRPr="00EB7DE2">
              <w:rPr>
                <w:rFonts w:ascii="Times New Roman" w:hAnsi="Times New Roman"/>
                <w:b/>
                <w:noProof/>
                <w:webHidden/>
                <w:rPrChange w:id="124" w:author="Chanh Duc Ngo" w:date="2019-03-13T09:59:00Z">
                  <w:rPr>
                    <w:noProof/>
                    <w:webHidden/>
                  </w:rPr>
                </w:rPrChange>
              </w:rPr>
              <w:fldChar w:fldCharType="end"/>
            </w:r>
            <w:r w:rsidRPr="00EB7DE2">
              <w:rPr>
                <w:rStyle w:val="Hyperlink"/>
                <w:rFonts w:ascii="Times New Roman" w:hAnsi="Times New Roman"/>
                <w:b/>
                <w:noProof/>
                <w:rPrChange w:id="125" w:author="Chanh Duc Ngo" w:date="2019-03-13T09:59:00Z">
                  <w:rPr>
                    <w:rStyle w:val="Hyperlink"/>
                    <w:noProof/>
                  </w:rPr>
                </w:rPrChange>
              </w:rPr>
              <w:fldChar w:fldCharType="end"/>
            </w:r>
          </w:ins>
        </w:p>
        <w:p w14:paraId="545D2044" w14:textId="77777777" w:rsidR="00300761" w:rsidRPr="00EB7DE2" w:rsidRDefault="00300761">
          <w:pPr>
            <w:pStyle w:val="TOC1"/>
            <w:tabs>
              <w:tab w:val="right" w:leader="dot" w:pos="8895"/>
            </w:tabs>
            <w:rPr>
              <w:ins w:id="126" w:author="Thảo Nguyễn Kim" w:date="2019-03-11T13:46:00Z"/>
              <w:rFonts w:ascii="Times New Roman" w:eastAsiaTheme="minorEastAsia" w:hAnsi="Times New Roman"/>
              <w:b/>
              <w:noProof/>
              <w:lang w:val="en-US"/>
              <w:rPrChange w:id="127" w:author="Chanh Duc Ngo" w:date="2019-03-13T09:59:00Z">
                <w:rPr>
                  <w:ins w:id="128" w:author="Thảo Nguyễn Kim" w:date="2019-03-11T13:46:00Z"/>
                  <w:rFonts w:asciiTheme="minorHAnsi" w:eastAsiaTheme="minorEastAsia" w:hAnsiTheme="minorHAnsi" w:cstheme="minorBidi"/>
                  <w:noProof/>
                  <w:lang w:val="en-US"/>
                </w:rPr>
              </w:rPrChange>
            </w:rPr>
          </w:pPr>
          <w:ins w:id="129" w:author="Thảo Nguyễn Kim" w:date="2019-03-11T13:46:00Z">
            <w:r w:rsidRPr="00EB7DE2">
              <w:rPr>
                <w:rStyle w:val="Hyperlink"/>
                <w:rFonts w:ascii="Times New Roman" w:hAnsi="Times New Roman"/>
                <w:b/>
                <w:noProof/>
                <w:rPrChange w:id="130" w:author="Chanh Duc Ngo" w:date="2019-03-13T09:59:00Z">
                  <w:rPr>
                    <w:rStyle w:val="Hyperlink"/>
                    <w:noProof/>
                  </w:rPr>
                </w:rPrChange>
              </w:rPr>
              <w:fldChar w:fldCharType="begin"/>
            </w:r>
            <w:r w:rsidRPr="00EB7DE2">
              <w:rPr>
                <w:rStyle w:val="Hyperlink"/>
                <w:rFonts w:ascii="Times New Roman" w:hAnsi="Times New Roman"/>
                <w:b/>
                <w:noProof/>
                <w:rPrChange w:id="131" w:author="Chanh Duc Ngo" w:date="2019-03-13T09:59:00Z">
                  <w:rPr>
                    <w:rStyle w:val="Hyperlink"/>
                    <w:noProof/>
                  </w:rPr>
                </w:rPrChange>
              </w:rPr>
              <w:instrText xml:space="preserve"> </w:instrText>
            </w:r>
            <w:r w:rsidRPr="00EB7DE2">
              <w:rPr>
                <w:rFonts w:ascii="Times New Roman" w:hAnsi="Times New Roman"/>
                <w:b/>
                <w:noProof/>
                <w:rPrChange w:id="132" w:author="Chanh Duc Ngo" w:date="2019-03-13T09:59:00Z">
                  <w:rPr>
                    <w:noProof/>
                  </w:rPr>
                </w:rPrChange>
              </w:rPr>
              <w:instrText>HYPERLINK \l "_Toc3204393"</w:instrText>
            </w:r>
            <w:r w:rsidRPr="00EB7DE2">
              <w:rPr>
                <w:rStyle w:val="Hyperlink"/>
                <w:rFonts w:ascii="Times New Roman" w:hAnsi="Times New Roman"/>
                <w:b/>
                <w:noProof/>
                <w:rPrChange w:id="133" w:author="Chanh Duc Ngo" w:date="2019-03-13T09:59:00Z">
                  <w:rPr>
                    <w:rStyle w:val="Hyperlink"/>
                    <w:noProof/>
                  </w:rPr>
                </w:rPrChange>
              </w:rPr>
              <w:instrText xml:space="preserve"> </w:instrText>
            </w:r>
            <w:r w:rsidRPr="00EB7DE2">
              <w:rPr>
                <w:rStyle w:val="Hyperlink"/>
                <w:rFonts w:ascii="Times New Roman" w:hAnsi="Times New Roman"/>
                <w:b/>
                <w:noProof/>
                <w:rPrChange w:id="134" w:author="Chanh Duc Ngo" w:date="2019-03-13T09:59:00Z">
                  <w:rPr>
                    <w:rStyle w:val="Hyperlink"/>
                    <w:noProof/>
                  </w:rPr>
                </w:rPrChange>
              </w:rPr>
              <w:fldChar w:fldCharType="separate"/>
            </w:r>
            <w:r w:rsidRPr="00EB7DE2">
              <w:rPr>
                <w:rStyle w:val="Hyperlink"/>
                <w:rFonts w:ascii="Times New Roman" w:hAnsi="Times New Roman"/>
                <w:b/>
                <w:noProof/>
                <w:rPrChange w:id="135" w:author="Chanh Duc Ngo" w:date="2019-03-13T09:59:00Z">
                  <w:rPr>
                    <w:rStyle w:val="Hyperlink"/>
                    <w:rFonts w:ascii="Times New Roman" w:hAnsi="Times New Roman"/>
                    <w:noProof/>
                  </w:rPr>
                </w:rPrChange>
              </w:rPr>
              <w:t>TÓM TẮT KHOÁ LUẬN</w:t>
            </w:r>
            <w:r w:rsidRPr="00EB7DE2">
              <w:rPr>
                <w:rFonts w:ascii="Times New Roman" w:hAnsi="Times New Roman"/>
                <w:b/>
                <w:noProof/>
                <w:webHidden/>
                <w:rPrChange w:id="136" w:author="Chanh Duc Ngo" w:date="2019-03-13T09:59:00Z">
                  <w:rPr>
                    <w:noProof/>
                    <w:webHidden/>
                  </w:rPr>
                </w:rPrChange>
              </w:rPr>
              <w:tab/>
            </w:r>
            <w:r w:rsidRPr="00EB7DE2">
              <w:rPr>
                <w:rFonts w:ascii="Times New Roman" w:hAnsi="Times New Roman"/>
                <w:b/>
                <w:noProof/>
                <w:webHidden/>
                <w:rPrChange w:id="137" w:author="Chanh Duc Ngo" w:date="2019-03-13T09:59:00Z">
                  <w:rPr>
                    <w:noProof/>
                    <w:webHidden/>
                  </w:rPr>
                </w:rPrChange>
              </w:rPr>
              <w:fldChar w:fldCharType="begin"/>
            </w:r>
            <w:r w:rsidRPr="00EB7DE2">
              <w:rPr>
                <w:rFonts w:ascii="Times New Roman" w:hAnsi="Times New Roman"/>
                <w:b/>
                <w:noProof/>
                <w:webHidden/>
                <w:rPrChange w:id="138" w:author="Chanh Duc Ngo" w:date="2019-03-13T09:59:00Z">
                  <w:rPr>
                    <w:noProof/>
                    <w:webHidden/>
                  </w:rPr>
                </w:rPrChange>
              </w:rPr>
              <w:instrText xml:space="preserve"> PAGEREF _Toc3204393 \h </w:instrText>
            </w:r>
          </w:ins>
          <w:r w:rsidRPr="00EB7DE2">
            <w:rPr>
              <w:rFonts w:ascii="Times New Roman" w:hAnsi="Times New Roman"/>
              <w:b/>
              <w:noProof/>
              <w:webHidden/>
              <w:rPrChange w:id="139" w:author="Chanh Duc Ngo" w:date="2019-03-13T09:59:00Z">
                <w:rPr>
                  <w:rFonts w:ascii="Times New Roman" w:hAnsi="Times New Roman"/>
                  <w:b/>
                  <w:noProof/>
                  <w:webHidden/>
                </w:rPr>
              </w:rPrChange>
            </w:rPr>
          </w:r>
          <w:r w:rsidRPr="00EB7DE2">
            <w:rPr>
              <w:rFonts w:ascii="Times New Roman" w:hAnsi="Times New Roman"/>
              <w:b/>
              <w:noProof/>
              <w:webHidden/>
              <w:rPrChange w:id="140" w:author="Chanh Duc Ngo" w:date="2019-03-13T09:59:00Z">
                <w:rPr>
                  <w:noProof/>
                  <w:webHidden/>
                </w:rPr>
              </w:rPrChange>
            </w:rPr>
            <w:fldChar w:fldCharType="separate"/>
          </w:r>
          <w:ins w:id="141" w:author="Thảo Nguyễn Kim" w:date="2019-03-11T15:00:00Z">
            <w:r w:rsidR="000E3618" w:rsidRPr="00EB7DE2">
              <w:rPr>
                <w:rFonts w:ascii="Times New Roman" w:hAnsi="Times New Roman"/>
                <w:b/>
                <w:noProof/>
                <w:webHidden/>
                <w:rPrChange w:id="142" w:author="Chanh Duc Ngo" w:date="2019-03-13T09:59:00Z">
                  <w:rPr>
                    <w:noProof/>
                    <w:webHidden/>
                  </w:rPr>
                </w:rPrChange>
              </w:rPr>
              <w:t>13</w:t>
            </w:r>
          </w:ins>
          <w:ins w:id="143" w:author="Thảo Nguyễn Kim" w:date="2019-03-11T13:46:00Z">
            <w:r w:rsidRPr="00EB7DE2">
              <w:rPr>
                <w:rFonts w:ascii="Times New Roman" w:hAnsi="Times New Roman"/>
                <w:b/>
                <w:noProof/>
                <w:webHidden/>
                <w:rPrChange w:id="144" w:author="Chanh Duc Ngo" w:date="2019-03-13T09:59:00Z">
                  <w:rPr>
                    <w:noProof/>
                    <w:webHidden/>
                  </w:rPr>
                </w:rPrChange>
              </w:rPr>
              <w:fldChar w:fldCharType="end"/>
            </w:r>
            <w:r w:rsidRPr="00EB7DE2">
              <w:rPr>
                <w:rStyle w:val="Hyperlink"/>
                <w:rFonts w:ascii="Times New Roman" w:hAnsi="Times New Roman"/>
                <w:b/>
                <w:noProof/>
                <w:rPrChange w:id="145" w:author="Chanh Duc Ngo" w:date="2019-03-13T09:59:00Z">
                  <w:rPr>
                    <w:rStyle w:val="Hyperlink"/>
                    <w:noProof/>
                  </w:rPr>
                </w:rPrChange>
              </w:rPr>
              <w:fldChar w:fldCharType="end"/>
            </w:r>
          </w:ins>
        </w:p>
        <w:p w14:paraId="13ABB20A" w14:textId="77777777" w:rsidR="00300761" w:rsidRPr="00EB7DE2" w:rsidRDefault="00300761">
          <w:pPr>
            <w:pStyle w:val="TOC1"/>
            <w:tabs>
              <w:tab w:val="right" w:leader="dot" w:pos="8895"/>
            </w:tabs>
            <w:rPr>
              <w:ins w:id="146" w:author="Thảo Nguyễn Kim" w:date="2019-03-11T13:46:00Z"/>
              <w:rFonts w:ascii="Times New Roman" w:eastAsiaTheme="minorEastAsia" w:hAnsi="Times New Roman"/>
              <w:b/>
              <w:noProof/>
              <w:lang w:val="en-US"/>
              <w:rPrChange w:id="147" w:author="Chanh Duc Ngo" w:date="2019-03-13T09:59:00Z">
                <w:rPr>
                  <w:ins w:id="148" w:author="Thảo Nguyễn Kim" w:date="2019-03-11T13:46:00Z"/>
                  <w:rFonts w:asciiTheme="minorHAnsi" w:eastAsiaTheme="minorEastAsia" w:hAnsiTheme="minorHAnsi" w:cstheme="minorBidi"/>
                  <w:noProof/>
                  <w:lang w:val="en-US"/>
                </w:rPr>
              </w:rPrChange>
            </w:rPr>
          </w:pPr>
          <w:ins w:id="149" w:author="Thảo Nguyễn Kim" w:date="2019-03-11T13:46:00Z">
            <w:r w:rsidRPr="00EB7DE2">
              <w:rPr>
                <w:rStyle w:val="Hyperlink"/>
                <w:rFonts w:ascii="Times New Roman" w:hAnsi="Times New Roman"/>
                <w:b/>
                <w:noProof/>
                <w:rPrChange w:id="150" w:author="Chanh Duc Ngo" w:date="2019-03-13T09:59:00Z">
                  <w:rPr>
                    <w:rStyle w:val="Hyperlink"/>
                    <w:noProof/>
                  </w:rPr>
                </w:rPrChange>
              </w:rPr>
              <w:fldChar w:fldCharType="begin"/>
            </w:r>
            <w:r w:rsidRPr="00EB7DE2">
              <w:rPr>
                <w:rStyle w:val="Hyperlink"/>
                <w:rFonts w:ascii="Times New Roman" w:hAnsi="Times New Roman"/>
                <w:b/>
                <w:noProof/>
                <w:rPrChange w:id="151" w:author="Chanh Duc Ngo" w:date="2019-03-13T09:59:00Z">
                  <w:rPr>
                    <w:rStyle w:val="Hyperlink"/>
                    <w:noProof/>
                  </w:rPr>
                </w:rPrChange>
              </w:rPr>
              <w:instrText xml:space="preserve"> </w:instrText>
            </w:r>
            <w:r w:rsidRPr="00EB7DE2">
              <w:rPr>
                <w:rFonts w:ascii="Times New Roman" w:hAnsi="Times New Roman"/>
                <w:b/>
                <w:noProof/>
                <w:rPrChange w:id="152" w:author="Chanh Duc Ngo" w:date="2019-03-13T09:59:00Z">
                  <w:rPr>
                    <w:noProof/>
                  </w:rPr>
                </w:rPrChange>
              </w:rPr>
              <w:instrText>HYPERLINK \l "_Toc3204394"</w:instrText>
            </w:r>
            <w:r w:rsidRPr="00EB7DE2">
              <w:rPr>
                <w:rStyle w:val="Hyperlink"/>
                <w:rFonts w:ascii="Times New Roman" w:hAnsi="Times New Roman"/>
                <w:b/>
                <w:noProof/>
                <w:rPrChange w:id="153" w:author="Chanh Duc Ngo" w:date="2019-03-13T09:59:00Z">
                  <w:rPr>
                    <w:rStyle w:val="Hyperlink"/>
                    <w:noProof/>
                  </w:rPr>
                </w:rPrChange>
              </w:rPr>
              <w:instrText xml:space="preserve"> </w:instrText>
            </w:r>
            <w:r w:rsidRPr="00EB7DE2">
              <w:rPr>
                <w:rStyle w:val="Hyperlink"/>
                <w:rFonts w:ascii="Times New Roman" w:hAnsi="Times New Roman"/>
                <w:b/>
                <w:noProof/>
                <w:rPrChange w:id="154" w:author="Chanh Duc Ngo" w:date="2019-03-13T09:59:00Z">
                  <w:rPr>
                    <w:rStyle w:val="Hyperlink"/>
                    <w:noProof/>
                  </w:rPr>
                </w:rPrChange>
              </w:rPr>
              <w:fldChar w:fldCharType="separate"/>
            </w:r>
            <w:r w:rsidRPr="00EB7DE2">
              <w:rPr>
                <w:rStyle w:val="Hyperlink"/>
                <w:rFonts w:ascii="Times New Roman" w:hAnsi="Times New Roman"/>
                <w:b/>
                <w:noProof/>
                <w:rPrChange w:id="155" w:author="Chanh Duc Ngo" w:date="2019-03-13T09:59:00Z">
                  <w:rPr>
                    <w:rStyle w:val="Hyperlink"/>
                    <w:rFonts w:ascii="Times New Roman" w:hAnsi="Times New Roman"/>
                    <w:noProof/>
                  </w:rPr>
                </w:rPrChange>
              </w:rPr>
              <w:t>KẾT QUẢ ĐẠT ĐƯỢC</w:t>
            </w:r>
            <w:r w:rsidRPr="00EB7DE2">
              <w:rPr>
                <w:rFonts w:ascii="Times New Roman" w:hAnsi="Times New Roman"/>
                <w:b/>
                <w:noProof/>
                <w:webHidden/>
                <w:rPrChange w:id="156" w:author="Chanh Duc Ngo" w:date="2019-03-13T09:59:00Z">
                  <w:rPr>
                    <w:noProof/>
                    <w:webHidden/>
                  </w:rPr>
                </w:rPrChange>
              </w:rPr>
              <w:tab/>
            </w:r>
            <w:r w:rsidRPr="00EB7DE2">
              <w:rPr>
                <w:rFonts w:ascii="Times New Roman" w:hAnsi="Times New Roman"/>
                <w:b/>
                <w:noProof/>
                <w:webHidden/>
                <w:rPrChange w:id="157" w:author="Chanh Duc Ngo" w:date="2019-03-13T09:59:00Z">
                  <w:rPr>
                    <w:noProof/>
                    <w:webHidden/>
                  </w:rPr>
                </w:rPrChange>
              </w:rPr>
              <w:fldChar w:fldCharType="begin"/>
            </w:r>
            <w:r w:rsidRPr="00EB7DE2">
              <w:rPr>
                <w:rFonts w:ascii="Times New Roman" w:hAnsi="Times New Roman"/>
                <w:b/>
                <w:noProof/>
                <w:webHidden/>
                <w:rPrChange w:id="158" w:author="Chanh Duc Ngo" w:date="2019-03-13T09:59:00Z">
                  <w:rPr>
                    <w:noProof/>
                    <w:webHidden/>
                  </w:rPr>
                </w:rPrChange>
              </w:rPr>
              <w:instrText xml:space="preserve"> PAGEREF _Toc3204394 \h </w:instrText>
            </w:r>
          </w:ins>
          <w:r w:rsidRPr="00EB7DE2">
            <w:rPr>
              <w:rFonts w:ascii="Times New Roman" w:hAnsi="Times New Roman"/>
              <w:b/>
              <w:noProof/>
              <w:webHidden/>
              <w:rPrChange w:id="159" w:author="Chanh Duc Ngo" w:date="2019-03-13T09:59:00Z">
                <w:rPr>
                  <w:rFonts w:ascii="Times New Roman" w:hAnsi="Times New Roman"/>
                  <w:b/>
                  <w:noProof/>
                  <w:webHidden/>
                </w:rPr>
              </w:rPrChange>
            </w:rPr>
          </w:r>
          <w:r w:rsidRPr="00EB7DE2">
            <w:rPr>
              <w:rFonts w:ascii="Times New Roman" w:hAnsi="Times New Roman"/>
              <w:b/>
              <w:noProof/>
              <w:webHidden/>
              <w:rPrChange w:id="160" w:author="Chanh Duc Ngo" w:date="2019-03-13T09:59:00Z">
                <w:rPr>
                  <w:noProof/>
                  <w:webHidden/>
                </w:rPr>
              </w:rPrChange>
            </w:rPr>
            <w:fldChar w:fldCharType="separate"/>
          </w:r>
          <w:ins w:id="161" w:author="Thảo Nguyễn Kim" w:date="2019-03-11T15:00:00Z">
            <w:r w:rsidR="000E3618" w:rsidRPr="00EB7DE2">
              <w:rPr>
                <w:rFonts w:ascii="Times New Roman" w:hAnsi="Times New Roman"/>
                <w:b/>
                <w:noProof/>
                <w:webHidden/>
                <w:rPrChange w:id="162" w:author="Chanh Duc Ngo" w:date="2019-03-13T09:59:00Z">
                  <w:rPr>
                    <w:noProof/>
                    <w:webHidden/>
                  </w:rPr>
                </w:rPrChange>
              </w:rPr>
              <w:t>14</w:t>
            </w:r>
          </w:ins>
          <w:ins w:id="163" w:author="Thảo Nguyễn Kim" w:date="2019-03-11T13:46:00Z">
            <w:r w:rsidRPr="00EB7DE2">
              <w:rPr>
                <w:rFonts w:ascii="Times New Roman" w:hAnsi="Times New Roman"/>
                <w:b/>
                <w:noProof/>
                <w:webHidden/>
                <w:rPrChange w:id="164" w:author="Chanh Duc Ngo" w:date="2019-03-13T09:59:00Z">
                  <w:rPr>
                    <w:noProof/>
                    <w:webHidden/>
                  </w:rPr>
                </w:rPrChange>
              </w:rPr>
              <w:fldChar w:fldCharType="end"/>
            </w:r>
            <w:r w:rsidRPr="00EB7DE2">
              <w:rPr>
                <w:rStyle w:val="Hyperlink"/>
                <w:rFonts w:ascii="Times New Roman" w:hAnsi="Times New Roman"/>
                <w:b/>
                <w:noProof/>
                <w:rPrChange w:id="165" w:author="Chanh Duc Ngo" w:date="2019-03-13T09:59:00Z">
                  <w:rPr>
                    <w:rStyle w:val="Hyperlink"/>
                    <w:noProof/>
                  </w:rPr>
                </w:rPrChange>
              </w:rPr>
              <w:fldChar w:fldCharType="end"/>
            </w:r>
          </w:ins>
        </w:p>
        <w:p w14:paraId="3CD9DB3C" w14:textId="77777777" w:rsidR="00300761" w:rsidRPr="00EB7DE2" w:rsidRDefault="00300761">
          <w:pPr>
            <w:pStyle w:val="TOC1"/>
            <w:tabs>
              <w:tab w:val="left" w:pos="440"/>
              <w:tab w:val="right" w:leader="dot" w:pos="8895"/>
            </w:tabs>
            <w:rPr>
              <w:ins w:id="166" w:author="Thảo Nguyễn Kim" w:date="2019-03-11T13:46:00Z"/>
              <w:rFonts w:ascii="Times New Roman" w:eastAsiaTheme="minorEastAsia" w:hAnsi="Times New Roman"/>
              <w:noProof/>
              <w:lang w:val="en-US"/>
              <w:rPrChange w:id="167" w:author="Chanh Duc Ngo" w:date="2019-03-13T09:59:00Z">
                <w:rPr>
                  <w:ins w:id="168" w:author="Thảo Nguyễn Kim" w:date="2019-03-11T13:46:00Z"/>
                  <w:rFonts w:asciiTheme="minorHAnsi" w:eastAsiaTheme="minorEastAsia" w:hAnsiTheme="minorHAnsi" w:cstheme="minorBidi"/>
                  <w:noProof/>
                  <w:lang w:val="en-US"/>
                </w:rPr>
              </w:rPrChange>
            </w:rPr>
          </w:pPr>
          <w:ins w:id="169" w:author="Thảo Nguyễn Kim" w:date="2019-03-11T13:46:00Z">
            <w:r w:rsidRPr="00EB7DE2">
              <w:rPr>
                <w:rStyle w:val="Hyperlink"/>
                <w:rFonts w:ascii="Times New Roman" w:hAnsi="Times New Roman"/>
                <w:b/>
                <w:noProof/>
                <w:rPrChange w:id="170" w:author="Chanh Duc Ngo" w:date="2019-03-13T09:59:00Z">
                  <w:rPr>
                    <w:rStyle w:val="Hyperlink"/>
                    <w:noProof/>
                  </w:rPr>
                </w:rPrChange>
              </w:rPr>
              <w:fldChar w:fldCharType="begin"/>
            </w:r>
            <w:r w:rsidRPr="00EB7DE2">
              <w:rPr>
                <w:rStyle w:val="Hyperlink"/>
                <w:rFonts w:ascii="Times New Roman" w:hAnsi="Times New Roman"/>
                <w:b/>
                <w:noProof/>
                <w:rPrChange w:id="171" w:author="Chanh Duc Ngo" w:date="2019-03-13T09:59:00Z">
                  <w:rPr>
                    <w:rStyle w:val="Hyperlink"/>
                    <w:noProof/>
                  </w:rPr>
                </w:rPrChange>
              </w:rPr>
              <w:instrText xml:space="preserve"> </w:instrText>
            </w:r>
            <w:r w:rsidRPr="00EB7DE2">
              <w:rPr>
                <w:rFonts w:ascii="Times New Roman" w:hAnsi="Times New Roman"/>
                <w:b/>
                <w:noProof/>
                <w:rPrChange w:id="172" w:author="Chanh Duc Ngo" w:date="2019-03-13T09:59:00Z">
                  <w:rPr>
                    <w:noProof/>
                  </w:rPr>
                </w:rPrChange>
              </w:rPr>
              <w:instrText>HYPERLINK \l "_Toc3204395"</w:instrText>
            </w:r>
            <w:r w:rsidRPr="00EB7DE2">
              <w:rPr>
                <w:rStyle w:val="Hyperlink"/>
                <w:rFonts w:ascii="Times New Roman" w:hAnsi="Times New Roman"/>
                <w:b/>
                <w:noProof/>
                <w:rPrChange w:id="173" w:author="Chanh Duc Ngo" w:date="2019-03-13T09:59:00Z">
                  <w:rPr>
                    <w:rStyle w:val="Hyperlink"/>
                    <w:noProof/>
                  </w:rPr>
                </w:rPrChange>
              </w:rPr>
              <w:instrText xml:space="preserve"> </w:instrText>
            </w:r>
            <w:r w:rsidRPr="00EB7DE2">
              <w:rPr>
                <w:rStyle w:val="Hyperlink"/>
                <w:rFonts w:ascii="Times New Roman" w:hAnsi="Times New Roman"/>
                <w:b/>
                <w:noProof/>
                <w:rPrChange w:id="174" w:author="Chanh Duc Ngo" w:date="2019-03-13T09:59:00Z">
                  <w:rPr>
                    <w:rStyle w:val="Hyperlink"/>
                    <w:noProof/>
                  </w:rPr>
                </w:rPrChange>
              </w:rPr>
              <w:fldChar w:fldCharType="separate"/>
            </w:r>
            <w:r w:rsidRPr="00EB7DE2">
              <w:rPr>
                <w:rStyle w:val="Hyperlink"/>
                <w:rFonts w:ascii="Times New Roman" w:hAnsi="Times New Roman"/>
                <w:b/>
                <w:noProof/>
                <w:color w:val="FFFFFF" w:themeColor="background1"/>
                <w:rPrChange w:id="175" w:author="Chanh Duc Ngo" w:date="2019-03-13T09:59:00Z">
                  <w:rPr>
                    <w:rStyle w:val="Hyperlink"/>
                    <w:rFonts w:ascii="Times New Roman" w:hAnsi="Times New Roman"/>
                    <w:noProof/>
                  </w:rPr>
                </w:rPrChange>
              </w:rPr>
              <w:t>1.</w:t>
            </w:r>
            <w:r w:rsidRPr="00EB7DE2">
              <w:rPr>
                <w:rFonts w:ascii="Times New Roman" w:eastAsiaTheme="minorEastAsia" w:hAnsi="Times New Roman"/>
                <w:b/>
                <w:noProof/>
                <w:lang w:val="en-US"/>
                <w:rPrChange w:id="176"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Change w:id="177" w:author="Chanh Duc Ngo" w:date="2019-03-13T09:59:00Z">
                  <w:rPr>
                    <w:rStyle w:val="Hyperlink"/>
                    <w:rFonts w:ascii="Times New Roman" w:hAnsi="Times New Roman"/>
                    <w:noProof/>
                  </w:rPr>
                </w:rPrChange>
              </w:rPr>
              <w:t>CHƯƠNG 1: TỔNG QUAN</w:t>
            </w:r>
            <w:r w:rsidRPr="00EB7DE2">
              <w:rPr>
                <w:rFonts w:ascii="Times New Roman" w:hAnsi="Times New Roman"/>
                <w:b/>
                <w:noProof/>
                <w:webHidden/>
                <w:rPrChange w:id="178" w:author="Chanh Duc Ngo" w:date="2019-03-13T09:59:00Z">
                  <w:rPr>
                    <w:noProof/>
                    <w:webHidden/>
                  </w:rPr>
                </w:rPrChange>
              </w:rPr>
              <w:tab/>
            </w:r>
            <w:r w:rsidRPr="00EB7DE2">
              <w:rPr>
                <w:rFonts w:ascii="Times New Roman" w:hAnsi="Times New Roman"/>
                <w:b/>
                <w:noProof/>
                <w:webHidden/>
                <w:rPrChange w:id="179" w:author="Chanh Duc Ngo" w:date="2019-03-13T09:59:00Z">
                  <w:rPr>
                    <w:noProof/>
                    <w:webHidden/>
                  </w:rPr>
                </w:rPrChange>
              </w:rPr>
              <w:fldChar w:fldCharType="begin"/>
            </w:r>
            <w:r w:rsidRPr="00EB7DE2">
              <w:rPr>
                <w:rFonts w:ascii="Times New Roman" w:hAnsi="Times New Roman"/>
                <w:b/>
                <w:noProof/>
                <w:webHidden/>
                <w:rPrChange w:id="180" w:author="Chanh Duc Ngo" w:date="2019-03-13T09:59:00Z">
                  <w:rPr>
                    <w:noProof/>
                    <w:webHidden/>
                  </w:rPr>
                </w:rPrChange>
              </w:rPr>
              <w:instrText xml:space="preserve"> PAGEREF _Toc3204395 \h </w:instrText>
            </w:r>
          </w:ins>
          <w:r w:rsidRPr="00EB7DE2">
            <w:rPr>
              <w:rFonts w:ascii="Times New Roman" w:hAnsi="Times New Roman"/>
              <w:b/>
              <w:noProof/>
              <w:webHidden/>
              <w:rPrChange w:id="181" w:author="Chanh Duc Ngo" w:date="2019-03-13T09:59:00Z">
                <w:rPr>
                  <w:rFonts w:ascii="Times New Roman" w:hAnsi="Times New Roman"/>
                  <w:b/>
                  <w:noProof/>
                  <w:webHidden/>
                </w:rPr>
              </w:rPrChange>
            </w:rPr>
          </w:r>
          <w:r w:rsidRPr="00EB7DE2">
            <w:rPr>
              <w:rFonts w:ascii="Times New Roman" w:hAnsi="Times New Roman"/>
              <w:b/>
              <w:noProof/>
              <w:webHidden/>
              <w:rPrChange w:id="182" w:author="Chanh Duc Ngo" w:date="2019-03-13T09:59:00Z">
                <w:rPr>
                  <w:noProof/>
                  <w:webHidden/>
                </w:rPr>
              </w:rPrChange>
            </w:rPr>
            <w:fldChar w:fldCharType="separate"/>
          </w:r>
          <w:ins w:id="183" w:author="Thảo Nguyễn Kim" w:date="2019-03-11T15:00:00Z">
            <w:r w:rsidR="000E3618" w:rsidRPr="00EB7DE2">
              <w:rPr>
                <w:rFonts w:ascii="Times New Roman" w:hAnsi="Times New Roman"/>
                <w:b/>
                <w:noProof/>
                <w:webHidden/>
                <w:rPrChange w:id="184" w:author="Chanh Duc Ngo" w:date="2019-03-13T09:59:00Z">
                  <w:rPr>
                    <w:noProof/>
                    <w:webHidden/>
                  </w:rPr>
                </w:rPrChange>
              </w:rPr>
              <w:t>15</w:t>
            </w:r>
          </w:ins>
          <w:ins w:id="185" w:author="Thảo Nguyễn Kim" w:date="2019-03-11T13:46:00Z">
            <w:r w:rsidRPr="00EB7DE2">
              <w:rPr>
                <w:rFonts w:ascii="Times New Roman" w:hAnsi="Times New Roman"/>
                <w:b/>
                <w:noProof/>
                <w:webHidden/>
                <w:rPrChange w:id="186" w:author="Chanh Duc Ngo" w:date="2019-03-13T09:59:00Z">
                  <w:rPr>
                    <w:noProof/>
                    <w:webHidden/>
                  </w:rPr>
                </w:rPrChange>
              </w:rPr>
              <w:fldChar w:fldCharType="end"/>
            </w:r>
            <w:r w:rsidRPr="00EB7DE2">
              <w:rPr>
                <w:rStyle w:val="Hyperlink"/>
                <w:rFonts w:ascii="Times New Roman" w:hAnsi="Times New Roman"/>
                <w:b/>
                <w:noProof/>
                <w:rPrChange w:id="187" w:author="Chanh Duc Ngo" w:date="2019-03-13T09:59:00Z">
                  <w:rPr>
                    <w:rStyle w:val="Hyperlink"/>
                    <w:noProof/>
                  </w:rPr>
                </w:rPrChange>
              </w:rPr>
              <w:fldChar w:fldCharType="end"/>
            </w:r>
          </w:ins>
        </w:p>
        <w:p w14:paraId="0CBC7015" w14:textId="77777777" w:rsidR="00300761" w:rsidRPr="00EB7DE2" w:rsidRDefault="00300761">
          <w:pPr>
            <w:pStyle w:val="TOC2"/>
            <w:tabs>
              <w:tab w:val="left" w:pos="880"/>
              <w:tab w:val="right" w:leader="dot" w:pos="8895"/>
            </w:tabs>
            <w:rPr>
              <w:ins w:id="188" w:author="Thảo Nguyễn Kim" w:date="2019-03-11T13:46:00Z"/>
              <w:rFonts w:ascii="Times New Roman" w:eastAsiaTheme="minorEastAsia" w:hAnsi="Times New Roman"/>
              <w:noProof/>
              <w:lang w:val="en-US"/>
              <w:rPrChange w:id="189" w:author="Chanh Duc Ngo" w:date="2019-03-13T09:59:00Z">
                <w:rPr>
                  <w:ins w:id="190" w:author="Thảo Nguyễn Kim" w:date="2019-03-11T13:46:00Z"/>
                  <w:rFonts w:asciiTheme="minorHAnsi" w:eastAsiaTheme="minorEastAsia" w:hAnsiTheme="minorHAnsi" w:cstheme="minorBidi"/>
                  <w:noProof/>
                  <w:lang w:val="en-US"/>
                </w:rPr>
              </w:rPrChange>
            </w:rPr>
          </w:pPr>
          <w:ins w:id="191" w:author="Thảo Nguyễn Kim" w:date="2019-03-11T13:46:00Z">
            <w:r w:rsidRPr="00EB7DE2">
              <w:rPr>
                <w:rStyle w:val="Hyperlink"/>
                <w:rFonts w:ascii="Times New Roman" w:hAnsi="Times New Roman"/>
                <w:noProof/>
                <w:rPrChange w:id="192" w:author="Chanh Duc Ngo" w:date="2019-03-13T09:59:00Z">
                  <w:rPr>
                    <w:rStyle w:val="Hyperlink"/>
                    <w:noProof/>
                  </w:rPr>
                </w:rPrChange>
              </w:rPr>
              <w:fldChar w:fldCharType="begin"/>
            </w:r>
            <w:r w:rsidRPr="00EB7DE2">
              <w:rPr>
                <w:rStyle w:val="Hyperlink"/>
                <w:rFonts w:ascii="Times New Roman" w:hAnsi="Times New Roman"/>
                <w:noProof/>
                <w:rPrChange w:id="193" w:author="Chanh Duc Ngo" w:date="2019-03-13T09:59:00Z">
                  <w:rPr>
                    <w:rStyle w:val="Hyperlink"/>
                    <w:noProof/>
                  </w:rPr>
                </w:rPrChange>
              </w:rPr>
              <w:instrText xml:space="preserve"> </w:instrText>
            </w:r>
            <w:r w:rsidRPr="00EB7DE2">
              <w:rPr>
                <w:rFonts w:ascii="Times New Roman" w:hAnsi="Times New Roman"/>
                <w:noProof/>
                <w:rPrChange w:id="194" w:author="Chanh Duc Ngo" w:date="2019-03-13T09:59:00Z">
                  <w:rPr>
                    <w:noProof/>
                  </w:rPr>
                </w:rPrChange>
              </w:rPr>
              <w:instrText>HYPERLINK \l "_Toc3204396"</w:instrText>
            </w:r>
            <w:r w:rsidRPr="00EB7DE2">
              <w:rPr>
                <w:rStyle w:val="Hyperlink"/>
                <w:rFonts w:ascii="Times New Roman" w:hAnsi="Times New Roman"/>
                <w:noProof/>
                <w:rPrChange w:id="195" w:author="Chanh Duc Ngo" w:date="2019-03-13T09:59:00Z">
                  <w:rPr>
                    <w:rStyle w:val="Hyperlink"/>
                    <w:noProof/>
                  </w:rPr>
                </w:rPrChange>
              </w:rPr>
              <w:instrText xml:space="preserve"> </w:instrText>
            </w:r>
            <w:r w:rsidRPr="00EB7DE2">
              <w:rPr>
                <w:rStyle w:val="Hyperlink"/>
                <w:rFonts w:ascii="Times New Roman" w:hAnsi="Times New Roman"/>
                <w:noProof/>
                <w:rPrChange w:id="196" w:author="Chanh Duc Ngo" w:date="2019-03-13T09:59:00Z">
                  <w:rPr>
                    <w:rStyle w:val="Hyperlink"/>
                    <w:noProof/>
                  </w:rPr>
                </w:rPrChange>
              </w:rPr>
              <w:fldChar w:fldCharType="separate"/>
            </w:r>
            <w:r w:rsidRPr="00EB7DE2">
              <w:rPr>
                <w:rStyle w:val="Hyperlink"/>
                <w:rFonts w:ascii="Times New Roman" w:hAnsi="Times New Roman"/>
                <w:b/>
                <w:noProof/>
              </w:rPr>
              <w:t>1.1.</w:t>
            </w:r>
            <w:r w:rsidRPr="00EB7DE2">
              <w:rPr>
                <w:rFonts w:ascii="Times New Roman" w:eastAsiaTheme="minorEastAsia" w:hAnsi="Times New Roman"/>
                <w:noProof/>
                <w:lang w:val="en-US"/>
                <w:rPrChange w:id="19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Giới thiệu đề tài</w:t>
            </w:r>
            <w:r w:rsidRPr="00EB7DE2">
              <w:rPr>
                <w:rFonts w:ascii="Times New Roman" w:hAnsi="Times New Roman"/>
                <w:noProof/>
                <w:webHidden/>
                <w:rPrChange w:id="198" w:author="Chanh Duc Ngo" w:date="2019-03-13T09:59:00Z">
                  <w:rPr>
                    <w:noProof/>
                    <w:webHidden/>
                  </w:rPr>
                </w:rPrChange>
              </w:rPr>
              <w:tab/>
            </w:r>
            <w:r w:rsidRPr="00EB7DE2">
              <w:rPr>
                <w:rFonts w:ascii="Times New Roman" w:hAnsi="Times New Roman"/>
                <w:noProof/>
                <w:webHidden/>
                <w:rPrChange w:id="199" w:author="Chanh Duc Ngo" w:date="2019-03-13T09:59:00Z">
                  <w:rPr>
                    <w:noProof/>
                    <w:webHidden/>
                  </w:rPr>
                </w:rPrChange>
              </w:rPr>
              <w:fldChar w:fldCharType="begin"/>
            </w:r>
            <w:r w:rsidRPr="00EB7DE2">
              <w:rPr>
                <w:rFonts w:ascii="Times New Roman" w:hAnsi="Times New Roman"/>
                <w:noProof/>
                <w:webHidden/>
                <w:rPrChange w:id="200" w:author="Chanh Duc Ngo" w:date="2019-03-13T09:59:00Z">
                  <w:rPr>
                    <w:noProof/>
                    <w:webHidden/>
                  </w:rPr>
                </w:rPrChange>
              </w:rPr>
              <w:instrText xml:space="preserve"> PAGEREF _Toc3204396 \h </w:instrText>
            </w:r>
          </w:ins>
          <w:r w:rsidRPr="00EB7DE2">
            <w:rPr>
              <w:rFonts w:ascii="Times New Roman" w:hAnsi="Times New Roman"/>
              <w:noProof/>
              <w:webHidden/>
              <w:rPrChange w:id="201" w:author="Chanh Duc Ngo" w:date="2019-03-13T09:59:00Z">
                <w:rPr>
                  <w:rFonts w:ascii="Times New Roman" w:hAnsi="Times New Roman"/>
                  <w:noProof/>
                  <w:webHidden/>
                </w:rPr>
              </w:rPrChange>
            </w:rPr>
          </w:r>
          <w:r w:rsidRPr="00EB7DE2">
            <w:rPr>
              <w:rFonts w:ascii="Times New Roman" w:hAnsi="Times New Roman"/>
              <w:noProof/>
              <w:webHidden/>
              <w:rPrChange w:id="202" w:author="Chanh Duc Ngo" w:date="2019-03-13T09:59:00Z">
                <w:rPr>
                  <w:noProof/>
                  <w:webHidden/>
                </w:rPr>
              </w:rPrChange>
            </w:rPr>
            <w:fldChar w:fldCharType="separate"/>
          </w:r>
          <w:ins w:id="203" w:author="Thảo Nguyễn Kim" w:date="2019-03-11T15:00:00Z">
            <w:r w:rsidR="000E3618" w:rsidRPr="00EB7DE2">
              <w:rPr>
                <w:rFonts w:ascii="Times New Roman" w:hAnsi="Times New Roman"/>
                <w:noProof/>
                <w:webHidden/>
                <w:rPrChange w:id="204" w:author="Chanh Duc Ngo" w:date="2019-03-13T09:59:00Z">
                  <w:rPr>
                    <w:noProof/>
                    <w:webHidden/>
                  </w:rPr>
                </w:rPrChange>
              </w:rPr>
              <w:t>15</w:t>
            </w:r>
          </w:ins>
          <w:ins w:id="205" w:author="Thảo Nguyễn Kim" w:date="2019-03-11T13:46:00Z">
            <w:r w:rsidRPr="00EB7DE2">
              <w:rPr>
                <w:rFonts w:ascii="Times New Roman" w:hAnsi="Times New Roman"/>
                <w:noProof/>
                <w:webHidden/>
                <w:rPrChange w:id="206" w:author="Chanh Duc Ngo" w:date="2019-03-13T09:59:00Z">
                  <w:rPr>
                    <w:noProof/>
                    <w:webHidden/>
                  </w:rPr>
                </w:rPrChange>
              </w:rPr>
              <w:fldChar w:fldCharType="end"/>
            </w:r>
            <w:r w:rsidRPr="00EB7DE2">
              <w:rPr>
                <w:rStyle w:val="Hyperlink"/>
                <w:rFonts w:ascii="Times New Roman" w:hAnsi="Times New Roman"/>
                <w:noProof/>
                <w:rPrChange w:id="207" w:author="Chanh Duc Ngo" w:date="2019-03-13T09:59:00Z">
                  <w:rPr>
                    <w:rStyle w:val="Hyperlink"/>
                    <w:noProof/>
                  </w:rPr>
                </w:rPrChange>
              </w:rPr>
              <w:fldChar w:fldCharType="end"/>
            </w:r>
          </w:ins>
        </w:p>
        <w:p w14:paraId="34247C98" w14:textId="77777777" w:rsidR="00300761" w:rsidRPr="00EB7DE2" w:rsidRDefault="00300761">
          <w:pPr>
            <w:pStyle w:val="TOC3"/>
            <w:tabs>
              <w:tab w:val="left" w:pos="1320"/>
              <w:tab w:val="right" w:leader="dot" w:pos="8895"/>
            </w:tabs>
            <w:rPr>
              <w:ins w:id="208" w:author="Thảo Nguyễn Kim" w:date="2019-03-11T13:46:00Z"/>
              <w:rFonts w:ascii="Times New Roman" w:eastAsiaTheme="minorEastAsia" w:hAnsi="Times New Roman"/>
              <w:noProof/>
              <w:lang w:val="en-US"/>
              <w:rPrChange w:id="209" w:author="Chanh Duc Ngo" w:date="2019-03-13T09:59:00Z">
                <w:rPr>
                  <w:ins w:id="210" w:author="Thảo Nguyễn Kim" w:date="2019-03-11T13:46:00Z"/>
                  <w:rFonts w:asciiTheme="minorHAnsi" w:eastAsiaTheme="minorEastAsia" w:hAnsiTheme="minorHAnsi" w:cstheme="minorBidi"/>
                  <w:noProof/>
                  <w:lang w:val="en-US"/>
                </w:rPr>
              </w:rPrChange>
            </w:rPr>
          </w:pPr>
          <w:ins w:id="211" w:author="Thảo Nguyễn Kim" w:date="2019-03-11T13:46:00Z">
            <w:r w:rsidRPr="00EB7DE2">
              <w:rPr>
                <w:rStyle w:val="Hyperlink"/>
                <w:rFonts w:ascii="Times New Roman" w:hAnsi="Times New Roman"/>
                <w:noProof/>
                <w:rPrChange w:id="212" w:author="Chanh Duc Ngo" w:date="2019-03-13T09:59:00Z">
                  <w:rPr>
                    <w:rStyle w:val="Hyperlink"/>
                    <w:noProof/>
                  </w:rPr>
                </w:rPrChange>
              </w:rPr>
              <w:fldChar w:fldCharType="begin"/>
            </w:r>
            <w:r w:rsidRPr="00EB7DE2">
              <w:rPr>
                <w:rStyle w:val="Hyperlink"/>
                <w:rFonts w:ascii="Times New Roman" w:hAnsi="Times New Roman"/>
                <w:noProof/>
                <w:rPrChange w:id="213" w:author="Chanh Duc Ngo" w:date="2019-03-13T09:59:00Z">
                  <w:rPr>
                    <w:rStyle w:val="Hyperlink"/>
                    <w:noProof/>
                  </w:rPr>
                </w:rPrChange>
              </w:rPr>
              <w:instrText xml:space="preserve"> </w:instrText>
            </w:r>
            <w:r w:rsidRPr="00EB7DE2">
              <w:rPr>
                <w:rFonts w:ascii="Times New Roman" w:hAnsi="Times New Roman"/>
                <w:noProof/>
                <w:rPrChange w:id="214" w:author="Chanh Duc Ngo" w:date="2019-03-13T09:59:00Z">
                  <w:rPr>
                    <w:noProof/>
                  </w:rPr>
                </w:rPrChange>
              </w:rPr>
              <w:instrText>HYPERLINK \l "_Toc3204397"</w:instrText>
            </w:r>
            <w:r w:rsidRPr="00EB7DE2">
              <w:rPr>
                <w:rStyle w:val="Hyperlink"/>
                <w:rFonts w:ascii="Times New Roman" w:hAnsi="Times New Roman"/>
                <w:noProof/>
                <w:rPrChange w:id="215" w:author="Chanh Duc Ngo" w:date="2019-03-13T09:59:00Z">
                  <w:rPr>
                    <w:rStyle w:val="Hyperlink"/>
                    <w:noProof/>
                  </w:rPr>
                </w:rPrChange>
              </w:rPr>
              <w:instrText xml:space="preserve"> </w:instrText>
            </w:r>
            <w:r w:rsidRPr="00EB7DE2">
              <w:rPr>
                <w:rStyle w:val="Hyperlink"/>
                <w:rFonts w:ascii="Times New Roman" w:hAnsi="Times New Roman"/>
                <w:noProof/>
                <w:rPrChange w:id="216" w:author="Chanh Duc Ngo" w:date="2019-03-13T09:59:00Z">
                  <w:rPr>
                    <w:rStyle w:val="Hyperlink"/>
                    <w:noProof/>
                  </w:rPr>
                </w:rPrChange>
              </w:rPr>
              <w:fldChar w:fldCharType="separate"/>
            </w:r>
            <w:r w:rsidRPr="00EB7DE2">
              <w:rPr>
                <w:rStyle w:val="Hyperlink"/>
                <w:rFonts w:ascii="Times New Roman" w:hAnsi="Times New Roman"/>
                <w:b/>
                <w:noProof/>
              </w:rPr>
              <w:t>1.1.1.</w:t>
            </w:r>
            <w:r w:rsidRPr="00EB7DE2">
              <w:rPr>
                <w:rFonts w:ascii="Times New Roman" w:eastAsiaTheme="minorEastAsia" w:hAnsi="Times New Roman"/>
                <w:noProof/>
                <w:lang w:val="en-US"/>
                <w:rPrChange w:id="21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Lí do thực hiện đề tài</w:t>
            </w:r>
            <w:r w:rsidRPr="00EB7DE2">
              <w:rPr>
                <w:rFonts w:ascii="Times New Roman" w:hAnsi="Times New Roman"/>
                <w:noProof/>
                <w:webHidden/>
                <w:rPrChange w:id="218" w:author="Chanh Duc Ngo" w:date="2019-03-13T09:59:00Z">
                  <w:rPr>
                    <w:noProof/>
                    <w:webHidden/>
                  </w:rPr>
                </w:rPrChange>
              </w:rPr>
              <w:tab/>
            </w:r>
            <w:r w:rsidRPr="00EB7DE2">
              <w:rPr>
                <w:rFonts w:ascii="Times New Roman" w:hAnsi="Times New Roman"/>
                <w:noProof/>
                <w:webHidden/>
                <w:rPrChange w:id="219" w:author="Chanh Duc Ngo" w:date="2019-03-13T09:59:00Z">
                  <w:rPr>
                    <w:noProof/>
                    <w:webHidden/>
                  </w:rPr>
                </w:rPrChange>
              </w:rPr>
              <w:fldChar w:fldCharType="begin"/>
            </w:r>
            <w:r w:rsidRPr="00EB7DE2">
              <w:rPr>
                <w:rFonts w:ascii="Times New Roman" w:hAnsi="Times New Roman"/>
                <w:noProof/>
                <w:webHidden/>
                <w:rPrChange w:id="220" w:author="Chanh Duc Ngo" w:date="2019-03-13T09:59:00Z">
                  <w:rPr>
                    <w:noProof/>
                    <w:webHidden/>
                  </w:rPr>
                </w:rPrChange>
              </w:rPr>
              <w:instrText xml:space="preserve"> PAGEREF _Toc3204397 \h </w:instrText>
            </w:r>
          </w:ins>
          <w:r w:rsidRPr="00EB7DE2">
            <w:rPr>
              <w:rFonts w:ascii="Times New Roman" w:hAnsi="Times New Roman"/>
              <w:noProof/>
              <w:webHidden/>
              <w:rPrChange w:id="221" w:author="Chanh Duc Ngo" w:date="2019-03-13T09:59:00Z">
                <w:rPr>
                  <w:rFonts w:ascii="Times New Roman" w:hAnsi="Times New Roman"/>
                  <w:noProof/>
                  <w:webHidden/>
                </w:rPr>
              </w:rPrChange>
            </w:rPr>
          </w:r>
          <w:r w:rsidRPr="00EB7DE2">
            <w:rPr>
              <w:rFonts w:ascii="Times New Roman" w:hAnsi="Times New Roman"/>
              <w:noProof/>
              <w:webHidden/>
              <w:rPrChange w:id="222" w:author="Chanh Duc Ngo" w:date="2019-03-13T09:59:00Z">
                <w:rPr>
                  <w:noProof/>
                  <w:webHidden/>
                </w:rPr>
              </w:rPrChange>
            </w:rPr>
            <w:fldChar w:fldCharType="separate"/>
          </w:r>
          <w:ins w:id="223" w:author="Thảo Nguyễn Kim" w:date="2019-03-11T15:00:00Z">
            <w:r w:rsidR="000E3618" w:rsidRPr="00EB7DE2">
              <w:rPr>
                <w:rFonts w:ascii="Times New Roman" w:hAnsi="Times New Roman"/>
                <w:noProof/>
                <w:webHidden/>
                <w:rPrChange w:id="224" w:author="Chanh Duc Ngo" w:date="2019-03-13T09:59:00Z">
                  <w:rPr>
                    <w:noProof/>
                    <w:webHidden/>
                  </w:rPr>
                </w:rPrChange>
              </w:rPr>
              <w:t>15</w:t>
            </w:r>
          </w:ins>
          <w:ins w:id="225" w:author="Thảo Nguyễn Kim" w:date="2019-03-11T13:46:00Z">
            <w:r w:rsidRPr="00EB7DE2">
              <w:rPr>
                <w:rFonts w:ascii="Times New Roman" w:hAnsi="Times New Roman"/>
                <w:noProof/>
                <w:webHidden/>
                <w:rPrChange w:id="226" w:author="Chanh Duc Ngo" w:date="2019-03-13T09:59:00Z">
                  <w:rPr>
                    <w:noProof/>
                    <w:webHidden/>
                  </w:rPr>
                </w:rPrChange>
              </w:rPr>
              <w:fldChar w:fldCharType="end"/>
            </w:r>
            <w:r w:rsidRPr="00EB7DE2">
              <w:rPr>
                <w:rStyle w:val="Hyperlink"/>
                <w:rFonts w:ascii="Times New Roman" w:hAnsi="Times New Roman"/>
                <w:noProof/>
                <w:rPrChange w:id="227" w:author="Chanh Duc Ngo" w:date="2019-03-13T09:59:00Z">
                  <w:rPr>
                    <w:rStyle w:val="Hyperlink"/>
                    <w:noProof/>
                  </w:rPr>
                </w:rPrChange>
              </w:rPr>
              <w:fldChar w:fldCharType="end"/>
            </w:r>
          </w:ins>
        </w:p>
        <w:p w14:paraId="76CC9813" w14:textId="77777777" w:rsidR="00300761" w:rsidRPr="00EB7DE2" w:rsidRDefault="00300761">
          <w:pPr>
            <w:pStyle w:val="TOC3"/>
            <w:tabs>
              <w:tab w:val="left" w:pos="1320"/>
              <w:tab w:val="right" w:leader="dot" w:pos="8895"/>
            </w:tabs>
            <w:rPr>
              <w:ins w:id="228" w:author="Thảo Nguyễn Kim" w:date="2019-03-11T13:46:00Z"/>
              <w:rFonts w:ascii="Times New Roman" w:eastAsiaTheme="minorEastAsia" w:hAnsi="Times New Roman"/>
              <w:noProof/>
              <w:lang w:val="en-US"/>
              <w:rPrChange w:id="229" w:author="Chanh Duc Ngo" w:date="2019-03-13T09:59:00Z">
                <w:rPr>
                  <w:ins w:id="230" w:author="Thảo Nguyễn Kim" w:date="2019-03-11T13:46:00Z"/>
                  <w:rFonts w:asciiTheme="minorHAnsi" w:eastAsiaTheme="minorEastAsia" w:hAnsiTheme="minorHAnsi" w:cstheme="minorBidi"/>
                  <w:noProof/>
                  <w:lang w:val="en-US"/>
                </w:rPr>
              </w:rPrChange>
            </w:rPr>
          </w:pPr>
          <w:ins w:id="231" w:author="Thảo Nguyễn Kim" w:date="2019-03-11T13:46:00Z">
            <w:r w:rsidRPr="00EB7DE2">
              <w:rPr>
                <w:rStyle w:val="Hyperlink"/>
                <w:rFonts w:ascii="Times New Roman" w:hAnsi="Times New Roman"/>
                <w:noProof/>
                <w:rPrChange w:id="232" w:author="Chanh Duc Ngo" w:date="2019-03-13T09:59:00Z">
                  <w:rPr>
                    <w:rStyle w:val="Hyperlink"/>
                    <w:noProof/>
                  </w:rPr>
                </w:rPrChange>
              </w:rPr>
              <w:fldChar w:fldCharType="begin"/>
            </w:r>
            <w:r w:rsidRPr="00EB7DE2">
              <w:rPr>
                <w:rStyle w:val="Hyperlink"/>
                <w:rFonts w:ascii="Times New Roman" w:hAnsi="Times New Roman"/>
                <w:noProof/>
                <w:rPrChange w:id="233" w:author="Chanh Duc Ngo" w:date="2019-03-13T09:59:00Z">
                  <w:rPr>
                    <w:rStyle w:val="Hyperlink"/>
                    <w:noProof/>
                  </w:rPr>
                </w:rPrChange>
              </w:rPr>
              <w:instrText xml:space="preserve"> </w:instrText>
            </w:r>
            <w:r w:rsidRPr="00EB7DE2">
              <w:rPr>
                <w:rFonts w:ascii="Times New Roman" w:hAnsi="Times New Roman"/>
                <w:noProof/>
                <w:rPrChange w:id="234" w:author="Chanh Duc Ngo" w:date="2019-03-13T09:59:00Z">
                  <w:rPr>
                    <w:noProof/>
                  </w:rPr>
                </w:rPrChange>
              </w:rPr>
              <w:instrText>HYPERLINK \l "_Toc3204398"</w:instrText>
            </w:r>
            <w:r w:rsidRPr="00EB7DE2">
              <w:rPr>
                <w:rStyle w:val="Hyperlink"/>
                <w:rFonts w:ascii="Times New Roman" w:hAnsi="Times New Roman"/>
                <w:noProof/>
                <w:rPrChange w:id="235" w:author="Chanh Duc Ngo" w:date="2019-03-13T09:59:00Z">
                  <w:rPr>
                    <w:rStyle w:val="Hyperlink"/>
                    <w:noProof/>
                  </w:rPr>
                </w:rPrChange>
              </w:rPr>
              <w:instrText xml:space="preserve"> </w:instrText>
            </w:r>
            <w:r w:rsidRPr="00EB7DE2">
              <w:rPr>
                <w:rStyle w:val="Hyperlink"/>
                <w:rFonts w:ascii="Times New Roman" w:hAnsi="Times New Roman"/>
                <w:noProof/>
                <w:rPrChange w:id="236" w:author="Chanh Duc Ngo" w:date="2019-03-13T09:59:00Z">
                  <w:rPr>
                    <w:rStyle w:val="Hyperlink"/>
                    <w:noProof/>
                  </w:rPr>
                </w:rPrChange>
              </w:rPr>
              <w:fldChar w:fldCharType="separate"/>
            </w:r>
            <w:r w:rsidRPr="00EB7DE2">
              <w:rPr>
                <w:rStyle w:val="Hyperlink"/>
                <w:rFonts w:ascii="Times New Roman" w:hAnsi="Times New Roman"/>
                <w:b/>
                <w:noProof/>
              </w:rPr>
              <w:t>1.1.2.</w:t>
            </w:r>
            <w:r w:rsidRPr="00EB7DE2">
              <w:rPr>
                <w:rFonts w:ascii="Times New Roman" w:eastAsiaTheme="minorEastAsia" w:hAnsi="Times New Roman"/>
                <w:noProof/>
                <w:lang w:val="en-US"/>
                <w:rPrChange w:id="23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Mục tiêu của đề tài</w:t>
            </w:r>
            <w:r w:rsidRPr="00EB7DE2">
              <w:rPr>
                <w:rFonts w:ascii="Times New Roman" w:hAnsi="Times New Roman"/>
                <w:noProof/>
                <w:webHidden/>
                <w:rPrChange w:id="238" w:author="Chanh Duc Ngo" w:date="2019-03-13T09:59:00Z">
                  <w:rPr>
                    <w:noProof/>
                    <w:webHidden/>
                  </w:rPr>
                </w:rPrChange>
              </w:rPr>
              <w:tab/>
            </w:r>
            <w:r w:rsidRPr="00EB7DE2">
              <w:rPr>
                <w:rFonts w:ascii="Times New Roman" w:hAnsi="Times New Roman"/>
                <w:noProof/>
                <w:webHidden/>
                <w:rPrChange w:id="239" w:author="Chanh Duc Ngo" w:date="2019-03-13T09:59:00Z">
                  <w:rPr>
                    <w:noProof/>
                    <w:webHidden/>
                  </w:rPr>
                </w:rPrChange>
              </w:rPr>
              <w:fldChar w:fldCharType="begin"/>
            </w:r>
            <w:r w:rsidRPr="00EB7DE2">
              <w:rPr>
                <w:rFonts w:ascii="Times New Roman" w:hAnsi="Times New Roman"/>
                <w:noProof/>
                <w:webHidden/>
                <w:rPrChange w:id="240" w:author="Chanh Duc Ngo" w:date="2019-03-13T09:59:00Z">
                  <w:rPr>
                    <w:noProof/>
                    <w:webHidden/>
                  </w:rPr>
                </w:rPrChange>
              </w:rPr>
              <w:instrText xml:space="preserve"> PAGEREF _Toc3204398 \h </w:instrText>
            </w:r>
          </w:ins>
          <w:r w:rsidRPr="00EB7DE2">
            <w:rPr>
              <w:rFonts w:ascii="Times New Roman" w:hAnsi="Times New Roman"/>
              <w:noProof/>
              <w:webHidden/>
              <w:rPrChange w:id="241" w:author="Chanh Duc Ngo" w:date="2019-03-13T09:59:00Z">
                <w:rPr>
                  <w:rFonts w:ascii="Times New Roman" w:hAnsi="Times New Roman"/>
                  <w:noProof/>
                  <w:webHidden/>
                </w:rPr>
              </w:rPrChange>
            </w:rPr>
          </w:r>
          <w:r w:rsidRPr="00EB7DE2">
            <w:rPr>
              <w:rFonts w:ascii="Times New Roman" w:hAnsi="Times New Roman"/>
              <w:noProof/>
              <w:webHidden/>
              <w:rPrChange w:id="242" w:author="Chanh Duc Ngo" w:date="2019-03-13T09:59:00Z">
                <w:rPr>
                  <w:noProof/>
                  <w:webHidden/>
                </w:rPr>
              </w:rPrChange>
            </w:rPr>
            <w:fldChar w:fldCharType="separate"/>
          </w:r>
          <w:ins w:id="243" w:author="Thảo Nguyễn Kim" w:date="2019-03-11T15:00:00Z">
            <w:r w:rsidR="000E3618" w:rsidRPr="00EB7DE2">
              <w:rPr>
                <w:rFonts w:ascii="Times New Roman" w:hAnsi="Times New Roman"/>
                <w:noProof/>
                <w:webHidden/>
                <w:rPrChange w:id="244" w:author="Chanh Duc Ngo" w:date="2019-03-13T09:59:00Z">
                  <w:rPr>
                    <w:noProof/>
                    <w:webHidden/>
                  </w:rPr>
                </w:rPrChange>
              </w:rPr>
              <w:t>15</w:t>
            </w:r>
          </w:ins>
          <w:ins w:id="245" w:author="Thảo Nguyễn Kim" w:date="2019-03-11T13:46:00Z">
            <w:r w:rsidRPr="00EB7DE2">
              <w:rPr>
                <w:rFonts w:ascii="Times New Roman" w:hAnsi="Times New Roman"/>
                <w:noProof/>
                <w:webHidden/>
                <w:rPrChange w:id="246" w:author="Chanh Duc Ngo" w:date="2019-03-13T09:59:00Z">
                  <w:rPr>
                    <w:noProof/>
                    <w:webHidden/>
                  </w:rPr>
                </w:rPrChange>
              </w:rPr>
              <w:fldChar w:fldCharType="end"/>
            </w:r>
            <w:r w:rsidRPr="00EB7DE2">
              <w:rPr>
                <w:rStyle w:val="Hyperlink"/>
                <w:rFonts w:ascii="Times New Roman" w:hAnsi="Times New Roman"/>
                <w:noProof/>
                <w:rPrChange w:id="247" w:author="Chanh Duc Ngo" w:date="2019-03-13T09:59:00Z">
                  <w:rPr>
                    <w:rStyle w:val="Hyperlink"/>
                    <w:noProof/>
                  </w:rPr>
                </w:rPrChange>
              </w:rPr>
              <w:fldChar w:fldCharType="end"/>
            </w:r>
          </w:ins>
        </w:p>
        <w:p w14:paraId="21F30E56" w14:textId="77777777" w:rsidR="00300761" w:rsidRPr="00EB7DE2" w:rsidRDefault="00300761">
          <w:pPr>
            <w:pStyle w:val="TOC1"/>
            <w:tabs>
              <w:tab w:val="left" w:pos="440"/>
              <w:tab w:val="right" w:leader="dot" w:pos="8895"/>
            </w:tabs>
            <w:rPr>
              <w:ins w:id="248" w:author="Thảo Nguyễn Kim" w:date="2019-03-11T13:46:00Z"/>
              <w:rFonts w:ascii="Times New Roman" w:eastAsiaTheme="minorEastAsia" w:hAnsi="Times New Roman"/>
              <w:noProof/>
              <w:lang w:val="en-US"/>
              <w:rPrChange w:id="249" w:author="Chanh Duc Ngo" w:date="2019-03-13T09:59:00Z">
                <w:rPr>
                  <w:ins w:id="250" w:author="Thảo Nguyễn Kim" w:date="2019-03-11T13:46:00Z"/>
                  <w:rFonts w:asciiTheme="minorHAnsi" w:eastAsiaTheme="minorEastAsia" w:hAnsiTheme="minorHAnsi" w:cstheme="minorBidi"/>
                  <w:noProof/>
                  <w:lang w:val="en-US"/>
                </w:rPr>
              </w:rPrChange>
            </w:rPr>
          </w:pPr>
          <w:ins w:id="251" w:author="Thảo Nguyễn Kim" w:date="2019-03-11T13:46:00Z">
            <w:r w:rsidRPr="00EB7DE2">
              <w:rPr>
                <w:rStyle w:val="Hyperlink"/>
                <w:rFonts w:ascii="Times New Roman" w:hAnsi="Times New Roman"/>
                <w:noProof/>
                <w:rPrChange w:id="252" w:author="Chanh Duc Ngo" w:date="2019-03-13T09:59:00Z">
                  <w:rPr>
                    <w:rStyle w:val="Hyperlink"/>
                    <w:noProof/>
                  </w:rPr>
                </w:rPrChange>
              </w:rPr>
              <w:fldChar w:fldCharType="begin"/>
            </w:r>
            <w:r w:rsidRPr="00EB7DE2">
              <w:rPr>
                <w:rStyle w:val="Hyperlink"/>
                <w:rFonts w:ascii="Times New Roman" w:hAnsi="Times New Roman"/>
                <w:noProof/>
                <w:rPrChange w:id="253" w:author="Chanh Duc Ngo" w:date="2019-03-13T09:59:00Z">
                  <w:rPr>
                    <w:rStyle w:val="Hyperlink"/>
                    <w:noProof/>
                  </w:rPr>
                </w:rPrChange>
              </w:rPr>
              <w:instrText xml:space="preserve"> </w:instrText>
            </w:r>
            <w:r w:rsidRPr="00EB7DE2">
              <w:rPr>
                <w:rFonts w:ascii="Times New Roman" w:hAnsi="Times New Roman"/>
                <w:noProof/>
                <w:rPrChange w:id="254" w:author="Chanh Duc Ngo" w:date="2019-03-13T09:59:00Z">
                  <w:rPr>
                    <w:noProof/>
                  </w:rPr>
                </w:rPrChange>
              </w:rPr>
              <w:instrText>HYPERLINK \l "_Toc3204399"</w:instrText>
            </w:r>
            <w:r w:rsidRPr="00EB7DE2">
              <w:rPr>
                <w:rStyle w:val="Hyperlink"/>
                <w:rFonts w:ascii="Times New Roman" w:hAnsi="Times New Roman"/>
                <w:noProof/>
                <w:rPrChange w:id="255" w:author="Chanh Duc Ngo" w:date="2019-03-13T09:59:00Z">
                  <w:rPr>
                    <w:rStyle w:val="Hyperlink"/>
                    <w:noProof/>
                  </w:rPr>
                </w:rPrChange>
              </w:rPr>
              <w:instrText xml:space="preserve"> </w:instrText>
            </w:r>
            <w:r w:rsidRPr="00EB7DE2">
              <w:rPr>
                <w:rStyle w:val="Hyperlink"/>
                <w:rFonts w:ascii="Times New Roman" w:hAnsi="Times New Roman"/>
                <w:noProof/>
                <w:rPrChange w:id="256" w:author="Chanh Duc Ngo" w:date="2019-03-13T09:59:00Z">
                  <w:rPr>
                    <w:rStyle w:val="Hyperlink"/>
                    <w:noProof/>
                  </w:rPr>
                </w:rPrChange>
              </w:rPr>
              <w:fldChar w:fldCharType="separate"/>
            </w:r>
            <w:r w:rsidRPr="00EB7DE2">
              <w:rPr>
                <w:rStyle w:val="Hyperlink"/>
                <w:rFonts w:ascii="Times New Roman" w:eastAsia="SimSun" w:hAnsi="Times New Roman"/>
                <w:b/>
                <w:noProof/>
                <w:color w:val="FFFFFF" w:themeColor="background1"/>
                <w:rPrChange w:id="257" w:author="Chanh Duc Ngo" w:date="2019-03-13T09:59:00Z">
                  <w:rPr>
                    <w:rStyle w:val="Hyperlink"/>
                    <w:rFonts w:ascii="Times New Roman" w:eastAsia="SimSun" w:hAnsi="Times New Roman"/>
                    <w:b/>
                    <w:noProof/>
                  </w:rPr>
                </w:rPrChange>
              </w:rPr>
              <w:t>2.</w:t>
            </w:r>
            <w:r w:rsidRPr="00EB7DE2">
              <w:rPr>
                <w:rFonts w:ascii="Times New Roman" w:eastAsiaTheme="minorEastAsia" w:hAnsi="Times New Roman"/>
                <w:noProof/>
                <w:lang w:val="en-US"/>
                <w:rPrChange w:id="25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CHƯƠNG 2: PHÁT TRIỂN NHANH HỆ THỐNG QUẢN LÝ DỰA TRÊN QUY TRÌNH NGHIỆP VỤ</w:t>
            </w:r>
            <w:r w:rsidRPr="00EB7DE2">
              <w:rPr>
                <w:rFonts w:ascii="Times New Roman" w:hAnsi="Times New Roman"/>
                <w:noProof/>
                <w:webHidden/>
                <w:rPrChange w:id="259" w:author="Chanh Duc Ngo" w:date="2019-03-13T09:59:00Z">
                  <w:rPr>
                    <w:noProof/>
                    <w:webHidden/>
                  </w:rPr>
                </w:rPrChange>
              </w:rPr>
              <w:tab/>
            </w:r>
            <w:r w:rsidRPr="00EB7DE2">
              <w:rPr>
                <w:rFonts w:ascii="Times New Roman" w:hAnsi="Times New Roman"/>
                <w:noProof/>
                <w:webHidden/>
                <w:rPrChange w:id="260" w:author="Chanh Duc Ngo" w:date="2019-03-13T09:59:00Z">
                  <w:rPr>
                    <w:noProof/>
                    <w:webHidden/>
                  </w:rPr>
                </w:rPrChange>
              </w:rPr>
              <w:fldChar w:fldCharType="begin"/>
            </w:r>
            <w:r w:rsidRPr="00EB7DE2">
              <w:rPr>
                <w:rFonts w:ascii="Times New Roman" w:hAnsi="Times New Roman"/>
                <w:noProof/>
                <w:webHidden/>
                <w:rPrChange w:id="261" w:author="Chanh Duc Ngo" w:date="2019-03-13T09:59:00Z">
                  <w:rPr>
                    <w:noProof/>
                    <w:webHidden/>
                  </w:rPr>
                </w:rPrChange>
              </w:rPr>
              <w:instrText xml:space="preserve"> PAGEREF _Toc3204399 \h </w:instrText>
            </w:r>
          </w:ins>
          <w:r w:rsidRPr="00EB7DE2">
            <w:rPr>
              <w:rFonts w:ascii="Times New Roman" w:hAnsi="Times New Roman"/>
              <w:noProof/>
              <w:webHidden/>
              <w:rPrChange w:id="262" w:author="Chanh Duc Ngo" w:date="2019-03-13T09:59:00Z">
                <w:rPr>
                  <w:rFonts w:ascii="Times New Roman" w:hAnsi="Times New Roman"/>
                  <w:noProof/>
                  <w:webHidden/>
                </w:rPr>
              </w:rPrChange>
            </w:rPr>
          </w:r>
          <w:r w:rsidRPr="00EB7DE2">
            <w:rPr>
              <w:rFonts w:ascii="Times New Roman" w:hAnsi="Times New Roman"/>
              <w:noProof/>
              <w:webHidden/>
              <w:rPrChange w:id="263" w:author="Chanh Duc Ngo" w:date="2019-03-13T09:59:00Z">
                <w:rPr>
                  <w:noProof/>
                  <w:webHidden/>
                </w:rPr>
              </w:rPrChange>
            </w:rPr>
            <w:fldChar w:fldCharType="separate"/>
          </w:r>
          <w:ins w:id="264" w:author="Thảo Nguyễn Kim" w:date="2019-03-11T15:00:00Z">
            <w:r w:rsidR="000E3618" w:rsidRPr="00EB7DE2">
              <w:rPr>
                <w:rFonts w:ascii="Times New Roman" w:hAnsi="Times New Roman"/>
                <w:noProof/>
                <w:webHidden/>
                <w:rPrChange w:id="265" w:author="Chanh Duc Ngo" w:date="2019-03-13T09:59:00Z">
                  <w:rPr>
                    <w:noProof/>
                    <w:webHidden/>
                  </w:rPr>
                </w:rPrChange>
              </w:rPr>
              <w:t>16</w:t>
            </w:r>
          </w:ins>
          <w:ins w:id="266" w:author="Thảo Nguyễn Kim" w:date="2019-03-11T13:46:00Z">
            <w:r w:rsidRPr="00EB7DE2">
              <w:rPr>
                <w:rFonts w:ascii="Times New Roman" w:hAnsi="Times New Roman"/>
                <w:noProof/>
                <w:webHidden/>
                <w:rPrChange w:id="267" w:author="Chanh Duc Ngo" w:date="2019-03-13T09:59:00Z">
                  <w:rPr>
                    <w:noProof/>
                    <w:webHidden/>
                  </w:rPr>
                </w:rPrChange>
              </w:rPr>
              <w:fldChar w:fldCharType="end"/>
            </w:r>
            <w:r w:rsidRPr="00EB7DE2">
              <w:rPr>
                <w:rStyle w:val="Hyperlink"/>
                <w:rFonts w:ascii="Times New Roman" w:hAnsi="Times New Roman"/>
                <w:noProof/>
                <w:rPrChange w:id="268" w:author="Chanh Duc Ngo" w:date="2019-03-13T09:59:00Z">
                  <w:rPr>
                    <w:rStyle w:val="Hyperlink"/>
                    <w:noProof/>
                  </w:rPr>
                </w:rPrChange>
              </w:rPr>
              <w:fldChar w:fldCharType="end"/>
            </w:r>
          </w:ins>
        </w:p>
        <w:p w14:paraId="0479AF6B" w14:textId="77777777" w:rsidR="00300761" w:rsidRPr="00EB7DE2" w:rsidRDefault="00300761">
          <w:pPr>
            <w:pStyle w:val="TOC2"/>
            <w:tabs>
              <w:tab w:val="left" w:pos="880"/>
              <w:tab w:val="right" w:leader="dot" w:pos="8895"/>
            </w:tabs>
            <w:rPr>
              <w:ins w:id="269" w:author="Thảo Nguyễn Kim" w:date="2019-03-11T13:46:00Z"/>
              <w:rFonts w:ascii="Times New Roman" w:eastAsiaTheme="minorEastAsia" w:hAnsi="Times New Roman"/>
              <w:noProof/>
              <w:lang w:val="en-US"/>
              <w:rPrChange w:id="270" w:author="Chanh Duc Ngo" w:date="2019-03-13T09:59:00Z">
                <w:rPr>
                  <w:ins w:id="271" w:author="Thảo Nguyễn Kim" w:date="2019-03-11T13:46:00Z"/>
                  <w:rFonts w:asciiTheme="minorHAnsi" w:eastAsiaTheme="minorEastAsia" w:hAnsiTheme="minorHAnsi" w:cstheme="minorBidi"/>
                  <w:noProof/>
                  <w:lang w:val="en-US"/>
                </w:rPr>
              </w:rPrChange>
            </w:rPr>
          </w:pPr>
          <w:ins w:id="272" w:author="Thảo Nguyễn Kim" w:date="2019-03-11T13:46:00Z">
            <w:r w:rsidRPr="00EB7DE2">
              <w:rPr>
                <w:rStyle w:val="Hyperlink"/>
                <w:rFonts w:ascii="Times New Roman" w:hAnsi="Times New Roman"/>
                <w:noProof/>
                <w:rPrChange w:id="273" w:author="Chanh Duc Ngo" w:date="2019-03-13T09:59:00Z">
                  <w:rPr>
                    <w:rStyle w:val="Hyperlink"/>
                    <w:noProof/>
                  </w:rPr>
                </w:rPrChange>
              </w:rPr>
              <w:fldChar w:fldCharType="begin"/>
            </w:r>
            <w:r w:rsidRPr="00EB7DE2">
              <w:rPr>
                <w:rStyle w:val="Hyperlink"/>
                <w:rFonts w:ascii="Times New Roman" w:hAnsi="Times New Roman"/>
                <w:noProof/>
                <w:rPrChange w:id="274" w:author="Chanh Duc Ngo" w:date="2019-03-13T09:59:00Z">
                  <w:rPr>
                    <w:rStyle w:val="Hyperlink"/>
                    <w:noProof/>
                  </w:rPr>
                </w:rPrChange>
              </w:rPr>
              <w:instrText xml:space="preserve"> </w:instrText>
            </w:r>
            <w:r w:rsidRPr="00EB7DE2">
              <w:rPr>
                <w:rFonts w:ascii="Times New Roman" w:hAnsi="Times New Roman"/>
                <w:noProof/>
                <w:rPrChange w:id="275" w:author="Chanh Duc Ngo" w:date="2019-03-13T09:59:00Z">
                  <w:rPr>
                    <w:noProof/>
                  </w:rPr>
                </w:rPrChange>
              </w:rPr>
              <w:instrText>HYPERLINK \l "_Toc3204400"</w:instrText>
            </w:r>
            <w:r w:rsidRPr="00EB7DE2">
              <w:rPr>
                <w:rStyle w:val="Hyperlink"/>
                <w:rFonts w:ascii="Times New Roman" w:hAnsi="Times New Roman"/>
                <w:noProof/>
                <w:rPrChange w:id="276" w:author="Chanh Duc Ngo" w:date="2019-03-13T09:59:00Z">
                  <w:rPr>
                    <w:rStyle w:val="Hyperlink"/>
                    <w:noProof/>
                  </w:rPr>
                </w:rPrChange>
              </w:rPr>
              <w:instrText xml:space="preserve"> </w:instrText>
            </w:r>
            <w:r w:rsidRPr="00EB7DE2">
              <w:rPr>
                <w:rStyle w:val="Hyperlink"/>
                <w:rFonts w:ascii="Times New Roman" w:hAnsi="Times New Roman"/>
                <w:noProof/>
                <w:rPrChange w:id="277" w:author="Chanh Duc Ngo" w:date="2019-03-13T09:59:00Z">
                  <w:rPr>
                    <w:rStyle w:val="Hyperlink"/>
                    <w:noProof/>
                  </w:rPr>
                </w:rPrChange>
              </w:rPr>
              <w:fldChar w:fldCharType="separate"/>
            </w:r>
            <w:r w:rsidRPr="00EB7DE2">
              <w:rPr>
                <w:rStyle w:val="Hyperlink"/>
                <w:rFonts w:ascii="Times New Roman" w:hAnsi="Times New Roman"/>
                <w:b/>
                <w:noProof/>
              </w:rPr>
              <w:t>2.1.</w:t>
            </w:r>
            <w:r w:rsidRPr="00EB7DE2">
              <w:rPr>
                <w:rFonts w:ascii="Times New Roman" w:eastAsiaTheme="minorEastAsia" w:hAnsi="Times New Roman"/>
                <w:noProof/>
                <w:lang w:val="en-US"/>
                <w:rPrChange w:id="27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Thực trạng</w:t>
            </w:r>
            <w:r w:rsidRPr="00EB7DE2">
              <w:rPr>
                <w:rFonts w:ascii="Times New Roman" w:hAnsi="Times New Roman"/>
                <w:noProof/>
                <w:webHidden/>
                <w:rPrChange w:id="279" w:author="Chanh Duc Ngo" w:date="2019-03-13T09:59:00Z">
                  <w:rPr>
                    <w:noProof/>
                    <w:webHidden/>
                  </w:rPr>
                </w:rPrChange>
              </w:rPr>
              <w:tab/>
            </w:r>
            <w:r w:rsidRPr="00EB7DE2">
              <w:rPr>
                <w:rFonts w:ascii="Times New Roman" w:hAnsi="Times New Roman"/>
                <w:noProof/>
                <w:webHidden/>
                <w:rPrChange w:id="280" w:author="Chanh Duc Ngo" w:date="2019-03-13T09:59:00Z">
                  <w:rPr>
                    <w:noProof/>
                    <w:webHidden/>
                  </w:rPr>
                </w:rPrChange>
              </w:rPr>
              <w:fldChar w:fldCharType="begin"/>
            </w:r>
            <w:r w:rsidRPr="00EB7DE2">
              <w:rPr>
                <w:rFonts w:ascii="Times New Roman" w:hAnsi="Times New Roman"/>
                <w:noProof/>
                <w:webHidden/>
                <w:rPrChange w:id="281" w:author="Chanh Duc Ngo" w:date="2019-03-13T09:59:00Z">
                  <w:rPr>
                    <w:noProof/>
                    <w:webHidden/>
                  </w:rPr>
                </w:rPrChange>
              </w:rPr>
              <w:instrText xml:space="preserve"> PAGEREF _Toc3204400 \h </w:instrText>
            </w:r>
          </w:ins>
          <w:r w:rsidRPr="00EB7DE2">
            <w:rPr>
              <w:rFonts w:ascii="Times New Roman" w:hAnsi="Times New Roman"/>
              <w:noProof/>
              <w:webHidden/>
              <w:rPrChange w:id="282" w:author="Chanh Duc Ngo" w:date="2019-03-13T09:59:00Z">
                <w:rPr>
                  <w:rFonts w:ascii="Times New Roman" w:hAnsi="Times New Roman"/>
                  <w:noProof/>
                  <w:webHidden/>
                </w:rPr>
              </w:rPrChange>
            </w:rPr>
          </w:r>
          <w:r w:rsidRPr="00EB7DE2">
            <w:rPr>
              <w:rFonts w:ascii="Times New Roman" w:hAnsi="Times New Roman"/>
              <w:noProof/>
              <w:webHidden/>
              <w:rPrChange w:id="283" w:author="Chanh Duc Ngo" w:date="2019-03-13T09:59:00Z">
                <w:rPr>
                  <w:noProof/>
                  <w:webHidden/>
                </w:rPr>
              </w:rPrChange>
            </w:rPr>
            <w:fldChar w:fldCharType="separate"/>
          </w:r>
          <w:ins w:id="284" w:author="Thảo Nguyễn Kim" w:date="2019-03-11T15:00:00Z">
            <w:r w:rsidR="000E3618" w:rsidRPr="00EB7DE2">
              <w:rPr>
                <w:rFonts w:ascii="Times New Roman" w:hAnsi="Times New Roman"/>
                <w:noProof/>
                <w:webHidden/>
                <w:rPrChange w:id="285" w:author="Chanh Duc Ngo" w:date="2019-03-13T09:59:00Z">
                  <w:rPr>
                    <w:noProof/>
                    <w:webHidden/>
                  </w:rPr>
                </w:rPrChange>
              </w:rPr>
              <w:t>16</w:t>
            </w:r>
          </w:ins>
          <w:ins w:id="286" w:author="Thảo Nguyễn Kim" w:date="2019-03-11T13:46:00Z">
            <w:r w:rsidRPr="00EB7DE2">
              <w:rPr>
                <w:rFonts w:ascii="Times New Roman" w:hAnsi="Times New Roman"/>
                <w:noProof/>
                <w:webHidden/>
                <w:rPrChange w:id="287" w:author="Chanh Duc Ngo" w:date="2019-03-13T09:59:00Z">
                  <w:rPr>
                    <w:noProof/>
                    <w:webHidden/>
                  </w:rPr>
                </w:rPrChange>
              </w:rPr>
              <w:fldChar w:fldCharType="end"/>
            </w:r>
            <w:r w:rsidRPr="00EB7DE2">
              <w:rPr>
                <w:rStyle w:val="Hyperlink"/>
                <w:rFonts w:ascii="Times New Roman" w:hAnsi="Times New Roman"/>
                <w:noProof/>
                <w:rPrChange w:id="288" w:author="Chanh Duc Ngo" w:date="2019-03-13T09:59:00Z">
                  <w:rPr>
                    <w:rStyle w:val="Hyperlink"/>
                    <w:noProof/>
                  </w:rPr>
                </w:rPrChange>
              </w:rPr>
              <w:fldChar w:fldCharType="end"/>
            </w:r>
          </w:ins>
        </w:p>
        <w:p w14:paraId="4B4B5BDC" w14:textId="77777777" w:rsidR="00300761" w:rsidRPr="00EB7DE2" w:rsidRDefault="00300761">
          <w:pPr>
            <w:pStyle w:val="TOC2"/>
            <w:tabs>
              <w:tab w:val="left" w:pos="880"/>
              <w:tab w:val="right" w:leader="dot" w:pos="8895"/>
            </w:tabs>
            <w:rPr>
              <w:ins w:id="289" w:author="Thảo Nguyễn Kim" w:date="2019-03-11T13:46:00Z"/>
              <w:rFonts w:ascii="Times New Roman" w:eastAsiaTheme="minorEastAsia" w:hAnsi="Times New Roman"/>
              <w:noProof/>
              <w:lang w:val="en-US"/>
              <w:rPrChange w:id="290" w:author="Chanh Duc Ngo" w:date="2019-03-13T09:59:00Z">
                <w:rPr>
                  <w:ins w:id="291" w:author="Thảo Nguyễn Kim" w:date="2019-03-11T13:46:00Z"/>
                  <w:rFonts w:asciiTheme="minorHAnsi" w:eastAsiaTheme="minorEastAsia" w:hAnsiTheme="minorHAnsi" w:cstheme="minorBidi"/>
                  <w:noProof/>
                  <w:lang w:val="en-US"/>
                </w:rPr>
              </w:rPrChange>
            </w:rPr>
          </w:pPr>
          <w:ins w:id="292" w:author="Thảo Nguyễn Kim" w:date="2019-03-11T13:46:00Z">
            <w:r w:rsidRPr="00EB7DE2">
              <w:rPr>
                <w:rStyle w:val="Hyperlink"/>
                <w:rFonts w:ascii="Times New Roman" w:hAnsi="Times New Roman"/>
                <w:noProof/>
                <w:rPrChange w:id="293" w:author="Chanh Duc Ngo" w:date="2019-03-13T09:59:00Z">
                  <w:rPr>
                    <w:rStyle w:val="Hyperlink"/>
                    <w:noProof/>
                  </w:rPr>
                </w:rPrChange>
              </w:rPr>
              <w:fldChar w:fldCharType="begin"/>
            </w:r>
            <w:r w:rsidRPr="00EB7DE2">
              <w:rPr>
                <w:rStyle w:val="Hyperlink"/>
                <w:rFonts w:ascii="Times New Roman" w:hAnsi="Times New Roman"/>
                <w:noProof/>
                <w:rPrChange w:id="294" w:author="Chanh Duc Ngo" w:date="2019-03-13T09:59:00Z">
                  <w:rPr>
                    <w:rStyle w:val="Hyperlink"/>
                    <w:noProof/>
                  </w:rPr>
                </w:rPrChange>
              </w:rPr>
              <w:instrText xml:space="preserve"> </w:instrText>
            </w:r>
            <w:r w:rsidRPr="00EB7DE2">
              <w:rPr>
                <w:rFonts w:ascii="Times New Roman" w:hAnsi="Times New Roman"/>
                <w:noProof/>
                <w:rPrChange w:id="295" w:author="Chanh Duc Ngo" w:date="2019-03-13T09:59:00Z">
                  <w:rPr>
                    <w:noProof/>
                  </w:rPr>
                </w:rPrChange>
              </w:rPr>
              <w:instrText>HYPERLINK \l "_Toc3204401"</w:instrText>
            </w:r>
            <w:r w:rsidRPr="00EB7DE2">
              <w:rPr>
                <w:rStyle w:val="Hyperlink"/>
                <w:rFonts w:ascii="Times New Roman" w:hAnsi="Times New Roman"/>
                <w:noProof/>
                <w:rPrChange w:id="296" w:author="Chanh Duc Ngo" w:date="2019-03-13T09:59:00Z">
                  <w:rPr>
                    <w:rStyle w:val="Hyperlink"/>
                    <w:noProof/>
                  </w:rPr>
                </w:rPrChange>
              </w:rPr>
              <w:instrText xml:space="preserve"> </w:instrText>
            </w:r>
            <w:r w:rsidRPr="00EB7DE2">
              <w:rPr>
                <w:rStyle w:val="Hyperlink"/>
                <w:rFonts w:ascii="Times New Roman" w:hAnsi="Times New Roman"/>
                <w:noProof/>
                <w:rPrChange w:id="297" w:author="Chanh Duc Ngo" w:date="2019-03-13T09:59:00Z">
                  <w:rPr>
                    <w:rStyle w:val="Hyperlink"/>
                    <w:noProof/>
                  </w:rPr>
                </w:rPrChange>
              </w:rPr>
              <w:fldChar w:fldCharType="separate"/>
            </w:r>
            <w:r w:rsidRPr="00EB7DE2">
              <w:rPr>
                <w:rStyle w:val="Hyperlink"/>
                <w:rFonts w:ascii="Times New Roman" w:hAnsi="Times New Roman"/>
                <w:b/>
                <w:noProof/>
              </w:rPr>
              <w:t>2.2.</w:t>
            </w:r>
            <w:r w:rsidRPr="00EB7DE2">
              <w:rPr>
                <w:rFonts w:ascii="Times New Roman" w:eastAsiaTheme="minorEastAsia" w:hAnsi="Times New Roman"/>
                <w:noProof/>
                <w:lang w:val="en-US"/>
                <w:rPrChange w:id="29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phần mềm hỗ trợ phát triển nhanh các ứng dụng quản lý</w:t>
            </w:r>
            <w:r w:rsidRPr="00EB7DE2">
              <w:rPr>
                <w:rFonts w:ascii="Times New Roman" w:hAnsi="Times New Roman"/>
                <w:noProof/>
                <w:webHidden/>
                <w:rPrChange w:id="299" w:author="Chanh Duc Ngo" w:date="2019-03-13T09:59:00Z">
                  <w:rPr>
                    <w:noProof/>
                    <w:webHidden/>
                  </w:rPr>
                </w:rPrChange>
              </w:rPr>
              <w:tab/>
            </w:r>
            <w:r w:rsidRPr="00EB7DE2">
              <w:rPr>
                <w:rFonts w:ascii="Times New Roman" w:hAnsi="Times New Roman"/>
                <w:noProof/>
                <w:webHidden/>
                <w:rPrChange w:id="300" w:author="Chanh Duc Ngo" w:date="2019-03-13T09:59:00Z">
                  <w:rPr>
                    <w:noProof/>
                    <w:webHidden/>
                  </w:rPr>
                </w:rPrChange>
              </w:rPr>
              <w:fldChar w:fldCharType="begin"/>
            </w:r>
            <w:r w:rsidRPr="00EB7DE2">
              <w:rPr>
                <w:rFonts w:ascii="Times New Roman" w:hAnsi="Times New Roman"/>
                <w:noProof/>
                <w:webHidden/>
                <w:rPrChange w:id="301" w:author="Chanh Duc Ngo" w:date="2019-03-13T09:59:00Z">
                  <w:rPr>
                    <w:noProof/>
                    <w:webHidden/>
                  </w:rPr>
                </w:rPrChange>
              </w:rPr>
              <w:instrText xml:space="preserve"> PAGEREF _Toc3204401 \h </w:instrText>
            </w:r>
          </w:ins>
          <w:r w:rsidRPr="00EB7DE2">
            <w:rPr>
              <w:rFonts w:ascii="Times New Roman" w:hAnsi="Times New Roman"/>
              <w:noProof/>
              <w:webHidden/>
              <w:rPrChange w:id="302" w:author="Chanh Duc Ngo" w:date="2019-03-13T09:59:00Z">
                <w:rPr>
                  <w:rFonts w:ascii="Times New Roman" w:hAnsi="Times New Roman"/>
                  <w:noProof/>
                  <w:webHidden/>
                </w:rPr>
              </w:rPrChange>
            </w:rPr>
          </w:r>
          <w:r w:rsidRPr="00EB7DE2">
            <w:rPr>
              <w:rFonts w:ascii="Times New Roman" w:hAnsi="Times New Roman"/>
              <w:noProof/>
              <w:webHidden/>
              <w:rPrChange w:id="303" w:author="Chanh Duc Ngo" w:date="2019-03-13T09:59:00Z">
                <w:rPr>
                  <w:noProof/>
                  <w:webHidden/>
                </w:rPr>
              </w:rPrChange>
            </w:rPr>
            <w:fldChar w:fldCharType="separate"/>
          </w:r>
          <w:ins w:id="304" w:author="Thảo Nguyễn Kim" w:date="2019-03-11T15:00:00Z">
            <w:r w:rsidR="000E3618" w:rsidRPr="00EB7DE2">
              <w:rPr>
                <w:rFonts w:ascii="Times New Roman" w:hAnsi="Times New Roman"/>
                <w:noProof/>
                <w:webHidden/>
                <w:rPrChange w:id="305" w:author="Chanh Duc Ngo" w:date="2019-03-13T09:59:00Z">
                  <w:rPr>
                    <w:noProof/>
                    <w:webHidden/>
                  </w:rPr>
                </w:rPrChange>
              </w:rPr>
              <w:t>17</w:t>
            </w:r>
          </w:ins>
          <w:ins w:id="306" w:author="Thảo Nguyễn Kim" w:date="2019-03-11T13:46:00Z">
            <w:r w:rsidRPr="00EB7DE2">
              <w:rPr>
                <w:rFonts w:ascii="Times New Roman" w:hAnsi="Times New Roman"/>
                <w:noProof/>
                <w:webHidden/>
                <w:rPrChange w:id="307" w:author="Chanh Duc Ngo" w:date="2019-03-13T09:59:00Z">
                  <w:rPr>
                    <w:noProof/>
                    <w:webHidden/>
                  </w:rPr>
                </w:rPrChange>
              </w:rPr>
              <w:fldChar w:fldCharType="end"/>
            </w:r>
            <w:r w:rsidRPr="00EB7DE2">
              <w:rPr>
                <w:rStyle w:val="Hyperlink"/>
                <w:rFonts w:ascii="Times New Roman" w:hAnsi="Times New Roman"/>
                <w:noProof/>
                <w:rPrChange w:id="308" w:author="Chanh Duc Ngo" w:date="2019-03-13T09:59:00Z">
                  <w:rPr>
                    <w:rStyle w:val="Hyperlink"/>
                    <w:noProof/>
                  </w:rPr>
                </w:rPrChange>
              </w:rPr>
              <w:fldChar w:fldCharType="end"/>
            </w:r>
          </w:ins>
        </w:p>
        <w:p w14:paraId="250FE569" w14:textId="77777777" w:rsidR="00300761" w:rsidRPr="00EB7DE2" w:rsidRDefault="00300761">
          <w:pPr>
            <w:pStyle w:val="TOC3"/>
            <w:tabs>
              <w:tab w:val="left" w:pos="1320"/>
              <w:tab w:val="right" w:leader="dot" w:pos="8895"/>
            </w:tabs>
            <w:rPr>
              <w:ins w:id="309" w:author="Thảo Nguyễn Kim" w:date="2019-03-11T13:46:00Z"/>
              <w:rFonts w:ascii="Times New Roman" w:eastAsiaTheme="minorEastAsia" w:hAnsi="Times New Roman"/>
              <w:noProof/>
              <w:lang w:val="en-US"/>
              <w:rPrChange w:id="310" w:author="Chanh Duc Ngo" w:date="2019-03-13T09:59:00Z">
                <w:rPr>
                  <w:ins w:id="311" w:author="Thảo Nguyễn Kim" w:date="2019-03-11T13:46:00Z"/>
                  <w:rFonts w:asciiTheme="minorHAnsi" w:eastAsiaTheme="minorEastAsia" w:hAnsiTheme="minorHAnsi" w:cstheme="minorBidi"/>
                  <w:noProof/>
                  <w:lang w:val="en-US"/>
                </w:rPr>
              </w:rPrChange>
            </w:rPr>
          </w:pPr>
          <w:ins w:id="312" w:author="Thảo Nguyễn Kim" w:date="2019-03-11T13:46:00Z">
            <w:r w:rsidRPr="00EB7DE2">
              <w:rPr>
                <w:rStyle w:val="Hyperlink"/>
                <w:rFonts w:ascii="Times New Roman" w:hAnsi="Times New Roman"/>
                <w:noProof/>
                <w:rPrChange w:id="313" w:author="Chanh Duc Ngo" w:date="2019-03-13T09:59:00Z">
                  <w:rPr>
                    <w:rStyle w:val="Hyperlink"/>
                    <w:noProof/>
                  </w:rPr>
                </w:rPrChange>
              </w:rPr>
              <w:fldChar w:fldCharType="begin"/>
            </w:r>
            <w:r w:rsidRPr="00EB7DE2">
              <w:rPr>
                <w:rStyle w:val="Hyperlink"/>
                <w:rFonts w:ascii="Times New Roman" w:hAnsi="Times New Roman"/>
                <w:noProof/>
                <w:rPrChange w:id="314" w:author="Chanh Duc Ngo" w:date="2019-03-13T09:59:00Z">
                  <w:rPr>
                    <w:rStyle w:val="Hyperlink"/>
                    <w:noProof/>
                  </w:rPr>
                </w:rPrChange>
              </w:rPr>
              <w:instrText xml:space="preserve"> </w:instrText>
            </w:r>
            <w:r w:rsidRPr="00EB7DE2">
              <w:rPr>
                <w:rFonts w:ascii="Times New Roman" w:hAnsi="Times New Roman"/>
                <w:noProof/>
                <w:rPrChange w:id="315" w:author="Chanh Duc Ngo" w:date="2019-03-13T09:59:00Z">
                  <w:rPr>
                    <w:noProof/>
                  </w:rPr>
                </w:rPrChange>
              </w:rPr>
              <w:instrText>HYPERLINK \l "_Toc3204402"</w:instrText>
            </w:r>
            <w:r w:rsidRPr="00EB7DE2">
              <w:rPr>
                <w:rStyle w:val="Hyperlink"/>
                <w:rFonts w:ascii="Times New Roman" w:hAnsi="Times New Roman"/>
                <w:noProof/>
                <w:rPrChange w:id="316" w:author="Chanh Duc Ngo" w:date="2019-03-13T09:59:00Z">
                  <w:rPr>
                    <w:rStyle w:val="Hyperlink"/>
                    <w:noProof/>
                  </w:rPr>
                </w:rPrChange>
              </w:rPr>
              <w:instrText xml:space="preserve"> </w:instrText>
            </w:r>
            <w:r w:rsidRPr="00EB7DE2">
              <w:rPr>
                <w:rStyle w:val="Hyperlink"/>
                <w:rFonts w:ascii="Times New Roman" w:hAnsi="Times New Roman"/>
                <w:noProof/>
                <w:rPrChange w:id="317" w:author="Chanh Duc Ngo" w:date="2019-03-13T09:59:00Z">
                  <w:rPr>
                    <w:rStyle w:val="Hyperlink"/>
                    <w:noProof/>
                  </w:rPr>
                </w:rPrChange>
              </w:rPr>
              <w:fldChar w:fldCharType="separate"/>
            </w:r>
            <w:r w:rsidRPr="00EB7DE2">
              <w:rPr>
                <w:rStyle w:val="Hyperlink"/>
                <w:rFonts w:ascii="Times New Roman" w:hAnsi="Times New Roman"/>
                <w:b/>
                <w:noProof/>
              </w:rPr>
              <w:t>2.2.1.</w:t>
            </w:r>
            <w:r w:rsidRPr="00EB7DE2">
              <w:rPr>
                <w:rFonts w:ascii="Times New Roman" w:eastAsiaTheme="minorEastAsia" w:hAnsi="Times New Roman"/>
                <w:noProof/>
                <w:lang w:val="en-US"/>
                <w:rPrChange w:id="31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Dựa vào biểu mẫu</w:t>
            </w:r>
            <w:r w:rsidRPr="00EB7DE2">
              <w:rPr>
                <w:rFonts w:ascii="Times New Roman" w:hAnsi="Times New Roman"/>
                <w:noProof/>
                <w:webHidden/>
                <w:rPrChange w:id="319" w:author="Chanh Duc Ngo" w:date="2019-03-13T09:59:00Z">
                  <w:rPr>
                    <w:noProof/>
                    <w:webHidden/>
                  </w:rPr>
                </w:rPrChange>
              </w:rPr>
              <w:tab/>
            </w:r>
            <w:r w:rsidRPr="00EB7DE2">
              <w:rPr>
                <w:rFonts w:ascii="Times New Roman" w:hAnsi="Times New Roman"/>
                <w:noProof/>
                <w:webHidden/>
                <w:rPrChange w:id="320" w:author="Chanh Duc Ngo" w:date="2019-03-13T09:59:00Z">
                  <w:rPr>
                    <w:noProof/>
                    <w:webHidden/>
                  </w:rPr>
                </w:rPrChange>
              </w:rPr>
              <w:fldChar w:fldCharType="begin"/>
            </w:r>
            <w:r w:rsidRPr="00EB7DE2">
              <w:rPr>
                <w:rFonts w:ascii="Times New Roman" w:hAnsi="Times New Roman"/>
                <w:noProof/>
                <w:webHidden/>
                <w:rPrChange w:id="321" w:author="Chanh Duc Ngo" w:date="2019-03-13T09:59:00Z">
                  <w:rPr>
                    <w:noProof/>
                    <w:webHidden/>
                  </w:rPr>
                </w:rPrChange>
              </w:rPr>
              <w:instrText xml:space="preserve"> PAGEREF _Toc3204402 \h </w:instrText>
            </w:r>
          </w:ins>
          <w:r w:rsidRPr="00EB7DE2">
            <w:rPr>
              <w:rFonts w:ascii="Times New Roman" w:hAnsi="Times New Roman"/>
              <w:noProof/>
              <w:webHidden/>
              <w:rPrChange w:id="322" w:author="Chanh Duc Ngo" w:date="2019-03-13T09:59:00Z">
                <w:rPr>
                  <w:rFonts w:ascii="Times New Roman" w:hAnsi="Times New Roman"/>
                  <w:noProof/>
                  <w:webHidden/>
                </w:rPr>
              </w:rPrChange>
            </w:rPr>
          </w:r>
          <w:r w:rsidRPr="00EB7DE2">
            <w:rPr>
              <w:rFonts w:ascii="Times New Roman" w:hAnsi="Times New Roman"/>
              <w:noProof/>
              <w:webHidden/>
              <w:rPrChange w:id="323" w:author="Chanh Duc Ngo" w:date="2019-03-13T09:59:00Z">
                <w:rPr>
                  <w:noProof/>
                  <w:webHidden/>
                </w:rPr>
              </w:rPrChange>
            </w:rPr>
            <w:fldChar w:fldCharType="separate"/>
          </w:r>
          <w:ins w:id="324" w:author="Thảo Nguyễn Kim" w:date="2019-03-11T15:00:00Z">
            <w:r w:rsidR="000E3618" w:rsidRPr="00EB7DE2">
              <w:rPr>
                <w:rFonts w:ascii="Times New Roman" w:hAnsi="Times New Roman"/>
                <w:noProof/>
                <w:webHidden/>
                <w:rPrChange w:id="325" w:author="Chanh Duc Ngo" w:date="2019-03-13T09:59:00Z">
                  <w:rPr>
                    <w:noProof/>
                    <w:webHidden/>
                  </w:rPr>
                </w:rPrChange>
              </w:rPr>
              <w:t>17</w:t>
            </w:r>
          </w:ins>
          <w:ins w:id="326" w:author="Thảo Nguyễn Kim" w:date="2019-03-11T13:46:00Z">
            <w:r w:rsidRPr="00EB7DE2">
              <w:rPr>
                <w:rFonts w:ascii="Times New Roman" w:hAnsi="Times New Roman"/>
                <w:noProof/>
                <w:webHidden/>
                <w:rPrChange w:id="327" w:author="Chanh Duc Ngo" w:date="2019-03-13T09:59:00Z">
                  <w:rPr>
                    <w:noProof/>
                    <w:webHidden/>
                  </w:rPr>
                </w:rPrChange>
              </w:rPr>
              <w:fldChar w:fldCharType="end"/>
            </w:r>
            <w:r w:rsidRPr="00EB7DE2">
              <w:rPr>
                <w:rStyle w:val="Hyperlink"/>
                <w:rFonts w:ascii="Times New Roman" w:hAnsi="Times New Roman"/>
                <w:noProof/>
                <w:rPrChange w:id="328" w:author="Chanh Duc Ngo" w:date="2019-03-13T09:59:00Z">
                  <w:rPr>
                    <w:rStyle w:val="Hyperlink"/>
                    <w:noProof/>
                  </w:rPr>
                </w:rPrChange>
              </w:rPr>
              <w:fldChar w:fldCharType="end"/>
            </w:r>
          </w:ins>
        </w:p>
        <w:p w14:paraId="6DE0A27E" w14:textId="77777777" w:rsidR="00300761" w:rsidRPr="00EB7DE2" w:rsidRDefault="00300761">
          <w:pPr>
            <w:pStyle w:val="TOC4"/>
            <w:tabs>
              <w:tab w:val="left" w:pos="1760"/>
              <w:tab w:val="right" w:leader="dot" w:pos="8895"/>
            </w:tabs>
            <w:rPr>
              <w:ins w:id="329" w:author="Thảo Nguyễn Kim" w:date="2019-03-11T13:46:00Z"/>
              <w:rFonts w:ascii="Times New Roman" w:eastAsiaTheme="minorEastAsia" w:hAnsi="Times New Roman"/>
              <w:noProof/>
              <w:lang w:val="en-US"/>
              <w:rPrChange w:id="330" w:author="Chanh Duc Ngo" w:date="2019-03-13T09:59:00Z">
                <w:rPr>
                  <w:ins w:id="331" w:author="Thảo Nguyễn Kim" w:date="2019-03-11T13:46:00Z"/>
                  <w:rFonts w:asciiTheme="minorHAnsi" w:eastAsiaTheme="minorEastAsia" w:hAnsiTheme="minorHAnsi" w:cstheme="minorBidi"/>
                  <w:noProof/>
                  <w:lang w:val="en-US"/>
                </w:rPr>
              </w:rPrChange>
            </w:rPr>
          </w:pPr>
          <w:ins w:id="332" w:author="Thảo Nguyễn Kim" w:date="2019-03-11T13:46:00Z">
            <w:r w:rsidRPr="00EB7DE2">
              <w:rPr>
                <w:rStyle w:val="Hyperlink"/>
                <w:rFonts w:ascii="Times New Roman" w:hAnsi="Times New Roman"/>
                <w:noProof/>
                <w:rPrChange w:id="333" w:author="Chanh Duc Ngo" w:date="2019-03-13T09:59:00Z">
                  <w:rPr>
                    <w:rStyle w:val="Hyperlink"/>
                    <w:noProof/>
                  </w:rPr>
                </w:rPrChange>
              </w:rPr>
              <w:fldChar w:fldCharType="begin"/>
            </w:r>
            <w:r w:rsidRPr="00EB7DE2">
              <w:rPr>
                <w:rStyle w:val="Hyperlink"/>
                <w:rFonts w:ascii="Times New Roman" w:hAnsi="Times New Roman"/>
                <w:noProof/>
                <w:rPrChange w:id="334" w:author="Chanh Duc Ngo" w:date="2019-03-13T09:59:00Z">
                  <w:rPr>
                    <w:rStyle w:val="Hyperlink"/>
                    <w:noProof/>
                  </w:rPr>
                </w:rPrChange>
              </w:rPr>
              <w:instrText xml:space="preserve"> </w:instrText>
            </w:r>
            <w:r w:rsidRPr="00EB7DE2">
              <w:rPr>
                <w:rFonts w:ascii="Times New Roman" w:hAnsi="Times New Roman"/>
                <w:noProof/>
                <w:rPrChange w:id="335" w:author="Chanh Duc Ngo" w:date="2019-03-13T09:59:00Z">
                  <w:rPr>
                    <w:noProof/>
                  </w:rPr>
                </w:rPrChange>
              </w:rPr>
              <w:instrText>HYPERLINK \l "_Toc3204403"</w:instrText>
            </w:r>
            <w:r w:rsidRPr="00EB7DE2">
              <w:rPr>
                <w:rStyle w:val="Hyperlink"/>
                <w:rFonts w:ascii="Times New Roman" w:hAnsi="Times New Roman"/>
                <w:noProof/>
                <w:rPrChange w:id="336" w:author="Chanh Duc Ngo" w:date="2019-03-13T09:59:00Z">
                  <w:rPr>
                    <w:rStyle w:val="Hyperlink"/>
                    <w:noProof/>
                  </w:rPr>
                </w:rPrChange>
              </w:rPr>
              <w:instrText xml:space="preserve"> </w:instrText>
            </w:r>
            <w:r w:rsidRPr="00EB7DE2">
              <w:rPr>
                <w:rStyle w:val="Hyperlink"/>
                <w:rFonts w:ascii="Times New Roman" w:hAnsi="Times New Roman"/>
                <w:noProof/>
                <w:rPrChange w:id="337" w:author="Chanh Duc Ngo" w:date="2019-03-13T09:59:00Z">
                  <w:rPr>
                    <w:rStyle w:val="Hyperlink"/>
                    <w:noProof/>
                  </w:rPr>
                </w:rPrChange>
              </w:rPr>
              <w:fldChar w:fldCharType="separate"/>
            </w:r>
            <w:r w:rsidRPr="00EB7DE2">
              <w:rPr>
                <w:rStyle w:val="Hyperlink"/>
                <w:rFonts w:ascii="Times New Roman" w:hAnsi="Times New Roman"/>
                <w:b/>
                <w:noProof/>
              </w:rPr>
              <w:t>2.2.1.1.</w:t>
            </w:r>
            <w:r w:rsidRPr="00EB7DE2">
              <w:rPr>
                <w:rFonts w:ascii="Times New Roman" w:eastAsiaTheme="minorEastAsia" w:hAnsi="Times New Roman"/>
                <w:noProof/>
                <w:lang w:val="en-US"/>
                <w:rPrChange w:id="33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Giới thiệu chung</w:t>
            </w:r>
            <w:r w:rsidRPr="00EB7DE2">
              <w:rPr>
                <w:rFonts w:ascii="Times New Roman" w:hAnsi="Times New Roman"/>
                <w:noProof/>
                <w:webHidden/>
                <w:rPrChange w:id="339" w:author="Chanh Duc Ngo" w:date="2019-03-13T09:59:00Z">
                  <w:rPr>
                    <w:noProof/>
                    <w:webHidden/>
                  </w:rPr>
                </w:rPrChange>
              </w:rPr>
              <w:tab/>
            </w:r>
            <w:r w:rsidRPr="00EB7DE2">
              <w:rPr>
                <w:rFonts w:ascii="Times New Roman" w:hAnsi="Times New Roman"/>
                <w:noProof/>
                <w:webHidden/>
                <w:rPrChange w:id="340" w:author="Chanh Duc Ngo" w:date="2019-03-13T09:59:00Z">
                  <w:rPr>
                    <w:noProof/>
                    <w:webHidden/>
                  </w:rPr>
                </w:rPrChange>
              </w:rPr>
              <w:fldChar w:fldCharType="begin"/>
            </w:r>
            <w:r w:rsidRPr="00EB7DE2">
              <w:rPr>
                <w:rFonts w:ascii="Times New Roman" w:hAnsi="Times New Roman"/>
                <w:noProof/>
                <w:webHidden/>
                <w:rPrChange w:id="341" w:author="Chanh Duc Ngo" w:date="2019-03-13T09:59:00Z">
                  <w:rPr>
                    <w:noProof/>
                    <w:webHidden/>
                  </w:rPr>
                </w:rPrChange>
              </w:rPr>
              <w:instrText xml:space="preserve"> PAGEREF _Toc3204403 \h </w:instrText>
            </w:r>
          </w:ins>
          <w:r w:rsidRPr="00EB7DE2">
            <w:rPr>
              <w:rFonts w:ascii="Times New Roman" w:hAnsi="Times New Roman"/>
              <w:noProof/>
              <w:webHidden/>
              <w:rPrChange w:id="342" w:author="Chanh Duc Ngo" w:date="2019-03-13T09:59:00Z">
                <w:rPr>
                  <w:rFonts w:ascii="Times New Roman" w:hAnsi="Times New Roman"/>
                  <w:noProof/>
                  <w:webHidden/>
                </w:rPr>
              </w:rPrChange>
            </w:rPr>
          </w:r>
          <w:r w:rsidRPr="00EB7DE2">
            <w:rPr>
              <w:rFonts w:ascii="Times New Roman" w:hAnsi="Times New Roman"/>
              <w:noProof/>
              <w:webHidden/>
              <w:rPrChange w:id="343" w:author="Chanh Duc Ngo" w:date="2019-03-13T09:59:00Z">
                <w:rPr>
                  <w:noProof/>
                  <w:webHidden/>
                </w:rPr>
              </w:rPrChange>
            </w:rPr>
            <w:fldChar w:fldCharType="separate"/>
          </w:r>
          <w:ins w:id="344" w:author="Thảo Nguyễn Kim" w:date="2019-03-11T15:00:00Z">
            <w:r w:rsidR="000E3618" w:rsidRPr="00EB7DE2">
              <w:rPr>
                <w:rFonts w:ascii="Times New Roman" w:hAnsi="Times New Roman"/>
                <w:noProof/>
                <w:webHidden/>
                <w:rPrChange w:id="345" w:author="Chanh Duc Ngo" w:date="2019-03-13T09:59:00Z">
                  <w:rPr>
                    <w:noProof/>
                    <w:webHidden/>
                  </w:rPr>
                </w:rPrChange>
              </w:rPr>
              <w:t>17</w:t>
            </w:r>
          </w:ins>
          <w:ins w:id="346" w:author="Thảo Nguyễn Kim" w:date="2019-03-11T13:46:00Z">
            <w:r w:rsidRPr="00EB7DE2">
              <w:rPr>
                <w:rFonts w:ascii="Times New Roman" w:hAnsi="Times New Roman"/>
                <w:noProof/>
                <w:webHidden/>
                <w:rPrChange w:id="347" w:author="Chanh Duc Ngo" w:date="2019-03-13T09:59:00Z">
                  <w:rPr>
                    <w:noProof/>
                    <w:webHidden/>
                  </w:rPr>
                </w:rPrChange>
              </w:rPr>
              <w:fldChar w:fldCharType="end"/>
            </w:r>
            <w:r w:rsidRPr="00EB7DE2">
              <w:rPr>
                <w:rStyle w:val="Hyperlink"/>
                <w:rFonts w:ascii="Times New Roman" w:hAnsi="Times New Roman"/>
                <w:noProof/>
                <w:rPrChange w:id="348" w:author="Chanh Duc Ngo" w:date="2019-03-13T09:59:00Z">
                  <w:rPr>
                    <w:rStyle w:val="Hyperlink"/>
                    <w:noProof/>
                  </w:rPr>
                </w:rPrChange>
              </w:rPr>
              <w:fldChar w:fldCharType="end"/>
            </w:r>
          </w:ins>
        </w:p>
        <w:p w14:paraId="5DC6A233" w14:textId="77777777" w:rsidR="00300761" w:rsidRPr="00EB7DE2" w:rsidRDefault="00300761">
          <w:pPr>
            <w:pStyle w:val="TOC4"/>
            <w:tabs>
              <w:tab w:val="left" w:pos="1760"/>
              <w:tab w:val="right" w:leader="dot" w:pos="8895"/>
            </w:tabs>
            <w:rPr>
              <w:ins w:id="349" w:author="Thảo Nguyễn Kim" w:date="2019-03-11T13:46:00Z"/>
              <w:rFonts w:ascii="Times New Roman" w:eastAsiaTheme="minorEastAsia" w:hAnsi="Times New Roman"/>
              <w:noProof/>
              <w:lang w:val="en-US"/>
              <w:rPrChange w:id="350" w:author="Chanh Duc Ngo" w:date="2019-03-13T09:59:00Z">
                <w:rPr>
                  <w:ins w:id="351" w:author="Thảo Nguyễn Kim" w:date="2019-03-11T13:46:00Z"/>
                  <w:rFonts w:asciiTheme="minorHAnsi" w:eastAsiaTheme="minorEastAsia" w:hAnsiTheme="minorHAnsi" w:cstheme="minorBidi"/>
                  <w:noProof/>
                  <w:lang w:val="en-US"/>
                </w:rPr>
              </w:rPrChange>
            </w:rPr>
          </w:pPr>
          <w:ins w:id="352" w:author="Thảo Nguyễn Kim" w:date="2019-03-11T13:46:00Z">
            <w:r w:rsidRPr="00EB7DE2">
              <w:rPr>
                <w:rStyle w:val="Hyperlink"/>
                <w:rFonts w:ascii="Times New Roman" w:hAnsi="Times New Roman"/>
                <w:noProof/>
                <w:rPrChange w:id="353" w:author="Chanh Duc Ngo" w:date="2019-03-13T09:59:00Z">
                  <w:rPr>
                    <w:rStyle w:val="Hyperlink"/>
                    <w:noProof/>
                  </w:rPr>
                </w:rPrChange>
              </w:rPr>
              <w:fldChar w:fldCharType="begin"/>
            </w:r>
            <w:r w:rsidRPr="00EB7DE2">
              <w:rPr>
                <w:rStyle w:val="Hyperlink"/>
                <w:rFonts w:ascii="Times New Roman" w:hAnsi="Times New Roman"/>
                <w:noProof/>
                <w:rPrChange w:id="354" w:author="Chanh Duc Ngo" w:date="2019-03-13T09:59:00Z">
                  <w:rPr>
                    <w:rStyle w:val="Hyperlink"/>
                    <w:noProof/>
                  </w:rPr>
                </w:rPrChange>
              </w:rPr>
              <w:instrText xml:space="preserve"> </w:instrText>
            </w:r>
            <w:r w:rsidRPr="00EB7DE2">
              <w:rPr>
                <w:rFonts w:ascii="Times New Roman" w:hAnsi="Times New Roman"/>
                <w:noProof/>
                <w:rPrChange w:id="355" w:author="Chanh Duc Ngo" w:date="2019-03-13T09:59:00Z">
                  <w:rPr>
                    <w:noProof/>
                  </w:rPr>
                </w:rPrChange>
              </w:rPr>
              <w:instrText>HYPERLINK \l "_Toc3204404"</w:instrText>
            </w:r>
            <w:r w:rsidRPr="00EB7DE2">
              <w:rPr>
                <w:rStyle w:val="Hyperlink"/>
                <w:rFonts w:ascii="Times New Roman" w:hAnsi="Times New Roman"/>
                <w:noProof/>
                <w:rPrChange w:id="356" w:author="Chanh Duc Ngo" w:date="2019-03-13T09:59:00Z">
                  <w:rPr>
                    <w:rStyle w:val="Hyperlink"/>
                    <w:noProof/>
                  </w:rPr>
                </w:rPrChange>
              </w:rPr>
              <w:instrText xml:space="preserve"> </w:instrText>
            </w:r>
            <w:r w:rsidRPr="00EB7DE2">
              <w:rPr>
                <w:rStyle w:val="Hyperlink"/>
                <w:rFonts w:ascii="Times New Roman" w:hAnsi="Times New Roman"/>
                <w:noProof/>
                <w:rPrChange w:id="357" w:author="Chanh Duc Ngo" w:date="2019-03-13T09:59:00Z">
                  <w:rPr>
                    <w:rStyle w:val="Hyperlink"/>
                    <w:noProof/>
                  </w:rPr>
                </w:rPrChange>
              </w:rPr>
              <w:fldChar w:fldCharType="separate"/>
            </w:r>
            <w:r w:rsidRPr="00EB7DE2">
              <w:rPr>
                <w:rStyle w:val="Hyperlink"/>
                <w:rFonts w:ascii="Times New Roman" w:hAnsi="Times New Roman"/>
                <w:b/>
                <w:noProof/>
              </w:rPr>
              <w:t>2.2.1.2.</w:t>
            </w:r>
            <w:r w:rsidRPr="00EB7DE2">
              <w:rPr>
                <w:rFonts w:ascii="Times New Roman" w:eastAsiaTheme="minorEastAsia" w:hAnsi="Times New Roman"/>
                <w:noProof/>
                <w:lang w:val="en-US"/>
                <w:rPrChange w:id="35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Một số phần mềm nổi bật</w:t>
            </w:r>
            <w:r w:rsidRPr="00EB7DE2">
              <w:rPr>
                <w:rFonts w:ascii="Times New Roman" w:hAnsi="Times New Roman"/>
                <w:noProof/>
                <w:webHidden/>
                <w:rPrChange w:id="359" w:author="Chanh Duc Ngo" w:date="2019-03-13T09:59:00Z">
                  <w:rPr>
                    <w:noProof/>
                    <w:webHidden/>
                  </w:rPr>
                </w:rPrChange>
              </w:rPr>
              <w:tab/>
            </w:r>
            <w:r w:rsidRPr="00EB7DE2">
              <w:rPr>
                <w:rFonts w:ascii="Times New Roman" w:hAnsi="Times New Roman"/>
                <w:noProof/>
                <w:webHidden/>
                <w:rPrChange w:id="360" w:author="Chanh Duc Ngo" w:date="2019-03-13T09:59:00Z">
                  <w:rPr>
                    <w:noProof/>
                    <w:webHidden/>
                  </w:rPr>
                </w:rPrChange>
              </w:rPr>
              <w:fldChar w:fldCharType="begin"/>
            </w:r>
            <w:r w:rsidRPr="00EB7DE2">
              <w:rPr>
                <w:rFonts w:ascii="Times New Roman" w:hAnsi="Times New Roman"/>
                <w:noProof/>
                <w:webHidden/>
                <w:rPrChange w:id="361" w:author="Chanh Duc Ngo" w:date="2019-03-13T09:59:00Z">
                  <w:rPr>
                    <w:noProof/>
                    <w:webHidden/>
                  </w:rPr>
                </w:rPrChange>
              </w:rPr>
              <w:instrText xml:space="preserve"> PAGEREF _Toc3204404 \h </w:instrText>
            </w:r>
          </w:ins>
          <w:r w:rsidRPr="00EB7DE2">
            <w:rPr>
              <w:rFonts w:ascii="Times New Roman" w:hAnsi="Times New Roman"/>
              <w:noProof/>
              <w:webHidden/>
              <w:rPrChange w:id="362" w:author="Chanh Duc Ngo" w:date="2019-03-13T09:59:00Z">
                <w:rPr>
                  <w:rFonts w:ascii="Times New Roman" w:hAnsi="Times New Roman"/>
                  <w:noProof/>
                  <w:webHidden/>
                </w:rPr>
              </w:rPrChange>
            </w:rPr>
          </w:r>
          <w:r w:rsidRPr="00EB7DE2">
            <w:rPr>
              <w:rFonts w:ascii="Times New Roman" w:hAnsi="Times New Roman"/>
              <w:noProof/>
              <w:webHidden/>
              <w:rPrChange w:id="363" w:author="Chanh Duc Ngo" w:date="2019-03-13T09:59:00Z">
                <w:rPr>
                  <w:noProof/>
                  <w:webHidden/>
                </w:rPr>
              </w:rPrChange>
            </w:rPr>
            <w:fldChar w:fldCharType="separate"/>
          </w:r>
          <w:ins w:id="364" w:author="Thảo Nguyễn Kim" w:date="2019-03-11T15:00:00Z">
            <w:r w:rsidR="000E3618" w:rsidRPr="00EB7DE2">
              <w:rPr>
                <w:rFonts w:ascii="Times New Roman" w:hAnsi="Times New Roman"/>
                <w:noProof/>
                <w:webHidden/>
                <w:rPrChange w:id="365" w:author="Chanh Duc Ngo" w:date="2019-03-13T09:59:00Z">
                  <w:rPr>
                    <w:noProof/>
                    <w:webHidden/>
                  </w:rPr>
                </w:rPrChange>
              </w:rPr>
              <w:t>17</w:t>
            </w:r>
          </w:ins>
          <w:ins w:id="366" w:author="Thảo Nguyễn Kim" w:date="2019-03-11T13:46:00Z">
            <w:r w:rsidRPr="00EB7DE2">
              <w:rPr>
                <w:rFonts w:ascii="Times New Roman" w:hAnsi="Times New Roman"/>
                <w:noProof/>
                <w:webHidden/>
                <w:rPrChange w:id="367" w:author="Chanh Duc Ngo" w:date="2019-03-13T09:59:00Z">
                  <w:rPr>
                    <w:noProof/>
                    <w:webHidden/>
                  </w:rPr>
                </w:rPrChange>
              </w:rPr>
              <w:fldChar w:fldCharType="end"/>
            </w:r>
            <w:r w:rsidRPr="00EB7DE2">
              <w:rPr>
                <w:rStyle w:val="Hyperlink"/>
                <w:rFonts w:ascii="Times New Roman" w:hAnsi="Times New Roman"/>
                <w:noProof/>
                <w:rPrChange w:id="368" w:author="Chanh Duc Ngo" w:date="2019-03-13T09:59:00Z">
                  <w:rPr>
                    <w:rStyle w:val="Hyperlink"/>
                    <w:noProof/>
                  </w:rPr>
                </w:rPrChange>
              </w:rPr>
              <w:fldChar w:fldCharType="end"/>
            </w:r>
          </w:ins>
        </w:p>
        <w:p w14:paraId="2849640F" w14:textId="77777777" w:rsidR="00300761" w:rsidRPr="00EB7DE2" w:rsidRDefault="00300761">
          <w:pPr>
            <w:pStyle w:val="TOC5"/>
            <w:tabs>
              <w:tab w:val="left" w:pos="1925"/>
              <w:tab w:val="right" w:leader="dot" w:pos="8895"/>
            </w:tabs>
            <w:rPr>
              <w:ins w:id="369" w:author="Thảo Nguyễn Kim" w:date="2019-03-11T13:46:00Z"/>
              <w:rFonts w:ascii="Times New Roman" w:hAnsi="Times New Roman" w:cs="Times New Roman"/>
              <w:noProof/>
              <w:lang w:val="en-US"/>
              <w:rPrChange w:id="370" w:author="Chanh Duc Ngo" w:date="2019-03-13T09:59:00Z">
                <w:rPr>
                  <w:ins w:id="371" w:author="Thảo Nguyễn Kim" w:date="2019-03-11T13:46:00Z"/>
                  <w:noProof/>
                  <w:lang w:val="en-US"/>
                </w:rPr>
              </w:rPrChange>
            </w:rPr>
          </w:pPr>
          <w:ins w:id="372" w:author="Thảo Nguyễn Kim" w:date="2019-03-11T13:46:00Z">
            <w:r w:rsidRPr="00EB7DE2">
              <w:rPr>
                <w:rStyle w:val="Hyperlink"/>
                <w:rFonts w:ascii="Times New Roman" w:hAnsi="Times New Roman" w:cs="Times New Roman"/>
                <w:noProof/>
                <w:rPrChange w:id="373" w:author="Chanh Duc Ngo" w:date="2019-03-13T09:59:00Z">
                  <w:rPr>
                    <w:rStyle w:val="Hyperlink"/>
                    <w:noProof/>
                  </w:rPr>
                </w:rPrChange>
              </w:rPr>
              <w:fldChar w:fldCharType="begin"/>
            </w:r>
            <w:r w:rsidRPr="00EB7DE2">
              <w:rPr>
                <w:rStyle w:val="Hyperlink"/>
                <w:rFonts w:ascii="Times New Roman" w:hAnsi="Times New Roman" w:cs="Times New Roman"/>
                <w:noProof/>
                <w:rPrChange w:id="374" w:author="Chanh Duc Ngo" w:date="2019-03-13T09:59:00Z">
                  <w:rPr>
                    <w:rStyle w:val="Hyperlink"/>
                    <w:noProof/>
                  </w:rPr>
                </w:rPrChange>
              </w:rPr>
              <w:instrText xml:space="preserve"> </w:instrText>
            </w:r>
            <w:r w:rsidRPr="00EB7DE2">
              <w:rPr>
                <w:rFonts w:ascii="Times New Roman" w:hAnsi="Times New Roman" w:cs="Times New Roman"/>
                <w:noProof/>
                <w:rPrChange w:id="375" w:author="Chanh Duc Ngo" w:date="2019-03-13T09:59:00Z">
                  <w:rPr>
                    <w:noProof/>
                  </w:rPr>
                </w:rPrChange>
              </w:rPr>
              <w:instrText>HYPERLINK \l "_Toc3204405"</w:instrText>
            </w:r>
            <w:r w:rsidRPr="00EB7DE2">
              <w:rPr>
                <w:rStyle w:val="Hyperlink"/>
                <w:rFonts w:ascii="Times New Roman" w:hAnsi="Times New Roman" w:cs="Times New Roman"/>
                <w:noProof/>
                <w:rPrChange w:id="376"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377" w:author="Chanh Duc Ngo" w:date="2019-03-13T09:59:00Z">
                  <w:rPr>
                    <w:rStyle w:val="Hyperlink"/>
                    <w:noProof/>
                  </w:rPr>
                </w:rPrChange>
              </w:rPr>
              <w:fldChar w:fldCharType="separate"/>
            </w:r>
            <w:r w:rsidRPr="00EB7DE2">
              <w:rPr>
                <w:rStyle w:val="Hyperlink"/>
                <w:rFonts w:ascii="Times New Roman" w:hAnsi="Times New Roman" w:cs="Times New Roman"/>
                <w:b/>
                <w:noProof/>
                <w:rPrChange w:id="378" w:author="Chanh Duc Ngo" w:date="2019-03-13T09:59:00Z">
                  <w:rPr>
                    <w:rStyle w:val="Hyperlink"/>
                    <w:rFonts w:ascii="Times New Roman" w:hAnsi="Times New Roman"/>
                    <w:b/>
                    <w:noProof/>
                  </w:rPr>
                </w:rPrChange>
              </w:rPr>
              <w:t>2.2.1.2.1.</w:t>
            </w:r>
            <w:r w:rsidRPr="00EB7DE2">
              <w:rPr>
                <w:rFonts w:ascii="Times New Roman" w:hAnsi="Times New Roman" w:cs="Times New Roman"/>
                <w:noProof/>
                <w:lang w:val="en-US"/>
                <w:rPrChange w:id="379" w:author="Chanh Duc Ngo" w:date="2019-03-13T09:59:00Z">
                  <w:rPr>
                    <w:noProof/>
                    <w:lang w:val="en-US"/>
                  </w:rPr>
                </w:rPrChange>
              </w:rPr>
              <w:tab/>
            </w:r>
            <w:r w:rsidRPr="00EB7DE2">
              <w:rPr>
                <w:rStyle w:val="Hyperlink"/>
                <w:rFonts w:ascii="Times New Roman" w:hAnsi="Times New Roman" w:cs="Times New Roman"/>
                <w:b/>
                <w:noProof/>
                <w:rPrChange w:id="380" w:author="Chanh Duc Ngo" w:date="2019-03-13T09:59:00Z">
                  <w:rPr>
                    <w:rStyle w:val="Hyperlink"/>
                    <w:rFonts w:ascii="Times New Roman" w:hAnsi="Times New Roman"/>
                    <w:b/>
                    <w:noProof/>
                  </w:rPr>
                </w:rPrChange>
              </w:rPr>
              <w:t>Powerapps</w:t>
            </w:r>
            <w:r w:rsidRPr="00EB7DE2">
              <w:rPr>
                <w:rFonts w:ascii="Times New Roman" w:hAnsi="Times New Roman" w:cs="Times New Roman"/>
                <w:noProof/>
                <w:webHidden/>
                <w:rPrChange w:id="381" w:author="Chanh Duc Ngo" w:date="2019-03-13T09:59:00Z">
                  <w:rPr>
                    <w:noProof/>
                    <w:webHidden/>
                  </w:rPr>
                </w:rPrChange>
              </w:rPr>
              <w:tab/>
            </w:r>
            <w:r w:rsidRPr="00EB7DE2">
              <w:rPr>
                <w:rFonts w:ascii="Times New Roman" w:hAnsi="Times New Roman" w:cs="Times New Roman"/>
                <w:noProof/>
                <w:webHidden/>
                <w:rPrChange w:id="382" w:author="Chanh Duc Ngo" w:date="2019-03-13T09:59:00Z">
                  <w:rPr>
                    <w:noProof/>
                    <w:webHidden/>
                  </w:rPr>
                </w:rPrChange>
              </w:rPr>
              <w:fldChar w:fldCharType="begin"/>
            </w:r>
            <w:r w:rsidRPr="00EB7DE2">
              <w:rPr>
                <w:rFonts w:ascii="Times New Roman" w:hAnsi="Times New Roman" w:cs="Times New Roman"/>
                <w:noProof/>
                <w:webHidden/>
                <w:rPrChange w:id="383" w:author="Chanh Duc Ngo" w:date="2019-03-13T09:59:00Z">
                  <w:rPr>
                    <w:noProof/>
                    <w:webHidden/>
                  </w:rPr>
                </w:rPrChange>
              </w:rPr>
              <w:instrText xml:space="preserve"> PAGEREF _Toc3204405 \h </w:instrText>
            </w:r>
          </w:ins>
          <w:r w:rsidRPr="00EB7DE2">
            <w:rPr>
              <w:rFonts w:ascii="Times New Roman" w:hAnsi="Times New Roman" w:cs="Times New Roman"/>
              <w:noProof/>
              <w:webHidden/>
              <w:rPrChange w:id="384"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385" w:author="Chanh Duc Ngo" w:date="2019-03-13T09:59:00Z">
                <w:rPr>
                  <w:noProof/>
                  <w:webHidden/>
                </w:rPr>
              </w:rPrChange>
            </w:rPr>
            <w:fldChar w:fldCharType="separate"/>
          </w:r>
          <w:ins w:id="386" w:author="Thảo Nguyễn Kim" w:date="2019-03-11T15:00:00Z">
            <w:r w:rsidR="000E3618" w:rsidRPr="00EB7DE2">
              <w:rPr>
                <w:rFonts w:ascii="Times New Roman" w:hAnsi="Times New Roman" w:cs="Times New Roman"/>
                <w:noProof/>
                <w:webHidden/>
                <w:rPrChange w:id="387" w:author="Chanh Duc Ngo" w:date="2019-03-13T09:59:00Z">
                  <w:rPr>
                    <w:noProof/>
                    <w:webHidden/>
                  </w:rPr>
                </w:rPrChange>
              </w:rPr>
              <w:t>17</w:t>
            </w:r>
          </w:ins>
          <w:ins w:id="388" w:author="Thảo Nguyễn Kim" w:date="2019-03-11T13:46:00Z">
            <w:r w:rsidRPr="00EB7DE2">
              <w:rPr>
                <w:rFonts w:ascii="Times New Roman" w:hAnsi="Times New Roman" w:cs="Times New Roman"/>
                <w:noProof/>
                <w:webHidden/>
                <w:rPrChange w:id="389" w:author="Chanh Duc Ngo" w:date="2019-03-13T09:59:00Z">
                  <w:rPr>
                    <w:noProof/>
                    <w:webHidden/>
                  </w:rPr>
                </w:rPrChange>
              </w:rPr>
              <w:fldChar w:fldCharType="end"/>
            </w:r>
            <w:r w:rsidRPr="00EB7DE2">
              <w:rPr>
                <w:rStyle w:val="Hyperlink"/>
                <w:rFonts w:ascii="Times New Roman" w:hAnsi="Times New Roman" w:cs="Times New Roman"/>
                <w:noProof/>
                <w:rPrChange w:id="390" w:author="Chanh Duc Ngo" w:date="2019-03-13T09:59:00Z">
                  <w:rPr>
                    <w:rStyle w:val="Hyperlink"/>
                    <w:noProof/>
                  </w:rPr>
                </w:rPrChange>
              </w:rPr>
              <w:fldChar w:fldCharType="end"/>
            </w:r>
          </w:ins>
        </w:p>
        <w:p w14:paraId="22904BA6" w14:textId="77777777" w:rsidR="00300761" w:rsidRPr="00EB7DE2" w:rsidRDefault="00300761">
          <w:pPr>
            <w:pStyle w:val="TOC5"/>
            <w:tabs>
              <w:tab w:val="left" w:pos="1925"/>
              <w:tab w:val="right" w:leader="dot" w:pos="8895"/>
            </w:tabs>
            <w:rPr>
              <w:ins w:id="391" w:author="Thảo Nguyễn Kim" w:date="2019-03-11T13:46:00Z"/>
              <w:rFonts w:ascii="Times New Roman" w:hAnsi="Times New Roman" w:cs="Times New Roman"/>
              <w:noProof/>
              <w:lang w:val="en-US"/>
              <w:rPrChange w:id="392" w:author="Chanh Duc Ngo" w:date="2019-03-13T09:59:00Z">
                <w:rPr>
                  <w:ins w:id="393" w:author="Thảo Nguyễn Kim" w:date="2019-03-11T13:46:00Z"/>
                  <w:noProof/>
                  <w:lang w:val="en-US"/>
                </w:rPr>
              </w:rPrChange>
            </w:rPr>
          </w:pPr>
          <w:ins w:id="394" w:author="Thảo Nguyễn Kim" w:date="2019-03-11T13:46:00Z">
            <w:r w:rsidRPr="00EB7DE2">
              <w:rPr>
                <w:rStyle w:val="Hyperlink"/>
                <w:rFonts w:ascii="Times New Roman" w:hAnsi="Times New Roman" w:cs="Times New Roman"/>
                <w:noProof/>
                <w:rPrChange w:id="395" w:author="Chanh Duc Ngo" w:date="2019-03-13T09:59:00Z">
                  <w:rPr>
                    <w:rStyle w:val="Hyperlink"/>
                    <w:noProof/>
                  </w:rPr>
                </w:rPrChange>
              </w:rPr>
              <w:fldChar w:fldCharType="begin"/>
            </w:r>
            <w:r w:rsidRPr="00EB7DE2">
              <w:rPr>
                <w:rStyle w:val="Hyperlink"/>
                <w:rFonts w:ascii="Times New Roman" w:hAnsi="Times New Roman" w:cs="Times New Roman"/>
                <w:noProof/>
                <w:rPrChange w:id="396" w:author="Chanh Duc Ngo" w:date="2019-03-13T09:59:00Z">
                  <w:rPr>
                    <w:rStyle w:val="Hyperlink"/>
                    <w:noProof/>
                  </w:rPr>
                </w:rPrChange>
              </w:rPr>
              <w:instrText xml:space="preserve"> </w:instrText>
            </w:r>
            <w:r w:rsidRPr="00EB7DE2">
              <w:rPr>
                <w:rFonts w:ascii="Times New Roman" w:hAnsi="Times New Roman" w:cs="Times New Roman"/>
                <w:noProof/>
                <w:rPrChange w:id="397" w:author="Chanh Duc Ngo" w:date="2019-03-13T09:59:00Z">
                  <w:rPr>
                    <w:noProof/>
                  </w:rPr>
                </w:rPrChange>
              </w:rPr>
              <w:instrText>HYPERLINK \l "_Toc3204406"</w:instrText>
            </w:r>
            <w:r w:rsidRPr="00EB7DE2">
              <w:rPr>
                <w:rStyle w:val="Hyperlink"/>
                <w:rFonts w:ascii="Times New Roman" w:hAnsi="Times New Roman" w:cs="Times New Roman"/>
                <w:noProof/>
                <w:rPrChange w:id="398"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399" w:author="Chanh Duc Ngo" w:date="2019-03-13T09:59:00Z">
                  <w:rPr>
                    <w:rStyle w:val="Hyperlink"/>
                    <w:noProof/>
                  </w:rPr>
                </w:rPrChange>
              </w:rPr>
              <w:fldChar w:fldCharType="separate"/>
            </w:r>
            <w:r w:rsidRPr="00EB7DE2">
              <w:rPr>
                <w:rStyle w:val="Hyperlink"/>
                <w:rFonts w:ascii="Times New Roman" w:hAnsi="Times New Roman" w:cs="Times New Roman"/>
                <w:b/>
                <w:noProof/>
                <w:rPrChange w:id="400" w:author="Chanh Duc Ngo" w:date="2019-03-13T09:59:00Z">
                  <w:rPr>
                    <w:rStyle w:val="Hyperlink"/>
                    <w:rFonts w:ascii="Times New Roman" w:hAnsi="Times New Roman"/>
                    <w:b/>
                    <w:noProof/>
                  </w:rPr>
                </w:rPrChange>
              </w:rPr>
              <w:t>2.2.1.2.2.</w:t>
            </w:r>
            <w:r w:rsidRPr="00EB7DE2">
              <w:rPr>
                <w:rFonts w:ascii="Times New Roman" w:hAnsi="Times New Roman" w:cs="Times New Roman"/>
                <w:noProof/>
                <w:lang w:val="en-US"/>
                <w:rPrChange w:id="401" w:author="Chanh Duc Ngo" w:date="2019-03-13T09:59:00Z">
                  <w:rPr>
                    <w:noProof/>
                    <w:lang w:val="en-US"/>
                  </w:rPr>
                </w:rPrChange>
              </w:rPr>
              <w:tab/>
            </w:r>
            <w:r w:rsidRPr="00EB7DE2">
              <w:rPr>
                <w:rStyle w:val="Hyperlink"/>
                <w:rFonts w:ascii="Times New Roman" w:hAnsi="Times New Roman" w:cs="Times New Roman"/>
                <w:b/>
                <w:noProof/>
                <w:rPrChange w:id="402" w:author="Chanh Duc Ngo" w:date="2019-03-13T09:59:00Z">
                  <w:rPr>
                    <w:rStyle w:val="Hyperlink"/>
                    <w:rFonts w:ascii="Times New Roman" w:hAnsi="Times New Roman"/>
                    <w:b/>
                    <w:noProof/>
                  </w:rPr>
                </w:rPrChange>
              </w:rPr>
              <w:t>Form.io</w:t>
            </w:r>
            <w:r w:rsidRPr="00EB7DE2">
              <w:rPr>
                <w:rFonts w:ascii="Times New Roman" w:hAnsi="Times New Roman" w:cs="Times New Roman"/>
                <w:noProof/>
                <w:webHidden/>
                <w:rPrChange w:id="403" w:author="Chanh Duc Ngo" w:date="2019-03-13T09:59:00Z">
                  <w:rPr>
                    <w:noProof/>
                    <w:webHidden/>
                  </w:rPr>
                </w:rPrChange>
              </w:rPr>
              <w:tab/>
            </w:r>
            <w:r w:rsidRPr="00EB7DE2">
              <w:rPr>
                <w:rFonts w:ascii="Times New Roman" w:hAnsi="Times New Roman" w:cs="Times New Roman"/>
                <w:noProof/>
                <w:webHidden/>
                <w:rPrChange w:id="404" w:author="Chanh Duc Ngo" w:date="2019-03-13T09:59:00Z">
                  <w:rPr>
                    <w:noProof/>
                    <w:webHidden/>
                  </w:rPr>
                </w:rPrChange>
              </w:rPr>
              <w:fldChar w:fldCharType="begin"/>
            </w:r>
            <w:r w:rsidRPr="00EB7DE2">
              <w:rPr>
                <w:rFonts w:ascii="Times New Roman" w:hAnsi="Times New Roman" w:cs="Times New Roman"/>
                <w:noProof/>
                <w:webHidden/>
                <w:rPrChange w:id="405" w:author="Chanh Duc Ngo" w:date="2019-03-13T09:59:00Z">
                  <w:rPr>
                    <w:noProof/>
                    <w:webHidden/>
                  </w:rPr>
                </w:rPrChange>
              </w:rPr>
              <w:instrText xml:space="preserve"> PAGEREF _Toc3204406 \h </w:instrText>
            </w:r>
          </w:ins>
          <w:r w:rsidRPr="00EB7DE2">
            <w:rPr>
              <w:rFonts w:ascii="Times New Roman" w:hAnsi="Times New Roman" w:cs="Times New Roman"/>
              <w:noProof/>
              <w:webHidden/>
              <w:rPrChange w:id="406"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407" w:author="Chanh Duc Ngo" w:date="2019-03-13T09:59:00Z">
                <w:rPr>
                  <w:noProof/>
                  <w:webHidden/>
                </w:rPr>
              </w:rPrChange>
            </w:rPr>
            <w:fldChar w:fldCharType="separate"/>
          </w:r>
          <w:ins w:id="408" w:author="Thảo Nguyễn Kim" w:date="2019-03-11T15:00:00Z">
            <w:r w:rsidR="000E3618" w:rsidRPr="00EB7DE2">
              <w:rPr>
                <w:rFonts w:ascii="Times New Roman" w:hAnsi="Times New Roman" w:cs="Times New Roman"/>
                <w:noProof/>
                <w:webHidden/>
                <w:rPrChange w:id="409" w:author="Chanh Duc Ngo" w:date="2019-03-13T09:59:00Z">
                  <w:rPr>
                    <w:noProof/>
                    <w:webHidden/>
                  </w:rPr>
                </w:rPrChange>
              </w:rPr>
              <w:t>18</w:t>
            </w:r>
          </w:ins>
          <w:ins w:id="410" w:author="Thảo Nguyễn Kim" w:date="2019-03-11T13:46:00Z">
            <w:r w:rsidRPr="00EB7DE2">
              <w:rPr>
                <w:rFonts w:ascii="Times New Roman" w:hAnsi="Times New Roman" w:cs="Times New Roman"/>
                <w:noProof/>
                <w:webHidden/>
                <w:rPrChange w:id="411" w:author="Chanh Duc Ngo" w:date="2019-03-13T09:59:00Z">
                  <w:rPr>
                    <w:noProof/>
                    <w:webHidden/>
                  </w:rPr>
                </w:rPrChange>
              </w:rPr>
              <w:fldChar w:fldCharType="end"/>
            </w:r>
            <w:r w:rsidRPr="00EB7DE2">
              <w:rPr>
                <w:rStyle w:val="Hyperlink"/>
                <w:rFonts w:ascii="Times New Roman" w:hAnsi="Times New Roman" w:cs="Times New Roman"/>
                <w:noProof/>
                <w:rPrChange w:id="412" w:author="Chanh Duc Ngo" w:date="2019-03-13T09:59:00Z">
                  <w:rPr>
                    <w:rStyle w:val="Hyperlink"/>
                    <w:noProof/>
                  </w:rPr>
                </w:rPrChange>
              </w:rPr>
              <w:fldChar w:fldCharType="end"/>
            </w:r>
          </w:ins>
        </w:p>
        <w:p w14:paraId="14B2DBA0" w14:textId="77777777" w:rsidR="00300761" w:rsidRPr="00EB7DE2" w:rsidRDefault="00300761">
          <w:pPr>
            <w:pStyle w:val="TOC3"/>
            <w:tabs>
              <w:tab w:val="left" w:pos="1320"/>
              <w:tab w:val="right" w:leader="dot" w:pos="8895"/>
            </w:tabs>
            <w:rPr>
              <w:ins w:id="413" w:author="Thảo Nguyễn Kim" w:date="2019-03-11T13:46:00Z"/>
              <w:rFonts w:ascii="Times New Roman" w:eastAsiaTheme="minorEastAsia" w:hAnsi="Times New Roman"/>
              <w:noProof/>
              <w:lang w:val="en-US"/>
              <w:rPrChange w:id="414" w:author="Chanh Duc Ngo" w:date="2019-03-13T09:59:00Z">
                <w:rPr>
                  <w:ins w:id="415" w:author="Thảo Nguyễn Kim" w:date="2019-03-11T13:46:00Z"/>
                  <w:rFonts w:asciiTheme="minorHAnsi" w:eastAsiaTheme="minorEastAsia" w:hAnsiTheme="minorHAnsi" w:cstheme="minorBidi"/>
                  <w:noProof/>
                  <w:lang w:val="en-US"/>
                </w:rPr>
              </w:rPrChange>
            </w:rPr>
          </w:pPr>
          <w:ins w:id="416" w:author="Thảo Nguyễn Kim" w:date="2019-03-11T13:46:00Z">
            <w:r w:rsidRPr="00EB7DE2">
              <w:rPr>
                <w:rStyle w:val="Hyperlink"/>
                <w:rFonts w:ascii="Times New Roman" w:hAnsi="Times New Roman"/>
                <w:noProof/>
                <w:rPrChange w:id="417" w:author="Chanh Duc Ngo" w:date="2019-03-13T09:59:00Z">
                  <w:rPr>
                    <w:rStyle w:val="Hyperlink"/>
                    <w:noProof/>
                  </w:rPr>
                </w:rPrChange>
              </w:rPr>
              <w:fldChar w:fldCharType="begin"/>
            </w:r>
            <w:r w:rsidRPr="00EB7DE2">
              <w:rPr>
                <w:rStyle w:val="Hyperlink"/>
                <w:rFonts w:ascii="Times New Roman" w:hAnsi="Times New Roman"/>
                <w:noProof/>
                <w:rPrChange w:id="418" w:author="Chanh Duc Ngo" w:date="2019-03-13T09:59:00Z">
                  <w:rPr>
                    <w:rStyle w:val="Hyperlink"/>
                    <w:noProof/>
                  </w:rPr>
                </w:rPrChange>
              </w:rPr>
              <w:instrText xml:space="preserve"> </w:instrText>
            </w:r>
            <w:r w:rsidRPr="00EB7DE2">
              <w:rPr>
                <w:rFonts w:ascii="Times New Roman" w:hAnsi="Times New Roman"/>
                <w:noProof/>
                <w:rPrChange w:id="419" w:author="Chanh Duc Ngo" w:date="2019-03-13T09:59:00Z">
                  <w:rPr>
                    <w:noProof/>
                  </w:rPr>
                </w:rPrChange>
              </w:rPr>
              <w:instrText>HYPERLINK \l "_Toc3204407"</w:instrText>
            </w:r>
            <w:r w:rsidRPr="00EB7DE2">
              <w:rPr>
                <w:rStyle w:val="Hyperlink"/>
                <w:rFonts w:ascii="Times New Roman" w:hAnsi="Times New Roman"/>
                <w:noProof/>
                <w:rPrChange w:id="420" w:author="Chanh Duc Ngo" w:date="2019-03-13T09:59:00Z">
                  <w:rPr>
                    <w:rStyle w:val="Hyperlink"/>
                    <w:noProof/>
                  </w:rPr>
                </w:rPrChange>
              </w:rPr>
              <w:instrText xml:space="preserve"> </w:instrText>
            </w:r>
            <w:r w:rsidRPr="00EB7DE2">
              <w:rPr>
                <w:rStyle w:val="Hyperlink"/>
                <w:rFonts w:ascii="Times New Roman" w:hAnsi="Times New Roman"/>
                <w:noProof/>
                <w:rPrChange w:id="421" w:author="Chanh Duc Ngo" w:date="2019-03-13T09:59:00Z">
                  <w:rPr>
                    <w:rStyle w:val="Hyperlink"/>
                    <w:noProof/>
                  </w:rPr>
                </w:rPrChange>
              </w:rPr>
              <w:fldChar w:fldCharType="separate"/>
            </w:r>
            <w:r w:rsidRPr="00EB7DE2">
              <w:rPr>
                <w:rStyle w:val="Hyperlink"/>
                <w:rFonts w:ascii="Times New Roman" w:hAnsi="Times New Roman"/>
                <w:b/>
                <w:noProof/>
              </w:rPr>
              <w:t>2.2.2.</w:t>
            </w:r>
            <w:r w:rsidRPr="00EB7DE2">
              <w:rPr>
                <w:rFonts w:ascii="Times New Roman" w:eastAsiaTheme="minorEastAsia" w:hAnsi="Times New Roman"/>
                <w:noProof/>
                <w:lang w:val="en-US"/>
                <w:rPrChange w:id="422"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Dựa vào mô hình hóa</w:t>
            </w:r>
            <w:r w:rsidRPr="00EB7DE2">
              <w:rPr>
                <w:rFonts w:ascii="Times New Roman" w:hAnsi="Times New Roman"/>
                <w:noProof/>
                <w:webHidden/>
                <w:rPrChange w:id="423" w:author="Chanh Duc Ngo" w:date="2019-03-13T09:59:00Z">
                  <w:rPr>
                    <w:noProof/>
                    <w:webHidden/>
                  </w:rPr>
                </w:rPrChange>
              </w:rPr>
              <w:tab/>
            </w:r>
            <w:r w:rsidRPr="00EB7DE2">
              <w:rPr>
                <w:rFonts w:ascii="Times New Roman" w:hAnsi="Times New Roman"/>
                <w:noProof/>
                <w:webHidden/>
                <w:rPrChange w:id="424" w:author="Chanh Duc Ngo" w:date="2019-03-13T09:59:00Z">
                  <w:rPr>
                    <w:noProof/>
                    <w:webHidden/>
                  </w:rPr>
                </w:rPrChange>
              </w:rPr>
              <w:fldChar w:fldCharType="begin"/>
            </w:r>
            <w:r w:rsidRPr="00EB7DE2">
              <w:rPr>
                <w:rFonts w:ascii="Times New Roman" w:hAnsi="Times New Roman"/>
                <w:noProof/>
                <w:webHidden/>
                <w:rPrChange w:id="425" w:author="Chanh Duc Ngo" w:date="2019-03-13T09:59:00Z">
                  <w:rPr>
                    <w:noProof/>
                    <w:webHidden/>
                  </w:rPr>
                </w:rPrChange>
              </w:rPr>
              <w:instrText xml:space="preserve"> PAGEREF _Toc3204407 \h </w:instrText>
            </w:r>
          </w:ins>
          <w:r w:rsidRPr="00EB7DE2">
            <w:rPr>
              <w:rFonts w:ascii="Times New Roman" w:hAnsi="Times New Roman"/>
              <w:noProof/>
              <w:webHidden/>
              <w:rPrChange w:id="426" w:author="Chanh Duc Ngo" w:date="2019-03-13T09:59:00Z">
                <w:rPr>
                  <w:rFonts w:ascii="Times New Roman" w:hAnsi="Times New Roman"/>
                  <w:noProof/>
                  <w:webHidden/>
                </w:rPr>
              </w:rPrChange>
            </w:rPr>
          </w:r>
          <w:r w:rsidRPr="00EB7DE2">
            <w:rPr>
              <w:rFonts w:ascii="Times New Roman" w:hAnsi="Times New Roman"/>
              <w:noProof/>
              <w:webHidden/>
              <w:rPrChange w:id="427" w:author="Chanh Duc Ngo" w:date="2019-03-13T09:59:00Z">
                <w:rPr>
                  <w:noProof/>
                  <w:webHidden/>
                </w:rPr>
              </w:rPrChange>
            </w:rPr>
            <w:fldChar w:fldCharType="separate"/>
          </w:r>
          <w:ins w:id="428" w:author="Thảo Nguyễn Kim" w:date="2019-03-11T15:00:00Z">
            <w:r w:rsidR="000E3618" w:rsidRPr="00EB7DE2">
              <w:rPr>
                <w:rFonts w:ascii="Times New Roman" w:hAnsi="Times New Roman"/>
                <w:noProof/>
                <w:webHidden/>
                <w:rPrChange w:id="429" w:author="Chanh Duc Ngo" w:date="2019-03-13T09:59:00Z">
                  <w:rPr>
                    <w:noProof/>
                    <w:webHidden/>
                  </w:rPr>
                </w:rPrChange>
              </w:rPr>
              <w:t>20</w:t>
            </w:r>
          </w:ins>
          <w:ins w:id="430" w:author="Thảo Nguyễn Kim" w:date="2019-03-11T13:46:00Z">
            <w:r w:rsidRPr="00EB7DE2">
              <w:rPr>
                <w:rFonts w:ascii="Times New Roman" w:hAnsi="Times New Roman"/>
                <w:noProof/>
                <w:webHidden/>
                <w:rPrChange w:id="431" w:author="Chanh Duc Ngo" w:date="2019-03-13T09:59:00Z">
                  <w:rPr>
                    <w:noProof/>
                    <w:webHidden/>
                  </w:rPr>
                </w:rPrChange>
              </w:rPr>
              <w:fldChar w:fldCharType="end"/>
            </w:r>
            <w:r w:rsidRPr="00EB7DE2">
              <w:rPr>
                <w:rStyle w:val="Hyperlink"/>
                <w:rFonts w:ascii="Times New Roman" w:hAnsi="Times New Roman"/>
                <w:noProof/>
                <w:rPrChange w:id="432" w:author="Chanh Duc Ngo" w:date="2019-03-13T09:59:00Z">
                  <w:rPr>
                    <w:rStyle w:val="Hyperlink"/>
                    <w:noProof/>
                  </w:rPr>
                </w:rPrChange>
              </w:rPr>
              <w:fldChar w:fldCharType="end"/>
            </w:r>
          </w:ins>
        </w:p>
        <w:p w14:paraId="2CA04512" w14:textId="77777777" w:rsidR="00300761" w:rsidRPr="00EB7DE2" w:rsidRDefault="00300761">
          <w:pPr>
            <w:pStyle w:val="TOC4"/>
            <w:tabs>
              <w:tab w:val="left" w:pos="1760"/>
              <w:tab w:val="right" w:leader="dot" w:pos="8895"/>
            </w:tabs>
            <w:rPr>
              <w:ins w:id="433" w:author="Thảo Nguyễn Kim" w:date="2019-03-11T13:46:00Z"/>
              <w:rFonts w:ascii="Times New Roman" w:eastAsiaTheme="minorEastAsia" w:hAnsi="Times New Roman"/>
              <w:noProof/>
              <w:lang w:val="en-US"/>
              <w:rPrChange w:id="434" w:author="Chanh Duc Ngo" w:date="2019-03-13T09:59:00Z">
                <w:rPr>
                  <w:ins w:id="435" w:author="Thảo Nguyễn Kim" w:date="2019-03-11T13:46:00Z"/>
                  <w:rFonts w:asciiTheme="minorHAnsi" w:eastAsiaTheme="minorEastAsia" w:hAnsiTheme="minorHAnsi" w:cstheme="minorBidi"/>
                  <w:noProof/>
                  <w:lang w:val="en-US"/>
                </w:rPr>
              </w:rPrChange>
            </w:rPr>
          </w:pPr>
          <w:ins w:id="436" w:author="Thảo Nguyễn Kim" w:date="2019-03-11T13:46:00Z">
            <w:r w:rsidRPr="00EB7DE2">
              <w:rPr>
                <w:rStyle w:val="Hyperlink"/>
                <w:rFonts w:ascii="Times New Roman" w:hAnsi="Times New Roman"/>
                <w:noProof/>
                <w:rPrChange w:id="437" w:author="Chanh Duc Ngo" w:date="2019-03-13T09:59:00Z">
                  <w:rPr>
                    <w:rStyle w:val="Hyperlink"/>
                    <w:noProof/>
                  </w:rPr>
                </w:rPrChange>
              </w:rPr>
              <w:fldChar w:fldCharType="begin"/>
            </w:r>
            <w:r w:rsidRPr="00EB7DE2">
              <w:rPr>
                <w:rStyle w:val="Hyperlink"/>
                <w:rFonts w:ascii="Times New Roman" w:hAnsi="Times New Roman"/>
                <w:noProof/>
                <w:rPrChange w:id="438" w:author="Chanh Duc Ngo" w:date="2019-03-13T09:59:00Z">
                  <w:rPr>
                    <w:rStyle w:val="Hyperlink"/>
                    <w:noProof/>
                  </w:rPr>
                </w:rPrChange>
              </w:rPr>
              <w:instrText xml:space="preserve"> </w:instrText>
            </w:r>
            <w:r w:rsidRPr="00EB7DE2">
              <w:rPr>
                <w:rFonts w:ascii="Times New Roman" w:hAnsi="Times New Roman"/>
                <w:noProof/>
                <w:rPrChange w:id="439" w:author="Chanh Duc Ngo" w:date="2019-03-13T09:59:00Z">
                  <w:rPr>
                    <w:noProof/>
                  </w:rPr>
                </w:rPrChange>
              </w:rPr>
              <w:instrText>HYPERLINK \l "_Toc3204408"</w:instrText>
            </w:r>
            <w:r w:rsidRPr="00EB7DE2">
              <w:rPr>
                <w:rStyle w:val="Hyperlink"/>
                <w:rFonts w:ascii="Times New Roman" w:hAnsi="Times New Roman"/>
                <w:noProof/>
                <w:rPrChange w:id="440" w:author="Chanh Duc Ngo" w:date="2019-03-13T09:59:00Z">
                  <w:rPr>
                    <w:rStyle w:val="Hyperlink"/>
                    <w:noProof/>
                  </w:rPr>
                </w:rPrChange>
              </w:rPr>
              <w:instrText xml:space="preserve"> </w:instrText>
            </w:r>
            <w:r w:rsidRPr="00EB7DE2">
              <w:rPr>
                <w:rStyle w:val="Hyperlink"/>
                <w:rFonts w:ascii="Times New Roman" w:hAnsi="Times New Roman"/>
                <w:noProof/>
                <w:rPrChange w:id="441" w:author="Chanh Duc Ngo" w:date="2019-03-13T09:59:00Z">
                  <w:rPr>
                    <w:rStyle w:val="Hyperlink"/>
                    <w:noProof/>
                  </w:rPr>
                </w:rPrChange>
              </w:rPr>
              <w:fldChar w:fldCharType="separate"/>
            </w:r>
            <w:r w:rsidRPr="00EB7DE2">
              <w:rPr>
                <w:rStyle w:val="Hyperlink"/>
                <w:rFonts w:ascii="Times New Roman" w:hAnsi="Times New Roman"/>
                <w:b/>
                <w:noProof/>
              </w:rPr>
              <w:t>2.2.2.1.</w:t>
            </w:r>
            <w:r w:rsidRPr="00EB7DE2">
              <w:rPr>
                <w:rFonts w:ascii="Times New Roman" w:eastAsiaTheme="minorEastAsia" w:hAnsi="Times New Roman"/>
                <w:noProof/>
                <w:lang w:val="en-US"/>
                <w:rPrChange w:id="442"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Giới thiệu chung</w:t>
            </w:r>
            <w:r w:rsidRPr="00EB7DE2">
              <w:rPr>
                <w:rFonts w:ascii="Times New Roman" w:hAnsi="Times New Roman"/>
                <w:noProof/>
                <w:webHidden/>
                <w:rPrChange w:id="443" w:author="Chanh Duc Ngo" w:date="2019-03-13T09:59:00Z">
                  <w:rPr>
                    <w:noProof/>
                    <w:webHidden/>
                  </w:rPr>
                </w:rPrChange>
              </w:rPr>
              <w:tab/>
            </w:r>
            <w:r w:rsidRPr="00EB7DE2">
              <w:rPr>
                <w:rFonts w:ascii="Times New Roman" w:hAnsi="Times New Roman"/>
                <w:noProof/>
                <w:webHidden/>
                <w:rPrChange w:id="444" w:author="Chanh Duc Ngo" w:date="2019-03-13T09:59:00Z">
                  <w:rPr>
                    <w:noProof/>
                    <w:webHidden/>
                  </w:rPr>
                </w:rPrChange>
              </w:rPr>
              <w:fldChar w:fldCharType="begin"/>
            </w:r>
            <w:r w:rsidRPr="00EB7DE2">
              <w:rPr>
                <w:rFonts w:ascii="Times New Roman" w:hAnsi="Times New Roman"/>
                <w:noProof/>
                <w:webHidden/>
                <w:rPrChange w:id="445" w:author="Chanh Duc Ngo" w:date="2019-03-13T09:59:00Z">
                  <w:rPr>
                    <w:noProof/>
                    <w:webHidden/>
                  </w:rPr>
                </w:rPrChange>
              </w:rPr>
              <w:instrText xml:space="preserve"> PAGEREF _Toc3204408 \h </w:instrText>
            </w:r>
          </w:ins>
          <w:r w:rsidRPr="00EB7DE2">
            <w:rPr>
              <w:rFonts w:ascii="Times New Roman" w:hAnsi="Times New Roman"/>
              <w:noProof/>
              <w:webHidden/>
              <w:rPrChange w:id="446" w:author="Chanh Duc Ngo" w:date="2019-03-13T09:59:00Z">
                <w:rPr>
                  <w:rFonts w:ascii="Times New Roman" w:hAnsi="Times New Roman"/>
                  <w:noProof/>
                  <w:webHidden/>
                </w:rPr>
              </w:rPrChange>
            </w:rPr>
          </w:r>
          <w:r w:rsidRPr="00EB7DE2">
            <w:rPr>
              <w:rFonts w:ascii="Times New Roman" w:hAnsi="Times New Roman"/>
              <w:noProof/>
              <w:webHidden/>
              <w:rPrChange w:id="447" w:author="Chanh Duc Ngo" w:date="2019-03-13T09:59:00Z">
                <w:rPr>
                  <w:noProof/>
                  <w:webHidden/>
                </w:rPr>
              </w:rPrChange>
            </w:rPr>
            <w:fldChar w:fldCharType="separate"/>
          </w:r>
          <w:ins w:id="448" w:author="Thảo Nguyễn Kim" w:date="2019-03-11T15:00:00Z">
            <w:r w:rsidR="000E3618" w:rsidRPr="00EB7DE2">
              <w:rPr>
                <w:rFonts w:ascii="Times New Roman" w:hAnsi="Times New Roman"/>
                <w:noProof/>
                <w:webHidden/>
                <w:rPrChange w:id="449" w:author="Chanh Duc Ngo" w:date="2019-03-13T09:59:00Z">
                  <w:rPr>
                    <w:noProof/>
                    <w:webHidden/>
                  </w:rPr>
                </w:rPrChange>
              </w:rPr>
              <w:t>20</w:t>
            </w:r>
          </w:ins>
          <w:ins w:id="450" w:author="Thảo Nguyễn Kim" w:date="2019-03-11T13:46:00Z">
            <w:r w:rsidRPr="00EB7DE2">
              <w:rPr>
                <w:rFonts w:ascii="Times New Roman" w:hAnsi="Times New Roman"/>
                <w:noProof/>
                <w:webHidden/>
                <w:rPrChange w:id="451" w:author="Chanh Duc Ngo" w:date="2019-03-13T09:59:00Z">
                  <w:rPr>
                    <w:noProof/>
                    <w:webHidden/>
                  </w:rPr>
                </w:rPrChange>
              </w:rPr>
              <w:fldChar w:fldCharType="end"/>
            </w:r>
            <w:r w:rsidRPr="00EB7DE2">
              <w:rPr>
                <w:rStyle w:val="Hyperlink"/>
                <w:rFonts w:ascii="Times New Roman" w:hAnsi="Times New Roman"/>
                <w:noProof/>
                <w:rPrChange w:id="452" w:author="Chanh Duc Ngo" w:date="2019-03-13T09:59:00Z">
                  <w:rPr>
                    <w:rStyle w:val="Hyperlink"/>
                    <w:noProof/>
                  </w:rPr>
                </w:rPrChange>
              </w:rPr>
              <w:fldChar w:fldCharType="end"/>
            </w:r>
          </w:ins>
        </w:p>
        <w:p w14:paraId="1B868302" w14:textId="77777777" w:rsidR="00300761" w:rsidRPr="00EB7DE2" w:rsidRDefault="00300761">
          <w:pPr>
            <w:pStyle w:val="TOC4"/>
            <w:tabs>
              <w:tab w:val="left" w:pos="1760"/>
              <w:tab w:val="right" w:leader="dot" w:pos="8895"/>
            </w:tabs>
            <w:rPr>
              <w:ins w:id="453" w:author="Thảo Nguyễn Kim" w:date="2019-03-11T13:46:00Z"/>
              <w:rFonts w:ascii="Times New Roman" w:eastAsiaTheme="minorEastAsia" w:hAnsi="Times New Roman"/>
              <w:noProof/>
              <w:lang w:val="en-US"/>
              <w:rPrChange w:id="454" w:author="Chanh Duc Ngo" w:date="2019-03-13T09:59:00Z">
                <w:rPr>
                  <w:ins w:id="455" w:author="Thảo Nguyễn Kim" w:date="2019-03-11T13:46:00Z"/>
                  <w:rFonts w:asciiTheme="minorHAnsi" w:eastAsiaTheme="minorEastAsia" w:hAnsiTheme="minorHAnsi" w:cstheme="minorBidi"/>
                  <w:noProof/>
                  <w:lang w:val="en-US"/>
                </w:rPr>
              </w:rPrChange>
            </w:rPr>
          </w:pPr>
          <w:ins w:id="456" w:author="Thảo Nguyễn Kim" w:date="2019-03-11T13:46:00Z">
            <w:r w:rsidRPr="00EB7DE2">
              <w:rPr>
                <w:rStyle w:val="Hyperlink"/>
                <w:rFonts w:ascii="Times New Roman" w:hAnsi="Times New Roman"/>
                <w:noProof/>
                <w:rPrChange w:id="457" w:author="Chanh Duc Ngo" w:date="2019-03-13T09:59:00Z">
                  <w:rPr>
                    <w:rStyle w:val="Hyperlink"/>
                    <w:noProof/>
                  </w:rPr>
                </w:rPrChange>
              </w:rPr>
              <w:fldChar w:fldCharType="begin"/>
            </w:r>
            <w:r w:rsidRPr="00EB7DE2">
              <w:rPr>
                <w:rStyle w:val="Hyperlink"/>
                <w:rFonts w:ascii="Times New Roman" w:hAnsi="Times New Roman"/>
                <w:noProof/>
                <w:rPrChange w:id="458" w:author="Chanh Duc Ngo" w:date="2019-03-13T09:59:00Z">
                  <w:rPr>
                    <w:rStyle w:val="Hyperlink"/>
                    <w:noProof/>
                  </w:rPr>
                </w:rPrChange>
              </w:rPr>
              <w:instrText xml:space="preserve"> </w:instrText>
            </w:r>
            <w:r w:rsidRPr="00EB7DE2">
              <w:rPr>
                <w:rFonts w:ascii="Times New Roman" w:hAnsi="Times New Roman"/>
                <w:noProof/>
                <w:rPrChange w:id="459" w:author="Chanh Duc Ngo" w:date="2019-03-13T09:59:00Z">
                  <w:rPr>
                    <w:noProof/>
                  </w:rPr>
                </w:rPrChange>
              </w:rPr>
              <w:instrText>HYPERLINK \l "_Toc3204409"</w:instrText>
            </w:r>
            <w:r w:rsidRPr="00EB7DE2">
              <w:rPr>
                <w:rStyle w:val="Hyperlink"/>
                <w:rFonts w:ascii="Times New Roman" w:hAnsi="Times New Roman"/>
                <w:noProof/>
                <w:rPrChange w:id="460" w:author="Chanh Duc Ngo" w:date="2019-03-13T09:59:00Z">
                  <w:rPr>
                    <w:rStyle w:val="Hyperlink"/>
                    <w:noProof/>
                  </w:rPr>
                </w:rPrChange>
              </w:rPr>
              <w:instrText xml:space="preserve"> </w:instrText>
            </w:r>
            <w:r w:rsidRPr="00EB7DE2">
              <w:rPr>
                <w:rStyle w:val="Hyperlink"/>
                <w:rFonts w:ascii="Times New Roman" w:hAnsi="Times New Roman"/>
                <w:noProof/>
                <w:rPrChange w:id="461" w:author="Chanh Duc Ngo" w:date="2019-03-13T09:59:00Z">
                  <w:rPr>
                    <w:rStyle w:val="Hyperlink"/>
                    <w:noProof/>
                  </w:rPr>
                </w:rPrChange>
              </w:rPr>
              <w:fldChar w:fldCharType="separate"/>
            </w:r>
            <w:r w:rsidRPr="00EB7DE2">
              <w:rPr>
                <w:rStyle w:val="Hyperlink"/>
                <w:rFonts w:ascii="Times New Roman" w:hAnsi="Times New Roman"/>
                <w:b/>
                <w:noProof/>
              </w:rPr>
              <w:t>2.2.2.2.</w:t>
            </w:r>
            <w:r w:rsidRPr="00EB7DE2">
              <w:rPr>
                <w:rFonts w:ascii="Times New Roman" w:eastAsiaTheme="minorEastAsia" w:hAnsi="Times New Roman"/>
                <w:noProof/>
                <w:lang w:val="en-US"/>
                <w:rPrChange w:id="462"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Một số phần mền nổi bật</w:t>
            </w:r>
            <w:r w:rsidRPr="00EB7DE2">
              <w:rPr>
                <w:rFonts w:ascii="Times New Roman" w:hAnsi="Times New Roman"/>
                <w:noProof/>
                <w:webHidden/>
                <w:rPrChange w:id="463" w:author="Chanh Duc Ngo" w:date="2019-03-13T09:59:00Z">
                  <w:rPr>
                    <w:noProof/>
                    <w:webHidden/>
                  </w:rPr>
                </w:rPrChange>
              </w:rPr>
              <w:tab/>
            </w:r>
            <w:r w:rsidRPr="00EB7DE2">
              <w:rPr>
                <w:rFonts w:ascii="Times New Roman" w:hAnsi="Times New Roman"/>
                <w:noProof/>
                <w:webHidden/>
                <w:rPrChange w:id="464" w:author="Chanh Duc Ngo" w:date="2019-03-13T09:59:00Z">
                  <w:rPr>
                    <w:noProof/>
                    <w:webHidden/>
                  </w:rPr>
                </w:rPrChange>
              </w:rPr>
              <w:fldChar w:fldCharType="begin"/>
            </w:r>
            <w:r w:rsidRPr="00EB7DE2">
              <w:rPr>
                <w:rFonts w:ascii="Times New Roman" w:hAnsi="Times New Roman"/>
                <w:noProof/>
                <w:webHidden/>
                <w:rPrChange w:id="465" w:author="Chanh Duc Ngo" w:date="2019-03-13T09:59:00Z">
                  <w:rPr>
                    <w:noProof/>
                    <w:webHidden/>
                  </w:rPr>
                </w:rPrChange>
              </w:rPr>
              <w:instrText xml:space="preserve"> PAGEREF _Toc3204409 \h </w:instrText>
            </w:r>
          </w:ins>
          <w:r w:rsidRPr="00EB7DE2">
            <w:rPr>
              <w:rFonts w:ascii="Times New Roman" w:hAnsi="Times New Roman"/>
              <w:noProof/>
              <w:webHidden/>
              <w:rPrChange w:id="466" w:author="Chanh Duc Ngo" w:date="2019-03-13T09:59:00Z">
                <w:rPr>
                  <w:rFonts w:ascii="Times New Roman" w:hAnsi="Times New Roman"/>
                  <w:noProof/>
                  <w:webHidden/>
                </w:rPr>
              </w:rPrChange>
            </w:rPr>
          </w:r>
          <w:r w:rsidRPr="00EB7DE2">
            <w:rPr>
              <w:rFonts w:ascii="Times New Roman" w:hAnsi="Times New Roman"/>
              <w:noProof/>
              <w:webHidden/>
              <w:rPrChange w:id="467" w:author="Chanh Duc Ngo" w:date="2019-03-13T09:59:00Z">
                <w:rPr>
                  <w:noProof/>
                  <w:webHidden/>
                </w:rPr>
              </w:rPrChange>
            </w:rPr>
            <w:fldChar w:fldCharType="separate"/>
          </w:r>
          <w:ins w:id="468" w:author="Thảo Nguyễn Kim" w:date="2019-03-11T15:00:00Z">
            <w:r w:rsidR="000E3618" w:rsidRPr="00EB7DE2">
              <w:rPr>
                <w:rFonts w:ascii="Times New Roman" w:hAnsi="Times New Roman"/>
                <w:noProof/>
                <w:webHidden/>
                <w:rPrChange w:id="469" w:author="Chanh Duc Ngo" w:date="2019-03-13T09:59:00Z">
                  <w:rPr>
                    <w:noProof/>
                    <w:webHidden/>
                  </w:rPr>
                </w:rPrChange>
              </w:rPr>
              <w:t>20</w:t>
            </w:r>
          </w:ins>
          <w:ins w:id="470" w:author="Thảo Nguyễn Kim" w:date="2019-03-11T13:46:00Z">
            <w:r w:rsidRPr="00EB7DE2">
              <w:rPr>
                <w:rFonts w:ascii="Times New Roman" w:hAnsi="Times New Roman"/>
                <w:noProof/>
                <w:webHidden/>
                <w:rPrChange w:id="471" w:author="Chanh Duc Ngo" w:date="2019-03-13T09:59:00Z">
                  <w:rPr>
                    <w:noProof/>
                    <w:webHidden/>
                  </w:rPr>
                </w:rPrChange>
              </w:rPr>
              <w:fldChar w:fldCharType="end"/>
            </w:r>
            <w:r w:rsidRPr="00EB7DE2">
              <w:rPr>
                <w:rStyle w:val="Hyperlink"/>
                <w:rFonts w:ascii="Times New Roman" w:hAnsi="Times New Roman"/>
                <w:noProof/>
                <w:rPrChange w:id="472" w:author="Chanh Duc Ngo" w:date="2019-03-13T09:59:00Z">
                  <w:rPr>
                    <w:rStyle w:val="Hyperlink"/>
                    <w:noProof/>
                  </w:rPr>
                </w:rPrChange>
              </w:rPr>
              <w:fldChar w:fldCharType="end"/>
            </w:r>
          </w:ins>
        </w:p>
        <w:p w14:paraId="125C9170" w14:textId="77777777" w:rsidR="00300761" w:rsidRPr="00EB7DE2" w:rsidRDefault="00300761">
          <w:pPr>
            <w:pStyle w:val="TOC5"/>
            <w:tabs>
              <w:tab w:val="left" w:pos="1925"/>
              <w:tab w:val="right" w:leader="dot" w:pos="8895"/>
            </w:tabs>
            <w:rPr>
              <w:ins w:id="473" w:author="Thảo Nguyễn Kim" w:date="2019-03-11T13:46:00Z"/>
              <w:rFonts w:ascii="Times New Roman" w:hAnsi="Times New Roman" w:cs="Times New Roman"/>
              <w:noProof/>
              <w:lang w:val="en-US"/>
              <w:rPrChange w:id="474" w:author="Chanh Duc Ngo" w:date="2019-03-13T09:59:00Z">
                <w:rPr>
                  <w:ins w:id="475" w:author="Thảo Nguyễn Kim" w:date="2019-03-11T13:46:00Z"/>
                  <w:noProof/>
                  <w:lang w:val="en-US"/>
                </w:rPr>
              </w:rPrChange>
            </w:rPr>
          </w:pPr>
          <w:ins w:id="476" w:author="Thảo Nguyễn Kim" w:date="2019-03-11T13:46:00Z">
            <w:r w:rsidRPr="00EB7DE2">
              <w:rPr>
                <w:rStyle w:val="Hyperlink"/>
                <w:rFonts w:ascii="Times New Roman" w:hAnsi="Times New Roman" w:cs="Times New Roman"/>
                <w:noProof/>
                <w:rPrChange w:id="477" w:author="Chanh Duc Ngo" w:date="2019-03-13T09:59:00Z">
                  <w:rPr>
                    <w:rStyle w:val="Hyperlink"/>
                    <w:noProof/>
                  </w:rPr>
                </w:rPrChange>
              </w:rPr>
              <w:fldChar w:fldCharType="begin"/>
            </w:r>
            <w:r w:rsidRPr="00EB7DE2">
              <w:rPr>
                <w:rStyle w:val="Hyperlink"/>
                <w:rFonts w:ascii="Times New Roman" w:hAnsi="Times New Roman" w:cs="Times New Roman"/>
                <w:noProof/>
                <w:rPrChange w:id="478" w:author="Chanh Duc Ngo" w:date="2019-03-13T09:59:00Z">
                  <w:rPr>
                    <w:rStyle w:val="Hyperlink"/>
                    <w:noProof/>
                  </w:rPr>
                </w:rPrChange>
              </w:rPr>
              <w:instrText xml:space="preserve"> </w:instrText>
            </w:r>
            <w:r w:rsidRPr="00EB7DE2">
              <w:rPr>
                <w:rFonts w:ascii="Times New Roman" w:hAnsi="Times New Roman" w:cs="Times New Roman"/>
                <w:noProof/>
                <w:rPrChange w:id="479" w:author="Chanh Duc Ngo" w:date="2019-03-13T09:59:00Z">
                  <w:rPr>
                    <w:noProof/>
                  </w:rPr>
                </w:rPrChange>
              </w:rPr>
              <w:instrText>HYPERLINK \l "_Toc3204410"</w:instrText>
            </w:r>
            <w:r w:rsidRPr="00EB7DE2">
              <w:rPr>
                <w:rStyle w:val="Hyperlink"/>
                <w:rFonts w:ascii="Times New Roman" w:hAnsi="Times New Roman" w:cs="Times New Roman"/>
                <w:noProof/>
                <w:rPrChange w:id="480"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481" w:author="Chanh Duc Ngo" w:date="2019-03-13T09:59:00Z">
                  <w:rPr>
                    <w:rStyle w:val="Hyperlink"/>
                    <w:noProof/>
                  </w:rPr>
                </w:rPrChange>
              </w:rPr>
              <w:fldChar w:fldCharType="separate"/>
            </w:r>
            <w:r w:rsidRPr="00EB7DE2">
              <w:rPr>
                <w:rStyle w:val="Hyperlink"/>
                <w:rFonts w:ascii="Times New Roman" w:hAnsi="Times New Roman" w:cs="Times New Roman"/>
                <w:b/>
                <w:noProof/>
                <w:rPrChange w:id="482" w:author="Chanh Duc Ngo" w:date="2019-03-13T09:59:00Z">
                  <w:rPr>
                    <w:rStyle w:val="Hyperlink"/>
                    <w:rFonts w:ascii="Times New Roman" w:hAnsi="Times New Roman"/>
                    <w:b/>
                    <w:noProof/>
                  </w:rPr>
                </w:rPrChange>
              </w:rPr>
              <w:t>2.2.2.2.1.</w:t>
            </w:r>
            <w:r w:rsidRPr="00EB7DE2">
              <w:rPr>
                <w:rFonts w:ascii="Times New Roman" w:hAnsi="Times New Roman" w:cs="Times New Roman"/>
                <w:noProof/>
                <w:lang w:val="en-US"/>
                <w:rPrChange w:id="483" w:author="Chanh Duc Ngo" w:date="2019-03-13T09:59:00Z">
                  <w:rPr>
                    <w:noProof/>
                    <w:lang w:val="en-US"/>
                  </w:rPr>
                </w:rPrChange>
              </w:rPr>
              <w:tab/>
            </w:r>
            <w:r w:rsidRPr="00EB7DE2">
              <w:rPr>
                <w:rStyle w:val="Hyperlink"/>
                <w:rFonts w:ascii="Times New Roman" w:hAnsi="Times New Roman" w:cs="Times New Roman"/>
                <w:b/>
                <w:noProof/>
                <w:rPrChange w:id="484" w:author="Chanh Duc Ngo" w:date="2019-03-13T09:59:00Z">
                  <w:rPr>
                    <w:rStyle w:val="Hyperlink"/>
                    <w:rFonts w:ascii="Times New Roman" w:hAnsi="Times New Roman"/>
                    <w:b/>
                    <w:noProof/>
                  </w:rPr>
                </w:rPrChange>
              </w:rPr>
              <w:t>Flowable</w:t>
            </w:r>
            <w:r w:rsidRPr="00EB7DE2">
              <w:rPr>
                <w:rFonts w:ascii="Times New Roman" w:hAnsi="Times New Roman" w:cs="Times New Roman"/>
                <w:noProof/>
                <w:webHidden/>
                <w:rPrChange w:id="485" w:author="Chanh Duc Ngo" w:date="2019-03-13T09:59:00Z">
                  <w:rPr>
                    <w:noProof/>
                    <w:webHidden/>
                  </w:rPr>
                </w:rPrChange>
              </w:rPr>
              <w:tab/>
            </w:r>
            <w:r w:rsidRPr="00EB7DE2">
              <w:rPr>
                <w:rFonts w:ascii="Times New Roman" w:hAnsi="Times New Roman" w:cs="Times New Roman"/>
                <w:noProof/>
                <w:webHidden/>
                <w:rPrChange w:id="486" w:author="Chanh Duc Ngo" w:date="2019-03-13T09:59:00Z">
                  <w:rPr>
                    <w:noProof/>
                    <w:webHidden/>
                  </w:rPr>
                </w:rPrChange>
              </w:rPr>
              <w:fldChar w:fldCharType="begin"/>
            </w:r>
            <w:r w:rsidRPr="00EB7DE2">
              <w:rPr>
                <w:rFonts w:ascii="Times New Roman" w:hAnsi="Times New Roman" w:cs="Times New Roman"/>
                <w:noProof/>
                <w:webHidden/>
                <w:rPrChange w:id="487" w:author="Chanh Duc Ngo" w:date="2019-03-13T09:59:00Z">
                  <w:rPr>
                    <w:noProof/>
                    <w:webHidden/>
                  </w:rPr>
                </w:rPrChange>
              </w:rPr>
              <w:instrText xml:space="preserve"> PAGEREF _Toc3204410 \h </w:instrText>
            </w:r>
          </w:ins>
          <w:r w:rsidRPr="00EB7DE2">
            <w:rPr>
              <w:rFonts w:ascii="Times New Roman" w:hAnsi="Times New Roman" w:cs="Times New Roman"/>
              <w:noProof/>
              <w:webHidden/>
              <w:rPrChange w:id="488"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489" w:author="Chanh Duc Ngo" w:date="2019-03-13T09:59:00Z">
                <w:rPr>
                  <w:noProof/>
                  <w:webHidden/>
                </w:rPr>
              </w:rPrChange>
            </w:rPr>
            <w:fldChar w:fldCharType="separate"/>
          </w:r>
          <w:ins w:id="490" w:author="Thảo Nguyễn Kim" w:date="2019-03-11T15:00:00Z">
            <w:r w:rsidR="000E3618" w:rsidRPr="00EB7DE2">
              <w:rPr>
                <w:rFonts w:ascii="Times New Roman" w:hAnsi="Times New Roman" w:cs="Times New Roman"/>
                <w:noProof/>
                <w:webHidden/>
                <w:rPrChange w:id="491" w:author="Chanh Duc Ngo" w:date="2019-03-13T09:59:00Z">
                  <w:rPr>
                    <w:noProof/>
                    <w:webHidden/>
                  </w:rPr>
                </w:rPrChange>
              </w:rPr>
              <w:t>20</w:t>
            </w:r>
          </w:ins>
          <w:ins w:id="492" w:author="Thảo Nguyễn Kim" w:date="2019-03-11T13:46:00Z">
            <w:r w:rsidRPr="00EB7DE2">
              <w:rPr>
                <w:rFonts w:ascii="Times New Roman" w:hAnsi="Times New Roman" w:cs="Times New Roman"/>
                <w:noProof/>
                <w:webHidden/>
                <w:rPrChange w:id="493" w:author="Chanh Duc Ngo" w:date="2019-03-13T09:59:00Z">
                  <w:rPr>
                    <w:noProof/>
                    <w:webHidden/>
                  </w:rPr>
                </w:rPrChange>
              </w:rPr>
              <w:fldChar w:fldCharType="end"/>
            </w:r>
            <w:r w:rsidRPr="00EB7DE2">
              <w:rPr>
                <w:rStyle w:val="Hyperlink"/>
                <w:rFonts w:ascii="Times New Roman" w:hAnsi="Times New Roman" w:cs="Times New Roman"/>
                <w:noProof/>
                <w:rPrChange w:id="494" w:author="Chanh Duc Ngo" w:date="2019-03-13T09:59:00Z">
                  <w:rPr>
                    <w:rStyle w:val="Hyperlink"/>
                    <w:noProof/>
                  </w:rPr>
                </w:rPrChange>
              </w:rPr>
              <w:fldChar w:fldCharType="end"/>
            </w:r>
          </w:ins>
        </w:p>
        <w:p w14:paraId="04442186" w14:textId="77777777" w:rsidR="00300761" w:rsidRPr="00EB7DE2" w:rsidRDefault="00300761">
          <w:pPr>
            <w:pStyle w:val="TOC5"/>
            <w:tabs>
              <w:tab w:val="left" w:pos="1925"/>
              <w:tab w:val="right" w:leader="dot" w:pos="8895"/>
            </w:tabs>
            <w:rPr>
              <w:ins w:id="495" w:author="Thảo Nguyễn Kim" w:date="2019-03-11T13:46:00Z"/>
              <w:rFonts w:ascii="Times New Roman" w:hAnsi="Times New Roman" w:cs="Times New Roman"/>
              <w:noProof/>
              <w:lang w:val="en-US"/>
              <w:rPrChange w:id="496" w:author="Chanh Duc Ngo" w:date="2019-03-13T09:59:00Z">
                <w:rPr>
                  <w:ins w:id="497" w:author="Thảo Nguyễn Kim" w:date="2019-03-11T13:46:00Z"/>
                  <w:noProof/>
                  <w:lang w:val="en-US"/>
                </w:rPr>
              </w:rPrChange>
            </w:rPr>
          </w:pPr>
          <w:ins w:id="498" w:author="Thảo Nguyễn Kim" w:date="2019-03-11T13:46:00Z">
            <w:r w:rsidRPr="00EB7DE2">
              <w:rPr>
                <w:rStyle w:val="Hyperlink"/>
                <w:rFonts w:ascii="Times New Roman" w:hAnsi="Times New Roman" w:cs="Times New Roman"/>
                <w:noProof/>
                <w:rPrChange w:id="499" w:author="Chanh Duc Ngo" w:date="2019-03-13T09:59:00Z">
                  <w:rPr>
                    <w:rStyle w:val="Hyperlink"/>
                    <w:noProof/>
                  </w:rPr>
                </w:rPrChange>
              </w:rPr>
              <w:fldChar w:fldCharType="begin"/>
            </w:r>
            <w:r w:rsidRPr="00EB7DE2">
              <w:rPr>
                <w:rStyle w:val="Hyperlink"/>
                <w:rFonts w:ascii="Times New Roman" w:hAnsi="Times New Roman" w:cs="Times New Roman"/>
                <w:noProof/>
                <w:rPrChange w:id="500" w:author="Chanh Duc Ngo" w:date="2019-03-13T09:59:00Z">
                  <w:rPr>
                    <w:rStyle w:val="Hyperlink"/>
                    <w:noProof/>
                  </w:rPr>
                </w:rPrChange>
              </w:rPr>
              <w:instrText xml:space="preserve"> </w:instrText>
            </w:r>
            <w:r w:rsidRPr="00EB7DE2">
              <w:rPr>
                <w:rFonts w:ascii="Times New Roman" w:hAnsi="Times New Roman" w:cs="Times New Roman"/>
                <w:noProof/>
                <w:rPrChange w:id="501" w:author="Chanh Duc Ngo" w:date="2019-03-13T09:59:00Z">
                  <w:rPr>
                    <w:noProof/>
                  </w:rPr>
                </w:rPrChange>
              </w:rPr>
              <w:instrText>HYPERLINK \l "_Toc3204411"</w:instrText>
            </w:r>
            <w:r w:rsidRPr="00EB7DE2">
              <w:rPr>
                <w:rStyle w:val="Hyperlink"/>
                <w:rFonts w:ascii="Times New Roman" w:hAnsi="Times New Roman" w:cs="Times New Roman"/>
                <w:noProof/>
                <w:rPrChange w:id="502"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503" w:author="Chanh Duc Ngo" w:date="2019-03-13T09:59:00Z">
                  <w:rPr>
                    <w:rStyle w:val="Hyperlink"/>
                    <w:noProof/>
                  </w:rPr>
                </w:rPrChange>
              </w:rPr>
              <w:fldChar w:fldCharType="separate"/>
            </w:r>
            <w:r w:rsidRPr="00EB7DE2">
              <w:rPr>
                <w:rStyle w:val="Hyperlink"/>
                <w:rFonts w:ascii="Times New Roman" w:hAnsi="Times New Roman" w:cs="Times New Roman"/>
                <w:b/>
                <w:noProof/>
                <w:rPrChange w:id="504" w:author="Chanh Duc Ngo" w:date="2019-03-13T09:59:00Z">
                  <w:rPr>
                    <w:rStyle w:val="Hyperlink"/>
                    <w:rFonts w:ascii="Times New Roman" w:hAnsi="Times New Roman"/>
                    <w:b/>
                    <w:noProof/>
                  </w:rPr>
                </w:rPrChange>
              </w:rPr>
              <w:t>2.2.2.2.2.</w:t>
            </w:r>
            <w:r w:rsidRPr="00EB7DE2">
              <w:rPr>
                <w:rFonts w:ascii="Times New Roman" w:hAnsi="Times New Roman" w:cs="Times New Roman"/>
                <w:noProof/>
                <w:lang w:val="en-US"/>
                <w:rPrChange w:id="505" w:author="Chanh Duc Ngo" w:date="2019-03-13T09:59:00Z">
                  <w:rPr>
                    <w:noProof/>
                    <w:lang w:val="en-US"/>
                  </w:rPr>
                </w:rPrChange>
              </w:rPr>
              <w:tab/>
            </w:r>
            <w:r w:rsidRPr="00EB7DE2">
              <w:rPr>
                <w:rStyle w:val="Hyperlink"/>
                <w:rFonts w:ascii="Times New Roman" w:hAnsi="Times New Roman" w:cs="Times New Roman"/>
                <w:b/>
                <w:noProof/>
                <w:rPrChange w:id="506" w:author="Chanh Duc Ngo" w:date="2019-03-13T09:59:00Z">
                  <w:rPr>
                    <w:rStyle w:val="Hyperlink"/>
                    <w:rFonts w:ascii="Times New Roman" w:hAnsi="Times New Roman"/>
                    <w:b/>
                    <w:noProof/>
                  </w:rPr>
                </w:rPrChange>
              </w:rPr>
              <w:t>Camunda</w:t>
            </w:r>
            <w:r w:rsidRPr="00EB7DE2">
              <w:rPr>
                <w:rFonts w:ascii="Times New Roman" w:hAnsi="Times New Roman" w:cs="Times New Roman"/>
                <w:noProof/>
                <w:webHidden/>
                <w:rPrChange w:id="507" w:author="Chanh Duc Ngo" w:date="2019-03-13T09:59:00Z">
                  <w:rPr>
                    <w:noProof/>
                    <w:webHidden/>
                  </w:rPr>
                </w:rPrChange>
              </w:rPr>
              <w:tab/>
            </w:r>
            <w:r w:rsidRPr="00EB7DE2">
              <w:rPr>
                <w:rFonts w:ascii="Times New Roman" w:hAnsi="Times New Roman" w:cs="Times New Roman"/>
                <w:noProof/>
                <w:webHidden/>
                <w:rPrChange w:id="508" w:author="Chanh Duc Ngo" w:date="2019-03-13T09:59:00Z">
                  <w:rPr>
                    <w:noProof/>
                    <w:webHidden/>
                  </w:rPr>
                </w:rPrChange>
              </w:rPr>
              <w:fldChar w:fldCharType="begin"/>
            </w:r>
            <w:r w:rsidRPr="00EB7DE2">
              <w:rPr>
                <w:rFonts w:ascii="Times New Roman" w:hAnsi="Times New Roman" w:cs="Times New Roman"/>
                <w:noProof/>
                <w:webHidden/>
                <w:rPrChange w:id="509" w:author="Chanh Duc Ngo" w:date="2019-03-13T09:59:00Z">
                  <w:rPr>
                    <w:noProof/>
                    <w:webHidden/>
                  </w:rPr>
                </w:rPrChange>
              </w:rPr>
              <w:instrText xml:space="preserve"> PAGEREF _Toc3204411 \h </w:instrText>
            </w:r>
          </w:ins>
          <w:r w:rsidRPr="00EB7DE2">
            <w:rPr>
              <w:rFonts w:ascii="Times New Roman" w:hAnsi="Times New Roman" w:cs="Times New Roman"/>
              <w:noProof/>
              <w:webHidden/>
              <w:rPrChange w:id="510"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511" w:author="Chanh Duc Ngo" w:date="2019-03-13T09:59:00Z">
                <w:rPr>
                  <w:noProof/>
                  <w:webHidden/>
                </w:rPr>
              </w:rPrChange>
            </w:rPr>
            <w:fldChar w:fldCharType="separate"/>
          </w:r>
          <w:ins w:id="512" w:author="Thảo Nguyễn Kim" w:date="2019-03-11T15:00:00Z">
            <w:r w:rsidR="000E3618" w:rsidRPr="00EB7DE2">
              <w:rPr>
                <w:rFonts w:ascii="Times New Roman" w:hAnsi="Times New Roman" w:cs="Times New Roman"/>
                <w:noProof/>
                <w:webHidden/>
                <w:rPrChange w:id="513" w:author="Chanh Duc Ngo" w:date="2019-03-13T09:59:00Z">
                  <w:rPr>
                    <w:noProof/>
                    <w:webHidden/>
                  </w:rPr>
                </w:rPrChange>
              </w:rPr>
              <w:t>21</w:t>
            </w:r>
          </w:ins>
          <w:ins w:id="514" w:author="Thảo Nguyễn Kim" w:date="2019-03-11T13:46:00Z">
            <w:r w:rsidRPr="00EB7DE2">
              <w:rPr>
                <w:rFonts w:ascii="Times New Roman" w:hAnsi="Times New Roman" w:cs="Times New Roman"/>
                <w:noProof/>
                <w:webHidden/>
                <w:rPrChange w:id="515" w:author="Chanh Duc Ngo" w:date="2019-03-13T09:59:00Z">
                  <w:rPr>
                    <w:noProof/>
                    <w:webHidden/>
                  </w:rPr>
                </w:rPrChange>
              </w:rPr>
              <w:fldChar w:fldCharType="end"/>
            </w:r>
            <w:r w:rsidRPr="00EB7DE2">
              <w:rPr>
                <w:rStyle w:val="Hyperlink"/>
                <w:rFonts w:ascii="Times New Roman" w:hAnsi="Times New Roman" w:cs="Times New Roman"/>
                <w:noProof/>
                <w:rPrChange w:id="516" w:author="Chanh Duc Ngo" w:date="2019-03-13T09:59:00Z">
                  <w:rPr>
                    <w:rStyle w:val="Hyperlink"/>
                    <w:noProof/>
                  </w:rPr>
                </w:rPrChange>
              </w:rPr>
              <w:fldChar w:fldCharType="end"/>
            </w:r>
          </w:ins>
        </w:p>
        <w:p w14:paraId="44C6CF1F" w14:textId="77777777" w:rsidR="00300761" w:rsidRPr="00EB7DE2" w:rsidRDefault="00300761">
          <w:pPr>
            <w:pStyle w:val="TOC2"/>
            <w:tabs>
              <w:tab w:val="left" w:pos="880"/>
              <w:tab w:val="right" w:leader="dot" w:pos="8895"/>
            </w:tabs>
            <w:rPr>
              <w:ins w:id="517" w:author="Thảo Nguyễn Kim" w:date="2019-03-11T13:46:00Z"/>
              <w:rFonts w:ascii="Times New Roman" w:eastAsiaTheme="minorEastAsia" w:hAnsi="Times New Roman"/>
              <w:noProof/>
              <w:lang w:val="en-US"/>
              <w:rPrChange w:id="518" w:author="Chanh Duc Ngo" w:date="2019-03-13T09:59:00Z">
                <w:rPr>
                  <w:ins w:id="519" w:author="Thảo Nguyễn Kim" w:date="2019-03-11T13:46:00Z"/>
                  <w:rFonts w:asciiTheme="minorHAnsi" w:eastAsiaTheme="minorEastAsia" w:hAnsiTheme="minorHAnsi" w:cstheme="minorBidi"/>
                  <w:noProof/>
                  <w:lang w:val="en-US"/>
                </w:rPr>
              </w:rPrChange>
            </w:rPr>
          </w:pPr>
          <w:ins w:id="520" w:author="Thảo Nguyễn Kim" w:date="2019-03-11T13:46:00Z">
            <w:r w:rsidRPr="00EB7DE2">
              <w:rPr>
                <w:rStyle w:val="Hyperlink"/>
                <w:rFonts w:ascii="Times New Roman" w:hAnsi="Times New Roman"/>
                <w:noProof/>
                <w:rPrChange w:id="521" w:author="Chanh Duc Ngo" w:date="2019-03-13T09:59:00Z">
                  <w:rPr>
                    <w:rStyle w:val="Hyperlink"/>
                    <w:noProof/>
                  </w:rPr>
                </w:rPrChange>
              </w:rPr>
              <w:fldChar w:fldCharType="begin"/>
            </w:r>
            <w:r w:rsidRPr="00EB7DE2">
              <w:rPr>
                <w:rStyle w:val="Hyperlink"/>
                <w:rFonts w:ascii="Times New Roman" w:hAnsi="Times New Roman"/>
                <w:noProof/>
                <w:rPrChange w:id="522" w:author="Chanh Duc Ngo" w:date="2019-03-13T09:59:00Z">
                  <w:rPr>
                    <w:rStyle w:val="Hyperlink"/>
                    <w:noProof/>
                  </w:rPr>
                </w:rPrChange>
              </w:rPr>
              <w:instrText xml:space="preserve"> </w:instrText>
            </w:r>
            <w:r w:rsidRPr="00EB7DE2">
              <w:rPr>
                <w:rFonts w:ascii="Times New Roman" w:hAnsi="Times New Roman"/>
                <w:noProof/>
                <w:rPrChange w:id="523" w:author="Chanh Duc Ngo" w:date="2019-03-13T09:59:00Z">
                  <w:rPr>
                    <w:noProof/>
                  </w:rPr>
                </w:rPrChange>
              </w:rPr>
              <w:instrText>HYPERLINK \l "_Toc3204475"</w:instrText>
            </w:r>
            <w:r w:rsidRPr="00EB7DE2">
              <w:rPr>
                <w:rStyle w:val="Hyperlink"/>
                <w:rFonts w:ascii="Times New Roman" w:hAnsi="Times New Roman"/>
                <w:noProof/>
                <w:rPrChange w:id="524" w:author="Chanh Duc Ngo" w:date="2019-03-13T09:59:00Z">
                  <w:rPr>
                    <w:rStyle w:val="Hyperlink"/>
                    <w:noProof/>
                  </w:rPr>
                </w:rPrChange>
              </w:rPr>
              <w:instrText xml:space="preserve"> </w:instrText>
            </w:r>
            <w:r w:rsidRPr="00EB7DE2">
              <w:rPr>
                <w:rStyle w:val="Hyperlink"/>
                <w:rFonts w:ascii="Times New Roman" w:hAnsi="Times New Roman"/>
                <w:noProof/>
                <w:rPrChange w:id="525" w:author="Chanh Duc Ngo" w:date="2019-03-13T09:59:00Z">
                  <w:rPr>
                    <w:rStyle w:val="Hyperlink"/>
                    <w:noProof/>
                  </w:rPr>
                </w:rPrChange>
              </w:rPr>
              <w:fldChar w:fldCharType="separate"/>
            </w:r>
            <w:r w:rsidRPr="00EB7DE2">
              <w:rPr>
                <w:rStyle w:val="Hyperlink"/>
                <w:rFonts w:ascii="Times New Roman" w:hAnsi="Times New Roman"/>
                <w:b/>
                <w:noProof/>
              </w:rPr>
              <w:t>2.3.</w:t>
            </w:r>
            <w:r w:rsidRPr="00EB7DE2">
              <w:rPr>
                <w:rFonts w:ascii="Times New Roman" w:eastAsiaTheme="minorEastAsia" w:hAnsi="Times New Roman"/>
                <w:noProof/>
                <w:lang w:val="en-US"/>
                <w:rPrChange w:id="526"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Kết luận</w:t>
            </w:r>
            <w:r w:rsidRPr="00EB7DE2">
              <w:rPr>
                <w:rFonts w:ascii="Times New Roman" w:hAnsi="Times New Roman"/>
                <w:noProof/>
                <w:webHidden/>
                <w:rPrChange w:id="527" w:author="Chanh Duc Ngo" w:date="2019-03-13T09:59:00Z">
                  <w:rPr>
                    <w:noProof/>
                    <w:webHidden/>
                  </w:rPr>
                </w:rPrChange>
              </w:rPr>
              <w:tab/>
            </w:r>
            <w:r w:rsidRPr="00EB7DE2">
              <w:rPr>
                <w:rFonts w:ascii="Times New Roman" w:hAnsi="Times New Roman"/>
                <w:noProof/>
                <w:webHidden/>
                <w:rPrChange w:id="528" w:author="Chanh Duc Ngo" w:date="2019-03-13T09:59:00Z">
                  <w:rPr>
                    <w:noProof/>
                    <w:webHidden/>
                  </w:rPr>
                </w:rPrChange>
              </w:rPr>
              <w:fldChar w:fldCharType="begin"/>
            </w:r>
            <w:r w:rsidRPr="00EB7DE2">
              <w:rPr>
                <w:rFonts w:ascii="Times New Roman" w:hAnsi="Times New Roman"/>
                <w:noProof/>
                <w:webHidden/>
                <w:rPrChange w:id="529" w:author="Chanh Duc Ngo" w:date="2019-03-13T09:59:00Z">
                  <w:rPr>
                    <w:noProof/>
                    <w:webHidden/>
                  </w:rPr>
                </w:rPrChange>
              </w:rPr>
              <w:instrText xml:space="preserve"> PAGEREF _Toc3204475 \h </w:instrText>
            </w:r>
          </w:ins>
          <w:r w:rsidRPr="00EB7DE2">
            <w:rPr>
              <w:rFonts w:ascii="Times New Roman" w:hAnsi="Times New Roman"/>
              <w:noProof/>
              <w:webHidden/>
              <w:rPrChange w:id="530" w:author="Chanh Duc Ngo" w:date="2019-03-13T09:59:00Z">
                <w:rPr>
                  <w:rFonts w:ascii="Times New Roman" w:hAnsi="Times New Roman"/>
                  <w:noProof/>
                  <w:webHidden/>
                </w:rPr>
              </w:rPrChange>
            </w:rPr>
          </w:r>
          <w:r w:rsidRPr="00EB7DE2">
            <w:rPr>
              <w:rFonts w:ascii="Times New Roman" w:hAnsi="Times New Roman"/>
              <w:noProof/>
              <w:webHidden/>
              <w:rPrChange w:id="531" w:author="Chanh Duc Ngo" w:date="2019-03-13T09:59:00Z">
                <w:rPr>
                  <w:noProof/>
                  <w:webHidden/>
                </w:rPr>
              </w:rPrChange>
            </w:rPr>
            <w:fldChar w:fldCharType="separate"/>
          </w:r>
          <w:ins w:id="532" w:author="Thảo Nguyễn Kim" w:date="2019-03-11T15:00:00Z">
            <w:r w:rsidR="000E3618" w:rsidRPr="00EB7DE2">
              <w:rPr>
                <w:rFonts w:ascii="Times New Roman" w:hAnsi="Times New Roman"/>
                <w:noProof/>
                <w:webHidden/>
                <w:rPrChange w:id="533" w:author="Chanh Duc Ngo" w:date="2019-03-13T09:59:00Z">
                  <w:rPr>
                    <w:noProof/>
                    <w:webHidden/>
                  </w:rPr>
                </w:rPrChange>
              </w:rPr>
              <w:t>22</w:t>
            </w:r>
          </w:ins>
          <w:ins w:id="534" w:author="Thảo Nguyễn Kim" w:date="2019-03-11T13:46:00Z">
            <w:r w:rsidRPr="00EB7DE2">
              <w:rPr>
                <w:rFonts w:ascii="Times New Roman" w:hAnsi="Times New Roman"/>
                <w:noProof/>
                <w:webHidden/>
                <w:rPrChange w:id="535" w:author="Chanh Duc Ngo" w:date="2019-03-13T09:59:00Z">
                  <w:rPr>
                    <w:noProof/>
                    <w:webHidden/>
                  </w:rPr>
                </w:rPrChange>
              </w:rPr>
              <w:fldChar w:fldCharType="end"/>
            </w:r>
            <w:r w:rsidRPr="00EB7DE2">
              <w:rPr>
                <w:rStyle w:val="Hyperlink"/>
                <w:rFonts w:ascii="Times New Roman" w:hAnsi="Times New Roman"/>
                <w:noProof/>
                <w:rPrChange w:id="536" w:author="Chanh Duc Ngo" w:date="2019-03-13T09:59:00Z">
                  <w:rPr>
                    <w:rStyle w:val="Hyperlink"/>
                    <w:noProof/>
                  </w:rPr>
                </w:rPrChange>
              </w:rPr>
              <w:fldChar w:fldCharType="end"/>
            </w:r>
          </w:ins>
        </w:p>
        <w:p w14:paraId="1A04B001" w14:textId="77777777" w:rsidR="00300761" w:rsidRPr="00EB7DE2" w:rsidRDefault="00300761">
          <w:pPr>
            <w:pStyle w:val="TOC1"/>
            <w:tabs>
              <w:tab w:val="left" w:pos="440"/>
              <w:tab w:val="right" w:leader="dot" w:pos="8895"/>
            </w:tabs>
            <w:rPr>
              <w:ins w:id="537" w:author="Thảo Nguyễn Kim" w:date="2019-03-11T13:46:00Z"/>
              <w:rFonts w:ascii="Times New Roman" w:eastAsiaTheme="minorEastAsia" w:hAnsi="Times New Roman"/>
              <w:noProof/>
              <w:lang w:val="en-US"/>
              <w:rPrChange w:id="538" w:author="Chanh Duc Ngo" w:date="2019-03-13T09:59:00Z">
                <w:rPr>
                  <w:ins w:id="539" w:author="Thảo Nguyễn Kim" w:date="2019-03-11T13:46:00Z"/>
                  <w:rFonts w:asciiTheme="minorHAnsi" w:eastAsiaTheme="minorEastAsia" w:hAnsiTheme="minorHAnsi" w:cstheme="minorBidi"/>
                  <w:noProof/>
                  <w:lang w:val="en-US"/>
                </w:rPr>
              </w:rPrChange>
            </w:rPr>
          </w:pPr>
          <w:ins w:id="540" w:author="Thảo Nguyễn Kim" w:date="2019-03-11T13:46:00Z">
            <w:r w:rsidRPr="00EB7DE2">
              <w:rPr>
                <w:rStyle w:val="Hyperlink"/>
                <w:rFonts w:ascii="Times New Roman" w:hAnsi="Times New Roman"/>
                <w:noProof/>
                <w:rPrChange w:id="541" w:author="Chanh Duc Ngo" w:date="2019-03-13T09:59:00Z">
                  <w:rPr>
                    <w:rStyle w:val="Hyperlink"/>
                    <w:noProof/>
                  </w:rPr>
                </w:rPrChange>
              </w:rPr>
              <w:fldChar w:fldCharType="begin"/>
            </w:r>
            <w:r w:rsidRPr="00EB7DE2">
              <w:rPr>
                <w:rStyle w:val="Hyperlink"/>
                <w:rFonts w:ascii="Times New Roman" w:hAnsi="Times New Roman"/>
                <w:noProof/>
                <w:rPrChange w:id="542" w:author="Chanh Duc Ngo" w:date="2019-03-13T09:59:00Z">
                  <w:rPr>
                    <w:rStyle w:val="Hyperlink"/>
                    <w:noProof/>
                  </w:rPr>
                </w:rPrChange>
              </w:rPr>
              <w:instrText xml:space="preserve"> </w:instrText>
            </w:r>
            <w:r w:rsidRPr="00EB7DE2">
              <w:rPr>
                <w:rFonts w:ascii="Times New Roman" w:hAnsi="Times New Roman"/>
                <w:noProof/>
                <w:rPrChange w:id="543" w:author="Chanh Duc Ngo" w:date="2019-03-13T09:59:00Z">
                  <w:rPr>
                    <w:noProof/>
                  </w:rPr>
                </w:rPrChange>
              </w:rPr>
              <w:instrText>HYPERLINK \l "_Toc3204476"</w:instrText>
            </w:r>
            <w:r w:rsidRPr="00EB7DE2">
              <w:rPr>
                <w:rStyle w:val="Hyperlink"/>
                <w:rFonts w:ascii="Times New Roman" w:hAnsi="Times New Roman"/>
                <w:noProof/>
                <w:rPrChange w:id="544" w:author="Chanh Duc Ngo" w:date="2019-03-13T09:59:00Z">
                  <w:rPr>
                    <w:rStyle w:val="Hyperlink"/>
                    <w:noProof/>
                  </w:rPr>
                </w:rPrChange>
              </w:rPr>
              <w:instrText xml:space="preserve"> </w:instrText>
            </w:r>
            <w:r w:rsidRPr="00EB7DE2">
              <w:rPr>
                <w:rStyle w:val="Hyperlink"/>
                <w:rFonts w:ascii="Times New Roman" w:hAnsi="Times New Roman"/>
                <w:noProof/>
                <w:rPrChange w:id="545" w:author="Chanh Duc Ngo" w:date="2019-03-13T09:59:00Z">
                  <w:rPr>
                    <w:rStyle w:val="Hyperlink"/>
                    <w:noProof/>
                  </w:rPr>
                </w:rPrChange>
              </w:rPr>
              <w:fldChar w:fldCharType="separate"/>
            </w:r>
            <w:r w:rsidRPr="00EB7DE2">
              <w:rPr>
                <w:rStyle w:val="Hyperlink"/>
                <w:rFonts w:ascii="Times New Roman" w:eastAsia="SimSun" w:hAnsi="Times New Roman"/>
                <w:b/>
                <w:noProof/>
                <w:color w:val="FFFFFF" w:themeColor="background1"/>
                <w:rPrChange w:id="546" w:author="Chanh Duc Ngo" w:date="2019-03-13T09:59:00Z">
                  <w:rPr>
                    <w:rStyle w:val="Hyperlink"/>
                    <w:rFonts w:ascii="Times New Roman" w:eastAsia="SimSun" w:hAnsi="Times New Roman"/>
                    <w:b/>
                    <w:noProof/>
                  </w:rPr>
                </w:rPrChange>
              </w:rPr>
              <w:t>3.</w:t>
            </w:r>
            <w:r w:rsidRPr="00EB7DE2">
              <w:rPr>
                <w:rFonts w:ascii="Times New Roman" w:eastAsiaTheme="minorEastAsia" w:hAnsi="Times New Roman"/>
                <w:noProof/>
                <w:lang w:val="en-US"/>
                <w:rPrChange w:id="54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CHƯƠNG 3: BPMN VÀ CAMUNDA VÀ CAMUNDA-DATABASE</w:t>
            </w:r>
            <w:r w:rsidRPr="00EB7DE2">
              <w:rPr>
                <w:rFonts w:ascii="Times New Roman" w:hAnsi="Times New Roman"/>
                <w:noProof/>
                <w:webHidden/>
                <w:rPrChange w:id="548" w:author="Chanh Duc Ngo" w:date="2019-03-13T09:59:00Z">
                  <w:rPr>
                    <w:noProof/>
                    <w:webHidden/>
                  </w:rPr>
                </w:rPrChange>
              </w:rPr>
              <w:tab/>
            </w:r>
            <w:r w:rsidRPr="00EB7DE2">
              <w:rPr>
                <w:rFonts w:ascii="Times New Roman" w:hAnsi="Times New Roman"/>
                <w:noProof/>
                <w:webHidden/>
                <w:rPrChange w:id="549" w:author="Chanh Duc Ngo" w:date="2019-03-13T09:59:00Z">
                  <w:rPr>
                    <w:noProof/>
                    <w:webHidden/>
                  </w:rPr>
                </w:rPrChange>
              </w:rPr>
              <w:fldChar w:fldCharType="begin"/>
            </w:r>
            <w:r w:rsidRPr="00EB7DE2">
              <w:rPr>
                <w:rFonts w:ascii="Times New Roman" w:hAnsi="Times New Roman"/>
                <w:noProof/>
                <w:webHidden/>
                <w:rPrChange w:id="550" w:author="Chanh Duc Ngo" w:date="2019-03-13T09:59:00Z">
                  <w:rPr>
                    <w:noProof/>
                    <w:webHidden/>
                  </w:rPr>
                </w:rPrChange>
              </w:rPr>
              <w:instrText xml:space="preserve"> PAGEREF _Toc3204476 \h </w:instrText>
            </w:r>
          </w:ins>
          <w:r w:rsidRPr="00EB7DE2">
            <w:rPr>
              <w:rFonts w:ascii="Times New Roman" w:hAnsi="Times New Roman"/>
              <w:noProof/>
              <w:webHidden/>
              <w:rPrChange w:id="551" w:author="Chanh Duc Ngo" w:date="2019-03-13T09:59:00Z">
                <w:rPr>
                  <w:rFonts w:ascii="Times New Roman" w:hAnsi="Times New Roman"/>
                  <w:noProof/>
                  <w:webHidden/>
                </w:rPr>
              </w:rPrChange>
            </w:rPr>
          </w:r>
          <w:r w:rsidRPr="00EB7DE2">
            <w:rPr>
              <w:rFonts w:ascii="Times New Roman" w:hAnsi="Times New Roman"/>
              <w:noProof/>
              <w:webHidden/>
              <w:rPrChange w:id="552" w:author="Chanh Duc Ngo" w:date="2019-03-13T09:59:00Z">
                <w:rPr>
                  <w:noProof/>
                  <w:webHidden/>
                </w:rPr>
              </w:rPrChange>
            </w:rPr>
            <w:fldChar w:fldCharType="separate"/>
          </w:r>
          <w:ins w:id="553" w:author="Thảo Nguyễn Kim" w:date="2019-03-11T15:00:00Z">
            <w:r w:rsidR="000E3618" w:rsidRPr="00EB7DE2">
              <w:rPr>
                <w:rFonts w:ascii="Times New Roman" w:hAnsi="Times New Roman"/>
                <w:noProof/>
                <w:webHidden/>
                <w:rPrChange w:id="554" w:author="Chanh Duc Ngo" w:date="2019-03-13T09:59:00Z">
                  <w:rPr>
                    <w:noProof/>
                    <w:webHidden/>
                  </w:rPr>
                </w:rPrChange>
              </w:rPr>
              <w:t>25</w:t>
            </w:r>
          </w:ins>
          <w:ins w:id="555" w:author="Thảo Nguyễn Kim" w:date="2019-03-11T13:46:00Z">
            <w:r w:rsidRPr="00EB7DE2">
              <w:rPr>
                <w:rFonts w:ascii="Times New Roman" w:hAnsi="Times New Roman"/>
                <w:noProof/>
                <w:webHidden/>
                <w:rPrChange w:id="556" w:author="Chanh Duc Ngo" w:date="2019-03-13T09:59:00Z">
                  <w:rPr>
                    <w:noProof/>
                    <w:webHidden/>
                  </w:rPr>
                </w:rPrChange>
              </w:rPr>
              <w:fldChar w:fldCharType="end"/>
            </w:r>
            <w:r w:rsidRPr="00EB7DE2">
              <w:rPr>
                <w:rStyle w:val="Hyperlink"/>
                <w:rFonts w:ascii="Times New Roman" w:hAnsi="Times New Roman"/>
                <w:noProof/>
                <w:rPrChange w:id="557" w:author="Chanh Duc Ngo" w:date="2019-03-13T09:59:00Z">
                  <w:rPr>
                    <w:rStyle w:val="Hyperlink"/>
                    <w:noProof/>
                  </w:rPr>
                </w:rPrChange>
              </w:rPr>
              <w:fldChar w:fldCharType="end"/>
            </w:r>
          </w:ins>
        </w:p>
        <w:p w14:paraId="40E0E4BD" w14:textId="77777777" w:rsidR="00300761" w:rsidRPr="00EB7DE2" w:rsidRDefault="00300761">
          <w:pPr>
            <w:pStyle w:val="TOC2"/>
            <w:tabs>
              <w:tab w:val="left" w:pos="880"/>
              <w:tab w:val="right" w:leader="dot" w:pos="8895"/>
            </w:tabs>
            <w:rPr>
              <w:ins w:id="558" w:author="Thảo Nguyễn Kim" w:date="2019-03-11T13:46:00Z"/>
              <w:rFonts w:ascii="Times New Roman" w:eastAsiaTheme="minorEastAsia" w:hAnsi="Times New Roman"/>
              <w:noProof/>
              <w:lang w:val="en-US"/>
              <w:rPrChange w:id="559" w:author="Chanh Duc Ngo" w:date="2019-03-13T09:59:00Z">
                <w:rPr>
                  <w:ins w:id="560" w:author="Thảo Nguyễn Kim" w:date="2019-03-11T13:46:00Z"/>
                  <w:rFonts w:asciiTheme="minorHAnsi" w:eastAsiaTheme="minorEastAsia" w:hAnsiTheme="minorHAnsi" w:cstheme="minorBidi"/>
                  <w:noProof/>
                  <w:lang w:val="en-US"/>
                </w:rPr>
              </w:rPrChange>
            </w:rPr>
          </w:pPr>
          <w:ins w:id="561" w:author="Thảo Nguyễn Kim" w:date="2019-03-11T13:46:00Z">
            <w:r w:rsidRPr="00EB7DE2">
              <w:rPr>
                <w:rStyle w:val="Hyperlink"/>
                <w:rFonts w:ascii="Times New Roman" w:hAnsi="Times New Roman"/>
                <w:noProof/>
                <w:rPrChange w:id="562" w:author="Chanh Duc Ngo" w:date="2019-03-13T09:59:00Z">
                  <w:rPr>
                    <w:rStyle w:val="Hyperlink"/>
                    <w:noProof/>
                  </w:rPr>
                </w:rPrChange>
              </w:rPr>
              <w:fldChar w:fldCharType="begin"/>
            </w:r>
            <w:r w:rsidRPr="00EB7DE2">
              <w:rPr>
                <w:rStyle w:val="Hyperlink"/>
                <w:rFonts w:ascii="Times New Roman" w:hAnsi="Times New Roman"/>
                <w:noProof/>
                <w:rPrChange w:id="563" w:author="Chanh Duc Ngo" w:date="2019-03-13T09:59:00Z">
                  <w:rPr>
                    <w:rStyle w:val="Hyperlink"/>
                    <w:noProof/>
                  </w:rPr>
                </w:rPrChange>
              </w:rPr>
              <w:instrText xml:space="preserve"> </w:instrText>
            </w:r>
            <w:r w:rsidRPr="00EB7DE2">
              <w:rPr>
                <w:rFonts w:ascii="Times New Roman" w:hAnsi="Times New Roman"/>
                <w:noProof/>
                <w:rPrChange w:id="564" w:author="Chanh Duc Ngo" w:date="2019-03-13T09:59:00Z">
                  <w:rPr>
                    <w:noProof/>
                  </w:rPr>
                </w:rPrChange>
              </w:rPr>
              <w:instrText>HYPERLINK \l "_Toc3204477"</w:instrText>
            </w:r>
            <w:r w:rsidRPr="00EB7DE2">
              <w:rPr>
                <w:rStyle w:val="Hyperlink"/>
                <w:rFonts w:ascii="Times New Roman" w:hAnsi="Times New Roman"/>
                <w:noProof/>
                <w:rPrChange w:id="565" w:author="Chanh Duc Ngo" w:date="2019-03-13T09:59:00Z">
                  <w:rPr>
                    <w:rStyle w:val="Hyperlink"/>
                    <w:noProof/>
                  </w:rPr>
                </w:rPrChange>
              </w:rPr>
              <w:instrText xml:space="preserve"> </w:instrText>
            </w:r>
            <w:r w:rsidRPr="00EB7DE2">
              <w:rPr>
                <w:rStyle w:val="Hyperlink"/>
                <w:rFonts w:ascii="Times New Roman" w:hAnsi="Times New Roman"/>
                <w:noProof/>
                <w:rPrChange w:id="566" w:author="Chanh Duc Ngo" w:date="2019-03-13T09:59:00Z">
                  <w:rPr>
                    <w:rStyle w:val="Hyperlink"/>
                    <w:noProof/>
                  </w:rPr>
                </w:rPrChange>
              </w:rPr>
              <w:fldChar w:fldCharType="separate"/>
            </w:r>
            <w:r w:rsidRPr="00EB7DE2">
              <w:rPr>
                <w:rStyle w:val="Hyperlink"/>
                <w:rFonts w:ascii="Times New Roman" w:hAnsi="Times New Roman"/>
                <w:b/>
                <w:noProof/>
              </w:rPr>
              <w:t>3.1.</w:t>
            </w:r>
            <w:r w:rsidRPr="00EB7DE2">
              <w:rPr>
                <w:rFonts w:ascii="Times New Roman" w:eastAsiaTheme="minorEastAsia" w:hAnsi="Times New Roman"/>
                <w:noProof/>
                <w:lang w:val="en-US"/>
                <w:rPrChange w:id="56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BPMN</w:t>
            </w:r>
            <w:r w:rsidRPr="00EB7DE2">
              <w:rPr>
                <w:rFonts w:ascii="Times New Roman" w:hAnsi="Times New Roman"/>
                <w:noProof/>
                <w:webHidden/>
                <w:rPrChange w:id="568" w:author="Chanh Duc Ngo" w:date="2019-03-13T09:59:00Z">
                  <w:rPr>
                    <w:noProof/>
                    <w:webHidden/>
                  </w:rPr>
                </w:rPrChange>
              </w:rPr>
              <w:tab/>
            </w:r>
            <w:r w:rsidRPr="00EB7DE2">
              <w:rPr>
                <w:rFonts w:ascii="Times New Roman" w:hAnsi="Times New Roman"/>
                <w:noProof/>
                <w:webHidden/>
                <w:rPrChange w:id="569" w:author="Chanh Duc Ngo" w:date="2019-03-13T09:59:00Z">
                  <w:rPr>
                    <w:noProof/>
                    <w:webHidden/>
                  </w:rPr>
                </w:rPrChange>
              </w:rPr>
              <w:fldChar w:fldCharType="begin"/>
            </w:r>
            <w:r w:rsidRPr="00EB7DE2">
              <w:rPr>
                <w:rFonts w:ascii="Times New Roman" w:hAnsi="Times New Roman"/>
                <w:noProof/>
                <w:webHidden/>
                <w:rPrChange w:id="570" w:author="Chanh Duc Ngo" w:date="2019-03-13T09:59:00Z">
                  <w:rPr>
                    <w:noProof/>
                    <w:webHidden/>
                  </w:rPr>
                </w:rPrChange>
              </w:rPr>
              <w:instrText xml:space="preserve"> PAGEREF _Toc3204477 \h </w:instrText>
            </w:r>
          </w:ins>
          <w:r w:rsidRPr="00EB7DE2">
            <w:rPr>
              <w:rFonts w:ascii="Times New Roman" w:hAnsi="Times New Roman"/>
              <w:noProof/>
              <w:webHidden/>
              <w:rPrChange w:id="571" w:author="Chanh Duc Ngo" w:date="2019-03-13T09:59:00Z">
                <w:rPr>
                  <w:rFonts w:ascii="Times New Roman" w:hAnsi="Times New Roman"/>
                  <w:noProof/>
                  <w:webHidden/>
                </w:rPr>
              </w:rPrChange>
            </w:rPr>
          </w:r>
          <w:r w:rsidRPr="00EB7DE2">
            <w:rPr>
              <w:rFonts w:ascii="Times New Roman" w:hAnsi="Times New Roman"/>
              <w:noProof/>
              <w:webHidden/>
              <w:rPrChange w:id="572" w:author="Chanh Duc Ngo" w:date="2019-03-13T09:59:00Z">
                <w:rPr>
                  <w:noProof/>
                  <w:webHidden/>
                </w:rPr>
              </w:rPrChange>
            </w:rPr>
            <w:fldChar w:fldCharType="separate"/>
          </w:r>
          <w:ins w:id="573" w:author="Thảo Nguyễn Kim" w:date="2019-03-11T15:00:00Z">
            <w:r w:rsidR="000E3618" w:rsidRPr="00EB7DE2">
              <w:rPr>
                <w:rFonts w:ascii="Times New Roman" w:hAnsi="Times New Roman"/>
                <w:noProof/>
                <w:webHidden/>
                <w:rPrChange w:id="574" w:author="Chanh Duc Ngo" w:date="2019-03-13T09:59:00Z">
                  <w:rPr>
                    <w:noProof/>
                    <w:webHidden/>
                  </w:rPr>
                </w:rPrChange>
              </w:rPr>
              <w:t>25</w:t>
            </w:r>
          </w:ins>
          <w:ins w:id="575" w:author="Thảo Nguyễn Kim" w:date="2019-03-11T13:46:00Z">
            <w:r w:rsidRPr="00EB7DE2">
              <w:rPr>
                <w:rFonts w:ascii="Times New Roman" w:hAnsi="Times New Roman"/>
                <w:noProof/>
                <w:webHidden/>
                <w:rPrChange w:id="576" w:author="Chanh Duc Ngo" w:date="2019-03-13T09:59:00Z">
                  <w:rPr>
                    <w:noProof/>
                    <w:webHidden/>
                  </w:rPr>
                </w:rPrChange>
              </w:rPr>
              <w:fldChar w:fldCharType="end"/>
            </w:r>
            <w:r w:rsidRPr="00EB7DE2">
              <w:rPr>
                <w:rStyle w:val="Hyperlink"/>
                <w:rFonts w:ascii="Times New Roman" w:hAnsi="Times New Roman"/>
                <w:noProof/>
                <w:rPrChange w:id="577" w:author="Chanh Duc Ngo" w:date="2019-03-13T09:59:00Z">
                  <w:rPr>
                    <w:rStyle w:val="Hyperlink"/>
                    <w:noProof/>
                  </w:rPr>
                </w:rPrChange>
              </w:rPr>
              <w:fldChar w:fldCharType="end"/>
            </w:r>
          </w:ins>
        </w:p>
        <w:p w14:paraId="0EB4005A" w14:textId="77777777" w:rsidR="00300761" w:rsidRPr="00EB7DE2" w:rsidRDefault="00300761">
          <w:pPr>
            <w:pStyle w:val="TOC3"/>
            <w:tabs>
              <w:tab w:val="left" w:pos="1320"/>
              <w:tab w:val="right" w:leader="dot" w:pos="8895"/>
            </w:tabs>
            <w:rPr>
              <w:ins w:id="578" w:author="Thảo Nguyễn Kim" w:date="2019-03-11T13:46:00Z"/>
              <w:rFonts w:ascii="Times New Roman" w:eastAsiaTheme="minorEastAsia" w:hAnsi="Times New Roman"/>
              <w:noProof/>
              <w:lang w:val="en-US"/>
              <w:rPrChange w:id="579" w:author="Chanh Duc Ngo" w:date="2019-03-13T09:59:00Z">
                <w:rPr>
                  <w:ins w:id="580" w:author="Thảo Nguyễn Kim" w:date="2019-03-11T13:46:00Z"/>
                  <w:rFonts w:asciiTheme="minorHAnsi" w:eastAsiaTheme="minorEastAsia" w:hAnsiTheme="minorHAnsi" w:cstheme="minorBidi"/>
                  <w:noProof/>
                  <w:lang w:val="en-US"/>
                </w:rPr>
              </w:rPrChange>
            </w:rPr>
          </w:pPr>
          <w:ins w:id="581" w:author="Thảo Nguyễn Kim" w:date="2019-03-11T13:46:00Z">
            <w:r w:rsidRPr="00EB7DE2">
              <w:rPr>
                <w:rStyle w:val="Hyperlink"/>
                <w:rFonts w:ascii="Times New Roman" w:hAnsi="Times New Roman"/>
                <w:noProof/>
                <w:rPrChange w:id="582" w:author="Chanh Duc Ngo" w:date="2019-03-13T09:59:00Z">
                  <w:rPr>
                    <w:rStyle w:val="Hyperlink"/>
                    <w:noProof/>
                  </w:rPr>
                </w:rPrChange>
              </w:rPr>
              <w:fldChar w:fldCharType="begin"/>
            </w:r>
            <w:r w:rsidRPr="00EB7DE2">
              <w:rPr>
                <w:rStyle w:val="Hyperlink"/>
                <w:rFonts w:ascii="Times New Roman" w:hAnsi="Times New Roman"/>
                <w:noProof/>
                <w:rPrChange w:id="583" w:author="Chanh Duc Ngo" w:date="2019-03-13T09:59:00Z">
                  <w:rPr>
                    <w:rStyle w:val="Hyperlink"/>
                    <w:noProof/>
                  </w:rPr>
                </w:rPrChange>
              </w:rPr>
              <w:instrText xml:space="preserve"> </w:instrText>
            </w:r>
            <w:r w:rsidRPr="00EB7DE2">
              <w:rPr>
                <w:rFonts w:ascii="Times New Roman" w:hAnsi="Times New Roman"/>
                <w:noProof/>
                <w:rPrChange w:id="584" w:author="Chanh Duc Ngo" w:date="2019-03-13T09:59:00Z">
                  <w:rPr>
                    <w:noProof/>
                  </w:rPr>
                </w:rPrChange>
              </w:rPr>
              <w:instrText>HYPERLINK \l "_Toc3204478"</w:instrText>
            </w:r>
            <w:r w:rsidRPr="00EB7DE2">
              <w:rPr>
                <w:rStyle w:val="Hyperlink"/>
                <w:rFonts w:ascii="Times New Roman" w:hAnsi="Times New Roman"/>
                <w:noProof/>
                <w:rPrChange w:id="585" w:author="Chanh Duc Ngo" w:date="2019-03-13T09:59:00Z">
                  <w:rPr>
                    <w:rStyle w:val="Hyperlink"/>
                    <w:noProof/>
                  </w:rPr>
                </w:rPrChange>
              </w:rPr>
              <w:instrText xml:space="preserve"> </w:instrText>
            </w:r>
            <w:r w:rsidRPr="00EB7DE2">
              <w:rPr>
                <w:rStyle w:val="Hyperlink"/>
                <w:rFonts w:ascii="Times New Roman" w:hAnsi="Times New Roman"/>
                <w:noProof/>
                <w:rPrChange w:id="586" w:author="Chanh Duc Ngo" w:date="2019-03-13T09:59:00Z">
                  <w:rPr>
                    <w:rStyle w:val="Hyperlink"/>
                    <w:noProof/>
                  </w:rPr>
                </w:rPrChange>
              </w:rPr>
              <w:fldChar w:fldCharType="separate"/>
            </w:r>
            <w:r w:rsidRPr="00EB7DE2">
              <w:rPr>
                <w:rStyle w:val="Hyperlink"/>
                <w:rFonts w:ascii="Times New Roman" w:hAnsi="Times New Roman"/>
                <w:b/>
                <w:noProof/>
              </w:rPr>
              <w:t>3.1.1.</w:t>
            </w:r>
            <w:r w:rsidRPr="00EB7DE2">
              <w:rPr>
                <w:rFonts w:ascii="Times New Roman" w:eastAsiaTheme="minorEastAsia" w:hAnsi="Times New Roman"/>
                <w:noProof/>
                <w:lang w:val="en-US"/>
                <w:rPrChange w:id="58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Giới thiệu về BPMN</w:t>
            </w:r>
            <w:r w:rsidRPr="00EB7DE2">
              <w:rPr>
                <w:rFonts w:ascii="Times New Roman" w:hAnsi="Times New Roman"/>
                <w:noProof/>
                <w:webHidden/>
                <w:rPrChange w:id="588" w:author="Chanh Duc Ngo" w:date="2019-03-13T09:59:00Z">
                  <w:rPr>
                    <w:noProof/>
                    <w:webHidden/>
                  </w:rPr>
                </w:rPrChange>
              </w:rPr>
              <w:tab/>
            </w:r>
            <w:r w:rsidRPr="00EB7DE2">
              <w:rPr>
                <w:rFonts w:ascii="Times New Roman" w:hAnsi="Times New Roman"/>
                <w:noProof/>
                <w:webHidden/>
                <w:rPrChange w:id="589" w:author="Chanh Duc Ngo" w:date="2019-03-13T09:59:00Z">
                  <w:rPr>
                    <w:noProof/>
                    <w:webHidden/>
                  </w:rPr>
                </w:rPrChange>
              </w:rPr>
              <w:fldChar w:fldCharType="begin"/>
            </w:r>
            <w:r w:rsidRPr="00EB7DE2">
              <w:rPr>
                <w:rFonts w:ascii="Times New Roman" w:hAnsi="Times New Roman"/>
                <w:noProof/>
                <w:webHidden/>
                <w:rPrChange w:id="590" w:author="Chanh Duc Ngo" w:date="2019-03-13T09:59:00Z">
                  <w:rPr>
                    <w:noProof/>
                    <w:webHidden/>
                  </w:rPr>
                </w:rPrChange>
              </w:rPr>
              <w:instrText xml:space="preserve"> PAGEREF _Toc3204478 \h </w:instrText>
            </w:r>
          </w:ins>
          <w:r w:rsidRPr="00EB7DE2">
            <w:rPr>
              <w:rFonts w:ascii="Times New Roman" w:hAnsi="Times New Roman"/>
              <w:noProof/>
              <w:webHidden/>
              <w:rPrChange w:id="591" w:author="Chanh Duc Ngo" w:date="2019-03-13T09:59:00Z">
                <w:rPr>
                  <w:rFonts w:ascii="Times New Roman" w:hAnsi="Times New Roman"/>
                  <w:noProof/>
                  <w:webHidden/>
                </w:rPr>
              </w:rPrChange>
            </w:rPr>
          </w:r>
          <w:r w:rsidRPr="00EB7DE2">
            <w:rPr>
              <w:rFonts w:ascii="Times New Roman" w:hAnsi="Times New Roman"/>
              <w:noProof/>
              <w:webHidden/>
              <w:rPrChange w:id="592" w:author="Chanh Duc Ngo" w:date="2019-03-13T09:59:00Z">
                <w:rPr>
                  <w:noProof/>
                  <w:webHidden/>
                </w:rPr>
              </w:rPrChange>
            </w:rPr>
            <w:fldChar w:fldCharType="separate"/>
          </w:r>
          <w:ins w:id="593" w:author="Thảo Nguyễn Kim" w:date="2019-03-11T15:00:00Z">
            <w:r w:rsidR="000E3618" w:rsidRPr="00EB7DE2">
              <w:rPr>
                <w:rFonts w:ascii="Times New Roman" w:hAnsi="Times New Roman"/>
                <w:noProof/>
                <w:webHidden/>
                <w:rPrChange w:id="594" w:author="Chanh Duc Ngo" w:date="2019-03-13T09:59:00Z">
                  <w:rPr>
                    <w:noProof/>
                    <w:webHidden/>
                  </w:rPr>
                </w:rPrChange>
              </w:rPr>
              <w:t>25</w:t>
            </w:r>
          </w:ins>
          <w:ins w:id="595" w:author="Thảo Nguyễn Kim" w:date="2019-03-11T13:46:00Z">
            <w:r w:rsidRPr="00EB7DE2">
              <w:rPr>
                <w:rFonts w:ascii="Times New Roman" w:hAnsi="Times New Roman"/>
                <w:noProof/>
                <w:webHidden/>
                <w:rPrChange w:id="596" w:author="Chanh Duc Ngo" w:date="2019-03-13T09:59:00Z">
                  <w:rPr>
                    <w:noProof/>
                    <w:webHidden/>
                  </w:rPr>
                </w:rPrChange>
              </w:rPr>
              <w:fldChar w:fldCharType="end"/>
            </w:r>
            <w:r w:rsidRPr="00EB7DE2">
              <w:rPr>
                <w:rStyle w:val="Hyperlink"/>
                <w:rFonts w:ascii="Times New Roman" w:hAnsi="Times New Roman"/>
                <w:noProof/>
                <w:rPrChange w:id="597" w:author="Chanh Duc Ngo" w:date="2019-03-13T09:59:00Z">
                  <w:rPr>
                    <w:rStyle w:val="Hyperlink"/>
                    <w:noProof/>
                  </w:rPr>
                </w:rPrChange>
              </w:rPr>
              <w:fldChar w:fldCharType="end"/>
            </w:r>
          </w:ins>
        </w:p>
        <w:p w14:paraId="2A7E406F" w14:textId="77777777" w:rsidR="00300761" w:rsidRPr="00EB7DE2" w:rsidRDefault="00300761">
          <w:pPr>
            <w:pStyle w:val="TOC3"/>
            <w:tabs>
              <w:tab w:val="left" w:pos="1320"/>
              <w:tab w:val="right" w:leader="dot" w:pos="8895"/>
            </w:tabs>
            <w:rPr>
              <w:ins w:id="598" w:author="Thảo Nguyễn Kim" w:date="2019-03-11T13:46:00Z"/>
              <w:rFonts w:ascii="Times New Roman" w:eastAsiaTheme="minorEastAsia" w:hAnsi="Times New Roman"/>
              <w:noProof/>
              <w:lang w:val="en-US"/>
              <w:rPrChange w:id="599" w:author="Chanh Duc Ngo" w:date="2019-03-13T09:59:00Z">
                <w:rPr>
                  <w:ins w:id="600" w:author="Thảo Nguyễn Kim" w:date="2019-03-11T13:46:00Z"/>
                  <w:rFonts w:asciiTheme="minorHAnsi" w:eastAsiaTheme="minorEastAsia" w:hAnsiTheme="minorHAnsi" w:cstheme="minorBidi"/>
                  <w:noProof/>
                  <w:lang w:val="en-US"/>
                </w:rPr>
              </w:rPrChange>
            </w:rPr>
          </w:pPr>
          <w:ins w:id="601" w:author="Thảo Nguyễn Kim" w:date="2019-03-11T13:46:00Z">
            <w:r w:rsidRPr="00EB7DE2">
              <w:rPr>
                <w:rStyle w:val="Hyperlink"/>
                <w:rFonts w:ascii="Times New Roman" w:hAnsi="Times New Roman"/>
                <w:noProof/>
                <w:rPrChange w:id="602" w:author="Chanh Duc Ngo" w:date="2019-03-13T09:59:00Z">
                  <w:rPr>
                    <w:rStyle w:val="Hyperlink"/>
                    <w:noProof/>
                  </w:rPr>
                </w:rPrChange>
              </w:rPr>
              <w:fldChar w:fldCharType="begin"/>
            </w:r>
            <w:r w:rsidRPr="00EB7DE2">
              <w:rPr>
                <w:rStyle w:val="Hyperlink"/>
                <w:rFonts w:ascii="Times New Roman" w:hAnsi="Times New Roman"/>
                <w:noProof/>
                <w:rPrChange w:id="603" w:author="Chanh Duc Ngo" w:date="2019-03-13T09:59:00Z">
                  <w:rPr>
                    <w:rStyle w:val="Hyperlink"/>
                    <w:noProof/>
                  </w:rPr>
                </w:rPrChange>
              </w:rPr>
              <w:instrText xml:space="preserve"> </w:instrText>
            </w:r>
            <w:r w:rsidRPr="00EB7DE2">
              <w:rPr>
                <w:rFonts w:ascii="Times New Roman" w:hAnsi="Times New Roman"/>
                <w:noProof/>
                <w:rPrChange w:id="604" w:author="Chanh Duc Ngo" w:date="2019-03-13T09:59:00Z">
                  <w:rPr>
                    <w:noProof/>
                  </w:rPr>
                </w:rPrChange>
              </w:rPr>
              <w:instrText>HYPERLINK \l "_Toc3204479"</w:instrText>
            </w:r>
            <w:r w:rsidRPr="00EB7DE2">
              <w:rPr>
                <w:rStyle w:val="Hyperlink"/>
                <w:rFonts w:ascii="Times New Roman" w:hAnsi="Times New Roman"/>
                <w:noProof/>
                <w:rPrChange w:id="605" w:author="Chanh Duc Ngo" w:date="2019-03-13T09:59:00Z">
                  <w:rPr>
                    <w:rStyle w:val="Hyperlink"/>
                    <w:noProof/>
                  </w:rPr>
                </w:rPrChange>
              </w:rPr>
              <w:instrText xml:space="preserve"> </w:instrText>
            </w:r>
            <w:r w:rsidRPr="00EB7DE2">
              <w:rPr>
                <w:rStyle w:val="Hyperlink"/>
                <w:rFonts w:ascii="Times New Roman" w:hAnsi="Times New Roman"/>
                <w:noProof/>
                <w:rPrChange w:id="606" w:author="Chanh Duc Ngo" w:date="2019-03-13T09:59:00Z">
                  <w:rPr>
                    <w:rStyle w:val="Hyperlink"/>
                    <w:noProof/>
                  </w:rPr>
                </w:rPrChange>
              </w:rPr>
              <w:fldChar w:fldCharType="separate"/>
            </w:r>
            <w:r w:rsidRPr="00EB7DE2">
              <w:rPr>
                <w:rStyle w:val="Hyperlink"/>
                <w:rFonts w:ascii="Times New Roman" w:hAnsi="Times New Roman"/>
                <w:b/>
                <w:noProof/>
              </w:rPr>
              <w:t>3.1.2.</w:t>
            </w:r>
            <w:r w:rsidRPr="00EB7DE2">
              <w:rPr>
                <w:rFonts w:ascii="Times New Roman" w:eastAsiaTheme="minorEastAsia" w:hAnsi="Times New Roman"/>
                <w:noProof/>
                <w:lang w:val="en-US"/>
                <w:rPrChange w:id="60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So sánh BPMN, FlowChart, Activity Diagram</w:t>
            </w:r>
            <w:r w:rsidRPr="00EB7DE2">
              <w:rPr>
                <w:rFonts w:ascii="Times New Roman" w:hAnsi="Times New Roman"/>
                <w:noProof/>
                <w:webHidden/>
                <w:rPrChange w:id="608" w:author="Chanh Duc Ngo" w:date="2019-03-13T09:59:00Z">
                  <w:rPr>
                    <w:noProof/>
                    <w:webHidden/>
                  </w:rPr>
                </w:rPrChange>
              </w:rPr>
              <w:tab/>
            </w:r>
            <w:r w:rsidRPr="00EB7DE2">
              <w:rPr>
                <w:rFonts w:ascii="Times New Roman" w:hAnsi="Times New Roman"/>
                <w:noProof/>
                <w:webHidden/>
                <w:rPrChange w:id="609" w:author="Chanh Duc Ngo" w:date="2019-03-13T09:59:00Z">
                  <w:rPr>
                    <w:noProof/>
                    <w:webHidden/>
                  </w:rPr>
                </w:rPrChange>
              </w:rPr>
              <w:fldChar w:fldCharType="begin"/>
            </w:r>
            <w:r w:rsidRPr="00EB7DE2">
              <w:rPr>
                <w:rFonts w:ascii="Times New Roman" w:hAnsi="Times New Roman"/>
                <w:noProof/>
                <w:webHidden/>
                <w:rPrChange w:id="610" w:author="Chanh Duc Ngo" w:date="2019-03-13T09:59:00Z">
                  <w:rPr>
                    <w:noProof/>
                    <w:webHidden/>
                  </w:rPr>
                </w:rPrChange>
              </w:rPr>
              <w:instrText xml:space="preserve"> PAGEREF _Toc3204479 \h </w:instrText>
            </w:r>
          </w:ins>
          <w:r w:rsidRPr="00EB7DE2">
            <w:rPr>
              <w:rFonts w:ascii="Times New Roman" w:hAnsi="Times New Roman"/>
              <w:noProof/>
              <w:webHidden/>
              <w:rPrChange w:id="611" w:author="Chanh Duc Ngo" w:date="2019-03-13T09:59:00Z">
                <w:rPr>
                  <w:rFonts w:ascii="Times New Roman" w:hAnsi="Times New Roman"/>
                  <w:noProof/>
                  <w:webHidden/>
                </w:rPr>
              </w:rPrChange>
            </w:rPr>
          </w:r>
          <w:r w:rsidRPr="00EB7DE2">
            <w:rPr>
              <w:rFonts w:ascii="Times New Roman" w:hAnsi="Times New Roman"/>
              <w:noProof/>
              <w:webHidden/>
              <w:rPrChange w:id="612" w:author="Chanh Duc Ngo" w:date="2019-03-13T09:59:00Z">
                <w:rPr>
                  <w:noProof/>
                  <w:webHidden/>
                </w:rPr>
              </w:rPrChange>
            </w:rPr>
            <w:fldChar w:fldCharType="separate"/>
          </w:r>
          <w:ins w:id="613" w:author="Thảo Nguyễn Kim" w:date="2019-03-11T15:00:00Z">
            <w:r w:rsidR="000E3618" w:rsidRPr="00EB7DE2">
              <w:rPr>
                <w:rFonts w:ascii="Times New Roman" w:hAnsi="Times New Roman"/>
                <w:noProof/>
                <w:webHidden/>
                <w:rPrChange w:id="614" w:author="Chanh Duc Ngo" w:date="2019-03-13T09:59:00Z">
                  <w:rPr>
                    <w:noProof/>
                    <w:webHidden/>
                  </w:rPr>
                </w:rPrChange>
              </w:rPr>
              <w:t>25</w:t>
            </w:r>
          </w:ins>
          <w:ins w:id="615" w:author="Thảo Nguyễn Kim" w:date="2019-03-11T13:46:00Z">
            <w:r w:rsidRPr="00EB7DE2">
              <w:rPr>
                <w:rFonts w:ascii="Times New Roman" w:hAnsi="Times New Roman"/>
                <w:noProof/>
                <w:webHidden/>
                <w:rPrChange w:id="616" w:author="Chanh Duc Ngo" w:date="2019-03-13T09:59:00Z">
                  <w:rPr>
                    <w:noProof/>
                    <w:webHidden/>
                  </w:rPr>
                </w:rPrChange>
              </w:rPr>
              <w:fldChar w:fldCharType="end"/>
            </w:r>
            <w:r w:rsidRPr="00EB7DE2">
              <w:rPr>
                <w:rStyle w:val="Hyperlink"/>
                <w:rFonts w:ascii="Times New Roman" w:hAnsi="Times New Roman"/>
                <w:noProof/>
                <w:rPrChange w:id="617" w:author="Chanh Duc Ngo" w:date="2019-03-13T09:59:00Z">
                  <w:rPr>
                    <w:rStyle w:val="Hyperlink"/>
                    <w:noProof/>
                  </w:rPr>
                </w:rPrChange>
              </w:rPr>
              <w:fldChar w:fldCharType="end"/>
            </w:r>
          </w:ins>
        </w:p>
        <w:p w14:paraId="487A9D98" w14:textId="77777777" w:rsidR="00300761" w:rsidRPr="00EB7DE2" w:rsidRDefault="00300761">
          <w:pPr>
            <w:pStyle w:val="TOC3"/>
            <w:tabs>
              <w:tab w:val="left" w:pos="1320"/>
              <w:tab w:val="right" w:leader="dot" w:pos="8895"/>
            </w:tabs>
            <w:rPr>
              <w:ins w:id="618" w:author="Thảo Nguyễn Kim" w:date="2019-03-11T13:46:00Z"/>
              <w:rFonts w:ascii="Times New Roman" w:eastAsiaTheme="minorEastAsia" w:hAnsi="Times New Roman"/>
              <w:noProof/>
              <w:lang w:val="en-US"/>
              <w:rPrChange w:id="619" w:author="Chanh Duc Ngo" w:date="2019-03-13T09:59:00Z">
                <w:rPr>
                  <w:ins w:id="620" w:author="Thảo Nguyễn Kim" w:date="2019-03-11T13:46:00Z"/>
                  <w:rFonts w:asciiTheme="minorHAnsi" w:eastAsiaTheme="minorEastAsia" w:hAnsiTheme="minorHAnsi" w:cstheme="minorBidi"/>
                  <w:noProof/>
                  <w:lang w:val="en-US"/>
                </w:rPr>
              </w:rPrChange>
            </w:rPr>
          </w:pPr>
          <w:ins w:id="621" w:author="Thảo Nguyễn Kim" w:date="2019-03-11T13:46:00Z">
            <w:r w:rsidRPr="00EB7DE2">
              <w:rPr>
                <w:rStyle w:val="Hyperlink"/>
                <w:rFonts w:ascii="Times New Roman" w:hAnsi="Times New Roman"/>
                <w:noProof/>
                <w:rPrChange w:id="622" w:author="Chanh Duc Ngo" w:date="2019-03-13T09:59:00Z">
                  <w:rPr>
                    <w:rStyle w:val="Hyperlink"/>
                    <w:noProof/>
                  </w:rPr>
                </w:rPrChange>
              </w:rPr>
              <w:fldChar w:fldCharType="begin"/>
            </w:r>
            <w:r w:rsidRPr="00EB7DE2">
              <w:rPr>
                <w:rStyle w:val="Hyperlink"/>
                <w:rFonts w:ascii="Times New Roman" w:hAnsi="Times New Roman"/>
                <w:noProof/>
                <w:rPrChange w:id="623" w:author="Chanh Duc Ngo" w:date="2019-03-13T09:59:00Z">
                  <w:rPr>
                    <w:rStyle w:val="Hyperlink"/>
                    <w:noProof/>
                  </w:rPr>
                </w:rPrChange>
              </w:rPr>
              <w:instrText xml:space="preserve"> </w:instrText>
            </w:r>
            <w:r w:rsidRPr="00EB7DE2">
              <w:rPr>
                <w:rFonts w:ascii="Times New Roman" w:hAnsi="Times New Roman"/>
                <w:noProof/>
                <w:rPrChange w:id="624" w:author="Chanh Duc Ngo" w:date="2019-03-13T09:59:00Z">
                  <w:rPr>
                    <w:noProof/>
                  </w:rPr>
                </w:rPrChange>
              </w:rPr>
              <w:instrText>HYPERLINK \l "_Toc3204480"</w:instrText>
            </w:r>
            <w:r w:rsidRPr="00EB7DE2">
              <w:rPr>
                <w:rStyle w:val="Hyperlink"/>
                <w:rFonts w:ascii="Times New Roman" w:hAnsi="Times New Roman"/>
                <w:noProof/>
                <w:rPrChange w:id="625" w:author="Chanh Duc Ngo" w:date="2019-03-13T09:59:00Z">
                  <w:rPr>
                    <w:rStyle w:val="Hyperlink"/>
                    <w:noProof/>
                  </w:rPr>
                </w:rPrChange>
              </w:rPr>
              <w:instrText xml:space="preserve"> </w:instrText>
            </w:r>
            <w:r w:rsidRPr="00EB7DE2">
              <w:rPr>
                <w:rStyle w:val="Hyperlink"/>
                <w:rFonts w:ascii="Times New Roman" w:hAnsi="Times New Roman"/>
                <w:noProof/>
                <w:rPrChange w:id="626" w:author="Chanh Duc Ngo" w:date="2019-03-13T09:59:00Z">
                  <w:rPr>
                    <w:rStyle w:val="Hyperlink"/>
                    <w:noProof/>
                  </w:rPr>
                </w:rPrChange>
              </w:rPr>
              <w:fldChar w:fldCharType="separate"/>
            </w:r>
            <w:r w:rsidRPr="00EB7DE2">
              <w:rPr>
                <w:rStyle w:val="Hyperlink"/>
                <w:rFonts w:ascii="Times New Roman" w:hAnsi="Times New Roman"/>
                <w:b/>
                <w:noProof/>
              </w:rPr>
              <w:t>3.1.3.</w:t>
            </w:r>
            <w:r w:rsidRPr="00EB7DE2">
              <w:rPr>
                <w:rFonts w:ascii="Times New Roman" w:eastAsiaTheme="minorEastAsia" w:hAnsi="Times New Roman"/>
                <w:noProof/>
                <w:lang w:val="en-US"/>
                <w:rPrChange w:id="62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thành phần của mô hình BPMN</w:t>
            </w:r>
            <w:r w:rsidRPr="00EB7DE2">
              <w:rPr>
                <w:rFonts w:ascii="Times New Roman" w:hAnsi="Times New Roman"/>
                <w:noProof/>
                <w:webHidden/>
                <w:rPrChange w:id="628" w:author="Chanh Duc Ngo" w:date="2019-03-13T09:59:00Z">
                  <w:rPr>
                    <w:noProof/>
                    <w:webHidden/>
                  </w:rPr>
                </w:rPrChange>
              </w:rPr>
              <w:tab/>
            </w:r>
            <w:r w:rsidRPr="00EB7DE2">
              <w:rPr>
                <w:rFonts w:ascii="Times New Roman" w:hAnsi="Times New Roman"/>
                <w:noProof/>
                <w:webHidden/>
                <w:rPrChange w:id="629" w:author="Chanh Duc Ngo" w:date="2019-03-13T09:59:00Z">
                  <w:rPr>
                    <w:noProof/>
                    <w:webHidden/>
                  </w:rPr>
                </w:rPrChange>
              </w:rPr>
              <w:fldChar w:fldCharType="begin"/>
            </w:r>
            <w:r w:rsidRPr="00EB7DE2">
              <w:rPr>
                <w:rFonts w:ascii="Times New Roman" w:hAnsi="Times New Roman"/>
                <w:noProof/>
                <w:webHidden/>
                <w:rPrChange w:id="630" w:author="Chanh Duc Ngo" w:date="2019-03-13T09:59:00Z">
                  <w:rPr>
                    <w:noProof/>
                    <w:webHidden/>
                  </w:rPr>
                </w:rPrChange>
              </w:rPr>
              <w:instrText xml:space="preserve"> PAGEREF _Toc3204480 \h </w:instrText>
            </w:r>
          </w:ins>
          <w:r w:rsidRPr="00EB7DE2">
            <w:rPr>
              <w:rFonts w:ascii="Times New Roman" w:hAnsi="Times New Roman"/>
              <w:noProof/>
              <w:webHidden/>
              <w:rPrChange w:id="631" w:author="Chanh Duc Ngo" w:date="2019-03-13T09:59:00Z">
                <w:rPr>
                  <w:rFonts w:ascii="Times New Roman" w:hAnsi="Times New Roman"/>
                  <w:noProof/>
                  <w:webHidden/>
                </w:rPr>
              </w:rPrChange>
            </w:rPr>
          </w:r>
          <w:r w:rsidRPr="00EB7DE2">
            <w:rPr>
              <w:rFonts w:ascii="Times New Roman" w:hAnsi="Times New Roman"/>
              <w:noProof/>
              <w:webHidden/>
              <w:rPrChange w:id="632" w:author="Chanh Duc Ngo" w:date="2019-03-13T09:59:00Z">
                <w:rPr>
                  <w:noProof/>
                  <w:webHidden/>
                </w:rPr>
              </w:rPrChange>
            </w:rPr>
            <w:fldChar w:fldCharType="separate"/>
          </w:r>
          <w:ins w:id="633" w:author="Thảo Nguyễn Kim" w:date="2019-03-11T15:00:00Z">
            <w:r w:rsidR="000E3618" w:rsidRPr="00EB7DE2">
              <w:rPr>
                <w:rFonts w:ascii="Times New Roman" w:hAnsi="Times New Roman"/>
                <w:noProof/>
                <w:webHidden/>
                <w:rPrChange w:id="634" w:author="Chanh Duc Ngo" w:date="2019-03-13T09:59:00Z">
                  <w:rPr>
                    <w:noProof/>
                    <w:webHidden/>
                  </w:rPr>
                </w:rPrChange>
              </w:rPr>
              <w:t>26</w:t>
            </w:r>
          </w:ins>
          <w:ins w:id="635" w:author="Thảo Nguyễn Kim" w:date="2019-03-11T13:46:00Z">
            <w:r w:rsidRPr="00EB7DE2">
              <w:rPr>
                <w:rFonts w:ascii="Times New Roman" w:hAnsi="Times New Roman"/>
                <w:noProof/>
                <w:webHidden/>
                <w:rPrChange w:id="636" w:author="Chanh Duc Ngo" w:date="2019-03-13T09:59:00Z">
                  <w:rPr>
                    <w:noProof/>
                    <w:webHidden/>
                  </w:rPr>
                </w:rPrChange>
              </w:rPr>
              <w:fldChar w:fldCharType="end"/>
            </w:r>
            <w:r w:rsidRPr="00EB7DE2">
              <w:rPr>
                <w:rStyle w:val="Hyperlink"/>
                <w:rFonts w:ascii="Times New Roman" w:hAnsi="Times New Roman"/>
                <w:noProof/>
                <w:rPrChange w:id="637" w:author="Chanh Duc Ngo" w:date="2019-03-13T09:59:00Z">
                  <w:rPr>
                    <w:rStyle w:val="Hyperlink"/>
                    <w:noProof/>
                  </w:rPr>
                </w:rPrChange>
              </w:rPr>
              <w:fldChar w:fldCharType="end"/>
            </w:r>
          </w:ins>
        </w:p>
        <w:p w14:paraId="22FC9DB2" w14:textId="77777777" w:rsidR="00300761" w:rsidRPr="00EB7DE2" w:rsidRDefault="00300761">
          <w:pPr>
            <w:pStyle w:val="TOC4"/>
            <w:tabs>
              <w:tab w:val="left" w:pos="1760"/>
              <w:tab w:val="right" w:leader="dot" w:pos="8895"/>
            </w:tabs>
            <w:rPr>
              <w:ins w:id="638" w:author="Thảo Nguyễn Kim" w:date="2019-03-11T13:46:00Z"/>
              <w:rFonts w:ascii="Times New Roman" w:eastAsiaTheme="minorEastAsia" w:hAnsi="Times New Roman"/>
              <w:noProof/>
              <w:lang w:val="en-US"/>
              <w:rPrChange w:id="639" w:author="Chanh Duc Ngo" w:date="2019-03-13T09:59:00Z">
                <w:rPr>
                  <w:ins w:id="640" w:author="Thảo Nguyễn Kim" w:date="2019-03-11T13:46:00Z"/>
                  <w:rFonts w:asciiTheme="minorHAnsi" w:eastAsiaTheme="minorEastAsia" w:hAnsiTheme="minorHAnsi" w:cstheme="minorBidi"/>
                  <w:noProof/>
                  <w:lang w:val="en-US"/>
                </w:rPr>
              </w:rPrChange>
            </w:rPr>
          </w:pPr>
          <w:ins w:id="641" w:author="Thảo Nguyễn Kim" w:date="2019-03-11T13:46:00Z">
            <w:r w:rsidRPr="00EB7DE2">
              <w:rPr>
                <w:rStyle w:val="Hyperlink"/>
                <w:rFonts w:ascii="Times New Roman" w:hAnsi="Times New Roman"/>
                <w:noProof/>
                <w:rPrChange w:id="642" w:author="Chanh Duc Ngo" w:date="2019-03-13T09:59:00Z">
                  <w:rPr>
                    <w:rStyle w:val="Hyperlink"/>
                    <w:noProof/>
                  </w:rPr>
                </w:rPrChange>
              </w:rPr>
              <w:fldChar w:fldCharType="begin"/>
            </w:r>
            <w:r w:rsidRPr="00EB7DE2">
              <w:rPr>
                <w:rStyle w:val="Hyperlink"/>
                <w:rFonts w:ascii="Times New Roman" w:hAnsi="Times New Roman"/>
                <w:noProof/>
                <w:rPrChange w:id="643" w:author="Chanh Duc Ngo" w:date="2019-03-13T09:59:00Z">
                  <w:rPr>
                    <w:rStyle w:val="Hyperlink"/>
                    <w:noProof/>
                  </w:rPr>
                </w:rPrChange>
              </w:rPr>
              <w:instrText xml:space="preserve"> </w:instrText>
            </w:r>
            <w:r w:rsidRPr="00EB7DE2">
              <w:rPr>
                <w:rFonts w:ascii="Times New Roman" w:hAnsi="Times New Roman"/>
                <w:noProof/>
                <w:rPrChange w:id="644" w:author="Chanh Duc Ngo" w:date="2019-03-13T09:59:00Z">
                  <w:rPr>
                    <w:noProof/>
                  </w:rPr>
                </w:rPrChange>
              </w:rPr>
              <w:instrText>HYPERLINK \l "_Toc3204481"</w:instrText>
            </w:r>
            <w:r w:rsidRPr="00EB7DE2">
              <w:rPr>
                <w:rStyle w:val="Hyperlink"/>
                <w:rFonts w:ascii="Times New Roman" w:hAnsi="Times New Roman"/>
                <w:noProof/>
                <w:rPrChange w:id="645" w:author="Chanh Duc Ngo" w:date="2019-03-13T09:59:00Z">
                  <w:rPr>
                    <w:rStyle w:val="Hyperlink"/>
                    <w:noProof/>
                  </w:rPr>
                </w:rPrChange>
              </w:rPr>
              <w:instrText xml:space="preserve"> </w:instrText>
            </w:r>
            <w:r w:rsidRPr="00EB7DE2">
              <w:rPr>
                <w:rStyle w:val="Hyperlink"/>
                <w:rFonts w:ascii="Times New Roman" w:hAnsi="Times New Roman"/>
                <w:noProof/>
                <w:rPrChange w:id="646" w:author="Chanh Duc Ngo" w:date="2019-03-13T09:59:00Z">
                  <w:rPr>
                    <w:rStyle w:val="Hyperlink"/>
                    <w:noProof/>
                  </w:rPr>
                </w:rPrChange>
              </w:rPr>
              <w:fldChar w:fldCharType="separate"/>
            </w:r>
            <w:r w:rsidRPr="00EB7DE2">
              <w:rPr>
                <w:rStyle w:val="Hyperlink"/>
                <w:rFonts w:ascii="Times New Roman" w:hAnsi="Times New Roman"/>
                <w:b/>
                <w:noProof/>
              </w:rPr>
              <w:t>3.1.3.1.</w:t>
            </w:r>
            <w:r w:rsidRPr="00EB7DE2">
              <w:rPr>
                <w:rFonts w:ascii="Times New Roman" w:eastAsiaTheme="minorEastAsia" w:hAnsi="Times New Roman"/>
                <w:noProof/>
                <w:lang w:val="en-US"/>
                <w:rPrChange w:id="64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Events</w:t>
            </w:r>
            <w:r w:rsidRPr="00EB7DE2">
              <w:rPr>
                <w:rFonts w:ascii="Times New Roman" w:hAnsi="Times New Roman"/>
                <w:noProof/>
                <w:webHidden/>
                <w:rPrChange w:id="648" w:author="Chanh Duc Ngo" w:date="2019-03-13T09:59:00Z">
                  <w:rPr>
                    <w:noProof/>
                    <w:webHidden/>
                  </w:rPr>
                </w:rPrChange>
              </w:rPr>
              <w:tab/>
            </w:r>
            <w:r w:rsidRPr="00EB7DE2">
              <w:rPr>
                <w:rFonts w:ascii="Times New Roman" w:hAnsi="Times New Roman"/>
                <w:noProof/>
                <w:webHidden/>
                <w:rPrChange w:id="649" w:author="Chanh Duc Ngo" w:date="2019-03-13T09:59:00Z">
                  <w:rPr>
                    <w:noProof/>
                    <w:webHidden/>
                  </w:rPr>
                </w:rPrChange>
              </w:rPr>
              <w:fldChar w:fldCharType="begin"/>
            </w:r>
            <w:r w:rsidRPr="00EB7DE2">
              <w:rPr>
                <w:rFonts w:ascii="Times New Roman" w:hAnsi="Times New Roman"/>
                <w:noProof/>
                <w:webHidden/>
                <w:rPrChange w:id="650" w:author="Chanh Duc Ngo" w:date="2019-03-13T09:59:00Z">
                  <w:rPr>
                    <w:noProof/>
                    <w:webHidden/>
                  </w:rPr>
                </w:rPrChange>
              </w:rPr>
              <w:instrText xml:space="preserve"> PAGEREF _Toc3204481 \h </w:instrText>
            </w:r>
          </w:ins>
          <w:r w:rsidRPr="00EB7DE2">
            <w:rPr>
              <w:rFonts w:ascii="Times New Roman" w:hAnsi="Times New Roman"/>
              <w:noProof/>
              <w:webHidden/>
              <w:rPrChange w:id="651" w:author="Chanh Duc Ngo" w:date="2019-03-13T09:59:00Z">
                <w:rPr>
                  <w:rFonts w:ascii="Times New Roman" w:hAnsi="Times New Roman"/>
                  <w:noProof/>
                  <w:webHidden/>
                </w:rPr>
              </w:rPrChange>
            </w:rPr>
          </w:r>
          <w:r w:rsidRPr="00EB7DE2">
            <w:rPr>
              <w:rFonts w:ascii="Times New Roman" w:hAnsi="Times New Roman"/>
              <w:noProof/>
              <w:webHidden/>
              <w:rPrChange w:id="652" w:author="Chanh Duc Ngo" w:date="2019-03-13T09:59:00Z">
                <w:rPr>
                  <w:noProof/>
                  <w:webHidden/>
                </w:rPr>
              </w:rPrChange>
            </w:rPr>
            <w:fldChar w:fldCharType="separate"/>
          </w:r>
          <w:ins w:id="653" w:author="Thảo Nguyễn Kim" w:date="2019-03-11T15:00:00Z">
            <w:r w:rsidR="000E3618" w:rsidRPr="00EB7DE2">
              <w:rPr>
                <w:rFonts w:ascii="Times New Roman" w:hAnsi="Times New Roman"/>
                <w:noProof/>
                <w:webHidden/>
                <w:rPrChange w:id="654" w:author="Chanh Duc Ngo" w:date="2019-03-13T09:59:00Z">
                  <w:rPr>
                    <w:noProof/>
                    <w:webHidden/>
                  </w:rPr>
                </w:rPrChange>
              </w:rPr>
              <w:t>26</w:t>
            </w:r>
          </w:ins>
          <w:ins w:id="655" w:author="Thảo Nguyễn Kim" w:date="2019-03-11T13:46:00Z">
            <w:r w:rsidRPr="00EB7DE2">
              <w:rPr>
                <w:rFonts w:ascii="Times New Roman" w:hAnsi="Times New Roman"/>
                <w:noProof/>
                <w:webHidden/>
                <w:rPrChange w:id="656" w:author="Chanh Duc Ngo" w:date="2019-03-13T09:59:00Z">
                  <w:rPr>
                    <w:noProof/>
                    <w:webHidden/>
                  </w:rPr>
                </w:rPrChange>
              </w:rPr>
              <w:fldChar w:fldCharType="end"/>
            </w:r>
            <w:r w:rsidRPr="00EB7DE2">
              <w:rPr>
                <w:rStyle w:val="Hyperlink"/>
                <w:rFonts w:ascii="Times New Roman" w:hAnsi="Times New Roman"/>
                <w:noProof/>
                <w:rPrChange w:id="657" w:author="Chanh Duc Ngo" w:date="2019-03-13T09:59:00Z">
                  <w:rPr>
                    <w:rStyle w:val="Hyperlink"/>
                    <w:noProof/>
                  </w:rPr>
                </w:rPrChange>
              </w:rPr>
              <w:fldChar w:fldCharType="end"/>
            </w:r>
          </w:ins>
        </w:p>
        <w:p w14:paraId="503A8876" w14:textId="77777777" w:rsidR="00300761" w:rsidRPr="00EB7DE2" w:rsidRDefault="00300761">
          <w:pPr>
            <w:pStyle w:val="TOC4"/>
            <w:tabs>
              <w:tab w:val="left" w:pos="1760"/>
              <w:tab w:val="right" w:leader="dot" w:pos="8895"/>
            </w:tabs>
            <w:rPr>
              <w:ins w:id="658" w:author="Thảo Nguyễn Kim" w:date="2019-03-11T13:46:00Z"/>
              <w:rFonts w:ascii="Times New Roman" w:eastAsiaTheme="minorEastAsia" w:hAnsi="Times New Roman"/>
              <w:noProof/>
              <w:lang w:val="en-US"/>
              <w:rPrChange w:id="659" w:author="Chanh Duc Ngo" w:date="2019-03-13T09:59:00Z">
                <w:rPr>
                  <w:ins w:id="660" w:author="Thảo Nguyễn Kim" w:date="2019-03-11T13:46:00Z"/>
                  <w:rFonts w:asciiTheme="minorHAnsi" w:eastAsiaTheme="minorEastAsia" w:hAnsiTheme="minorHAnsi" w:cstheme="minorBidi"/>
                  <w:noProof/>
                  <w:lang w:val="en-US"/>
                </w:rPr>
              </w:rPrChange>
            </w:rPr>
          </w:pPr>
          <w:ins w:id="661" w:author="Thảo Nguyễn Kim" w:date="2019-03-11T13:46:00Z">
            <w:r w:rsidRPr="00EB7DE2">
              <w:rPr>
                <w:rStyle w:val="Hyperlink"/>
                <w:rFonts w:ascii="Times New Roman" w:hAnsi="Times New Roman"/>
                <w:noProof/>
                <w:rPrChange w:id="662" w:author="Chanh Duc Ngo" w:date="2019-03-13T09:59:00Z">
                  <w:rPr>
                    <w:rStyle w:val="Hyperlink"/>
                    <w:noProof/>
                  </w:rPr>
                </w:rPrChange>
              </w:rPr>
              <w:lastRenderedPageBreak/>
              <w:fldChar w:fldCharType="begin"/>
            </w:r>
            <w:r w:rsidRPr="00EB7DE2">
              <w:rPr>
                <w:rStyle w:val="Hyperlink"/>
                <w:rFonts w:ascii="Times New Roman" w:hAnsi="Times New Roman"/>
                <w:noProof/>
                <w:rPrChange w:id="663" w:author="Chanh Duc Ngo" w:date="2019-03-13T09:59:00Z">
                  <w:rPr>
                    <w:rStyle w:val="Hyperlink"/>
                    <w:noProof/>
                  </w:rPr>
                </w:rPrChange>
              </w:rPr>
              <w:instrText xml:space="preserve"> </w:instrText>
            </w:r>
            <w:r w:rsidRPr="00EB7DE2">
              <w:rPr>
                <w:rFonts w:ascii="Times New Roman" w:hAnsi="Times New Roman"/>
                <w:noProof/>
                <w:rPrChange w:id="664" w:author="Chanh Duc Ngo" w:date="2019-03-13T09:59:00Z">
                  <w:rPr>
                    <w:noProof/>
                  </w:rPr>
                </w:rPrChange>
              </w:rPr>
              <w:instrText>HYPERLINK \l "_Toc3204482"</w:instrText>
            </w:r>
            <w:r w:rsidRPr="00EB7DE2">
              <w:rPr>
                <w:rStyle w:val="Hyperlink"/>
                <w:rFonts w:ascii="Times New Roman" w:hAnsi="Times New Roman"/>
                <w:noProof/>
                <w:rPrChange w:id="665" w:author="Chanh Duc Ngo" w:date="2019-03-13T09:59:00Z">
                  <w:rPr>
                    <w:rStyle w:val="Hyperlink"/>
                    <w:noProof/>
                  </w:rPr>
                </w:rPrChange>
              </w:rPr>
              <w:instrText xml:space="preserve"> </w:instrText>
            </w:r>
            <w:r w:rsidRPr="00EB7DE2">
              <w:rPr>
                <w:rStyle w:val="Hyperlink"/>
                <w:rFonts w:ascii="Times New Roman" w:hAnsi="Times New Roman"/>
                <w:noProof/>
                <w:rPrChange w:id="666" w:author="Chanh Duc Ngo" w:date="2019-03-13T09:59:00Z">
                  <w:rPr>
                    <w:rStyle w:val="Hyperlink"/>
                    <w:noProof/>
                  </w:rPr>
                </w:rPrChange>
              </w:rPr>
              <w:fldChar w:fldCharType="separate"/>
            </w:r>
            <w:r w:rsidRPr="00EB7DE2">
              <w:rPr>
                <w:rStyle w:val="Hyperlink"/>
                <w:rFonts w:ascii="Times New Roman" w:hAnsi="Times New Roman"/>
                <w:b/>
                <w:noProof/>
              </w:rPr>
              <w:t>3.1.3.2.</w:t>
            </w:r>
            <w:r w:rsidRPr="00EB7DE2">
              <w:rPr>
                <w:rFonts w:ascii="Times New Roman" w:eastAsiaTheme="minorEastAsia" w:hAnsi="Times New Roman"/>
                <w:noProof/>
                <w:lang w:val="en-US"/>
                <w:rPrChange w:id="667"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Information Artifact</w:t>
            </w:r>
            <w:r w:rsidRPr="00EB7DE2">
              <w:rPr>
                <w:rFonts w:ascii="Times New Roman" w:hAnsi="Times New Roman"/>
                <w:noProof/>
                <w:webHidden/>
                <w:rPrChange w:id="668" w:author="Chanh Duc Ngo" w:date="2019-03-13T09:59:00Z">
                  <w:rPr>
                    <w:noProof/>
                    <w:webHidden/>
                  </w:rPr>
                </w:rPrChange>
              </w:rPr>
              <w:tab/>
            </w:r>
            <w:r w:rsidRPr="00EB7DE2">
              <w:rPr>
                <w:rFonts w:ascii="Times New Roman" w:hAnsi="Times New Roman"/>
                <w:noProof/>
                <w:webHidden/>
                <w:rPrChange w:id="669" w:author="Chanh Duc Ngo" w:date="2019-03-13T09:59:00Z">
                  <w:rPr>
                    <w:noProof/>
                    <w:webHidden/>
                  </w:rPr>
                </w:rPrChange>
              </w:rPr>
              <w:fldChar w:fldCharType="begin"/>
            </w:r>
            <w:r w:rsidRPr="00EB7DE2">
              <w:rPr>
                <w:rFonts w:ascii="Times New Roman" w:hAnsi="Times New Roman"/>
                <w:noProof/>
                <w:webHidden/>
                <w:rPrChange w:id="670" w:author="Chanh Duc Ngo" w:date="2019-03-13T09:59:00Z">
                  <w:rPr>
                    <w:noProof/>
                    <w:webHidden/>
                  </w:rPr>
                </w:rPrChange>
              </w:rPr>
              <w:instrText xml:space="preserve"> PAGEREF _Toc3204482 \h </w:instrText>
            </w:r>
          </w:ins>
          <w:r w:rsidRPr="00EB7DE2">
            <w:rPr>
              <w:rFonts w:ascii="Times New Roman" w:hAnsi="Times New Roman"/>
              <w:noProof/>
              <w:webHidden/>
              <w:rPrChange w:id="671" w:author="Chanh Duc Ngo" w:date="2019-03-13T09:59:00Z">
                <w:rPr>
                  <w:rFonts w:ascii="Times New Roman" w:hAnsi="Times New Roman"/>
                  <w:noProof/>
                  <w:webHidden/>
                </w:rPr>
              </w:rPrChange>
            </w:rPr>
          </w:r>
          <w:r w:rsidRPr="00EB7DE2">
            <w:rPr>
              <w:rFonts w:ascii="Times New Roman" w:hAnsi="Times New Roman"/>
              <w:noProof/>
              <w:webHidden/>
              <w:rPrChange w:id="672" w:author="Chanh Duc Ngo" w:date="2019-03-13T09:59:00Z">
                <w:rPr>
                  <w:noProof/>
                  <w:webHidden/>
                </w:rPr>
              </w:rPrChange>
            </w:rPr>
            <w:fldChar w:fldCharType="separate"/>
          </w:r>
          <w:ins w:id="673" w:author="Thảo Nguyễn Kim" w:date="2019-03-11T15:00:00Z">
            <w:r w:rsidR="000E3618" w:rsidRPr="00EB7DE2">
              <w:rPr>
                <w:rFonts w:ascii="Times New Roman" w:hAnsi="Times New Roman"/>
                <w:noProof/>
                <w:webHidden/>
                <w:rPrChange w:id="674" w:author="Chanh Duc Ngo" w:date="2019-03-13T09:59:00Z">
                  <w:rPr>
                    <w:noProof/>
                    <w:webHidden/>
                  </w:rPr>
                </w:rPrChange>
              </w:rPr>
              <w:t>30</w:t>
            </w:r>
          </w:ins>
          <w:ins w:id="675" w:author="Thảo Nguyễn Kim" w:date="2019-03-11T13:46:00Z">
            <w:r w:rsidRPr="00EB7DE2">
              <w:rPr>
                <w:rFonts w:ascii="Times New Roman" w:hAnsi="Times New Roman"/>
                <w:noProof/>
                <w:webHidden/>
                <w:rPrChange w:id="676" w:author="Chanh Duc Ngo" w:date="2019-03-13T09:59:00Z">
                  <w:rPr>
                    <w:noProof/>
                    <w:webHidden/>
                  </w:rPr>
                </w:rPrChange>
              </w:rPr>
              <w:fldChar w:fldCharType="end"/>
            </w:r>
            <w:r w:rsidRPr="00EB7DE2">
              <w:rPr>
                <w:rStyle w:val="Hyperlink"/>
                <w:rFonts w:ascii="Times New Roman" w:hAnsi="Times New Roman"/>
                <w:noProof/>
                <w:rPrChange w:id="677" w:author="Chanh Duc Ngo" w:date="2019-03-13T09:59:00Z">
                  <w:rPr>
                    <w:rStyle w:val="Hyperlink"/>
                    <w:noProof/>
                  </w:rPr>
                </w:rPrChange>
              </w:rPr>
              <w:fldChar w:fldCharType="end"/>
            </w:r>
          </w:ins>
        </w:p>
        <w:p w14:paraId="7091E5B0" w14:textId="77777777" w:rsidR="00300761" w:rsidRPr="00EB7DE2" w:rsidRDefault="00300761">
          <w:pPr>
            <w:pStyle w:val="TOC5"/>
            <w:tabs>
              <w:tab w:val="left" w:pos="1925"/>
              <w:tab w:val="right" w:leader="dot" w:pos="8895"/>
            </w:tabs>
            <w:rPr>
              <w:ins w:id="678" w:author="Thảo Nguyễn Kim" w:date="2019-03-11T13:46:00Z"/>
              <w:rFonts w:ascii="Times New Roman" w:hAnsi="Times New Roman" w:cs="Times New Roman"/>
              <w:noProof/>
              <w:lang w:val="en-US"/>
              <w:rPrChange w:id="679" w:author="Chanh Duc Ngo" w:date="2019-03-13T09:59:00Z">
                <w:rPr>
                  <w:ins w:id="680" w:author="Thảo Nguyễn Kim" w:date="2019-03-11T13:46:00Z"/>
                  <w:noProof/>
                  <w:lang w:val="en-US"/>
                </w:rPr>
              </w:rPrChange>
            </w:rPr>
          </w:pPr>
          <w:ins w:id="681" w:author="Thảo Nguyễn Kim" w:date="2019-03-11T13:46:00Z">
            <w:r w:rsidRPr="00EB7DE2">
              <w:rPr>
                <w:rStyle w:val="Hyperlink"/>
                <w:rFonts w:ascii="Times New Roman" w:hAnsi="Times New Roman" w:cs="Times New Roman"/>
                <w:noProof/>
                <w:rPrChange w:id="682" w:author="Chanh Duc Ngo" w:date="2019-03-13T09:59:00Z">
                  <w:rPr>
                    <w:rStyle w:val="Hyperlink"/>
                    <w:noProof/>
                  </w:rPr>
                </w:rPrChange>
              </w:rPr>
              <w:fldChar w:fldCharType="begin"/>
            </w:r>
            <w:r w:rsidRPr="00EB7DE2">
              <w:rPr>
                <w:rStyle w:val="Hyperlink"/>
                <w:rFonts w:ascii="Times New Roman" w:hAnsi="Times New Roman" w:cs="Times New Roman"/>
                <w:noProof/>
                <w:rPrChange w:id="683" w:author="Chanh Duc Ngo" w:date="2019-03-13T09:59:00Z">
                  <w:rPr>
                    <w:rStyle w:val="Hyperlink"/>
                    <w:noProof/>
                  </w:rPr>
                </w:rPrChange>
              </w:rPr>
              <w:instrText xml:space="preserve"> </w:instrText>
            </w:r>
            <w:r w:rsidRPr="00EB7DE2">
              <w:rPr>
                <w:rFonts w:ascii="Times New Roman" w:hAnsi="Times New Roman" w:cs="Times New Roman"/>
                <w:noProof/>
                <w:rPrChange w:id="684" w:author="Chanh Duc Ngo" w:date="2019-03-13T09:59:00Z">
                  <w:rPr>
                    <w:noProof/>
                  </w:rPr>
                </w:rPrChange>
              </w:rPr>
              <w:instrText>HYPERLINK \l "_Toc3204483"</w:instrText>
            </w:r>
            <w:r w:rsidRPr="00EB7DE2">
              <w:rPr>
                <w:rStyle w:val="Hyperlink"/>
                <w:rFonts w:ascii="Times New Roman" w:hAnsi="Times New Roman" w:cs="Times New Roman"/>
                <w:noProof/>
                <w:rPrChange w:id="685"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686" w:author="Chanh Duc Ngo" w:date="2019-03-13T09:59:00Z">
                  <w:rPr>
                    <w:rStyle w:val="Hyperlink"/>
                    <w:noProof/>
                  </w:rPr>
                </w:rPrChange>
              </w:rPr>
              <w:fldChar w:fldCharType="separate"/>
            </w:r>
            <w:r w:rsidRPr="00EB7DE2">
              <w:rPr>
                <w:rStyle w:val="Hyperlink"/>
                <w:rFonts w:ascii="Times New Roman" w:hAnsi="Times New Roman" w:cs="Times New Roman"/>
                <w:b/>
                <w:noProof/>
                <w:rPrChange w:id="687" w:author="Chanh Duc Ngo" w:date="2019-03-13T09:59:00Z">
                  <w:rPr>
                    <w:rStyle w:val="Hyperlink"/>
                    <w:rFonts w:ascii="Times New Roman" w:hAnsi="Times New Roman"/>
                    <w:b/>
                    <w:noProof/>
                  </w:rPr>
                </w:rPrChange>
              </w:rPr>
              <w:t>3.1.3.2.1.</w:t>
            </w:r>
            <w:r w:rsidRPr="00EB7DE2">
              <w:rPr>
                <w:rFonts w:ascii="Times New Roman" w:hAnsi="Times New Roman" w:cs="Times New Roman"/>
                <w:noProof/>
                <w:lang w:val="en-US"/>
                <w:rPrChange w:id="688" w:author="Chanh Duc Ngo" w:date="2019-03-13T09:59:00Z">
                  <w:rPr>
                    <w:noProof/>
                    <w:lang w:val="en-US"/>
                  </w:rPr>
                </w:rPrChange>
              </w:rPr>
              <w:tab/>
            </w:r>
            <w:r w:rsidRPr="00EB7DE2">
              <w:rPr>
                <w:rStyle w:val="Hyperlink"/>
                <w:rFonts w:ascii="Times New Roman" w:hAnsi="Times New Roman" w:cs="Times New Roman"/>
                <w:b/>
                <w:noProof/>
                <w:rPrChange w:id="689" w:author="Chanh Duc Ngo" w:date="2019-03-13T09:59:00Z">
                  <w:rPr>
                    <w:rStyle w:val="Hyperlink"/>
                    <w:rFonts w:ascii="Times New Roman" w:hAnsi="Times New Roman"/>
                    <w:b/>
                    <w:noProof/>
                  </w:rPr>
                </w:rPrChange>
              </w:rPr>
              <w:t>Đối tượng dữ liệu (Data Object)</w:t>
            </w:r>
            <w:r w:rsidRPr="00EB7DE2">
              <w:rPr>
                <w:rFonts w:ascii="Times New Roman" w:hAnsi="Times New Roman" w:cs="Times New Roman"/>
                <w:noProof/>
                <w:webHidden/>
                <w:rPrChange w:id="690" w:author="Chanh Duc Ngo" w:date="2019-03-13T09:59:00Z">
                  <w:rPr>
                    <w:noProof/>
                    <w:webHidden/>
                  </w:rPr>
                </w:rPrChange>
              </w:rPr>
              <w:tab/>
            </w:r>
            <w:r w:rsidRPr="00EB7DE2">
              <w:rPr>
                <w:rFonts w:ascii="Times New Roman" w:hAnsi="Times New Roman" w:cs="Times New Roman"/>
                <w:noProof/>
                <w:webHidden/>
                <w:rPrChange w:id="691" w:author="Chanh Duc Ngo" w:date="2019-03-13T09:59:00Z">
                  <w:rPr>
                    <w:noProof/>
                    <w:webHidden/>
                  </w:rPr>
                </w:rPrChange>
              </w:rPr>
              <w:fldChar w:fldCharType="begin"/>
            </w:r>
            <w:r w:rsidRPr="00EB7DE2">
              <w:rPr>
                <w:rFonts w:ascii="Times New Roman" w:hAnsi="Times New Roman" w:cs="Times New Roman"/>
                <w:noProof/>
                <w:webHidden/>
                <w:rPrChange w:id="692" w:author="Chanh Duc Ngo" w:date="2019-03-13T09:59:00Z">
                  <w:rPr>
                    <w:noProof/>
                    <w:webHidden/>
                  </w:rPr>
                </w:rPrChange>
              </w:rPr>
              <w:instrText xml:space="preserve"> PAGEREF _Toc3204483 \h </w:instrText>
            </w:r>
          </w:ins>
          <w:r w:rsidRPr="00EB7DE2">
            <w:rPr>
              <w:rFonts w:ascii="Times New Roman" w:hAnsi="Times New Roman" w:cs="Times New Roman"/>
              <w:noProof/>
              <w:webHidden/>
              <w:rPrChange w:id="693"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694" w:author="Chanh Duc Ngo" w:date="2019-03-13T09:59:00Z">
                <w:rPr>
                  <w:noProof/>
                  <w:webHidden/>
                </w:rPr>
              </w:rPrChange>
            </w:rPr>
            <w:fldChar w:fldCharType="separate"/>
          </w:r>
          <w:ins w:id="695" w:author="Thảo Nguyễn Kim" w:date="2019-03-11T15:00:00Z">
            <w:r w:rsidR="000E3618" w:rsidRPr="00EB7DE2">
              <w:rPr>
                <w:rFonts w:ascii="Times New Roman" w:hAnsi="Times New Roman" w:cs="Times New Roman"/>
                <w:noProof/>
                <w:webHidden/>
                <w:rPrChange w:id="696" w:author="Chanh Duc Ngo" w:date="2019-03-13T09:59:00Z">
                  <w:rPr>
                    <w:noProof/>
                    <w:webHidden/>
                  </w:rPr>
                </w:rPrChange>
              </w:rPr>
              <w:t>30</w:t>
            </w:r>
          </w:ins>
          <w:ins w:id="697" w:author="Thảo Nguyễn Kim" w:date="2019-03-11T13:46:00Z">
            <w:r w:rsidRPr="00EB7DE2">
              <w:rPr>
                <w:rFonts w:ascii="Times New Roman" w:hAnsi="Times New Roman" w:cs="Times New Roman"/>
                <w:noProof/>
                <w:webHidden/>
                <w:rPrChange w:id="698" w:author="Chanh Duc Ngo" w:date="2019-03-13T09:59:00Z">
                  <w:rPr>
                    <w:noProof/>
                    <w:webHidden/>
                  </w:rPr>
                </w:rPrChange>
              </w:rPr>
              <w:fldChar w:fldCharType="end"/>
            </w:r>
            <w:r w:rsidRPr="00EB7DE2">
              <w:rPr>
                <w:rStyle w:val="Hyperlink"/>
                <w:rFonts w:ascii="Times New Roman" w:hAnsi="Times New Roman" w:cs="Times New Roman"/>
                <w:noProof/>
                <w:rPrChange w:id="699" w:author="Chanh Duc Ngo" w:date="2019-03-13T09:59:00Z">
                  <w:rPr>
                    <w:rStyle w:val="Hyperlink"/>
                    <w:noProof/>
                  </w:rPr>
                </w:rPrChange>
              </w:rPr>
              <w:fldChar w:fldCharType="end"/>
            </w:r>
          </w:ins>
        </w:p>
        <w:p w14:paraId="28259470" w14:textId="77777777" w:rsidR="00300761" w:rsidRPr="00EB7DE2" w:rsidRDefault="00300761">
          <w:pPr>
            <w:pStyle w:val="TOC5"/>
            <w:tabs>
              <w:tab w:val="left" w:pos="1925"/>
              <w:tab w:val="right" w:leader="dot" w:pos="8895"/>
            </w:tabs>
            <w:rPr>
              <w:ins w:id="700" w:author="Thảo Nguyễn Kim" w:date="2019-03-11T13:46:00Z"/>
              <w:rFonts w:ascii="Times New Roman" w:hAnsi="Times New Roman" w:cs="Times New Roman"/>
              <w:noProof/>
              <w:lang w:val="en-US"/>
              <w:rPrChange w:id="701" w:author="Chanh Duc Ngo" w:date="2019-03-13T09:59:00Z">
                <w:rPr>
                  <w:ins w:id="702" w:author="Thảo Nguyễn Kim" w:date="2019-03-11T13:46:00Z"/>
                  <w:noProof/>
                  <w:lang w:val="en-US"/>
                </w:rPr>
              </w:rPrChange>
            </w:rPr>
          </w:pPr>
          <w:ins w:id="703" w:author="Thảo Nguyễn Kim" w:date="2019-03-11T13:46:00Z">
            <w:r w:rsidRPr="00EB7DE2">
              <w:rPr>
                <w:rStyle w:val="Hyperlink"/>
                <w:rFonts w:ascii="Times New Roman" w:hAnsi="Times New Roman" w:cs="Times New Roman"/>
                <w:noProof/>
                <w:rPrChange w:id="704" w:author="Chanh Duc Ngo" w:date="2019-03-13T09:59:00Z">
                  <w:rPr>
                    <w:rStyle w:val="Hyperlink"/>
                    <w:noProof/>
                  </w:rPr>
                </w:rPrChange>
              </w:rPr>
              <w:fldChar w:fldCharType="begin"/>
            </w:r>
            <w:r w:rsidRPr="00EB7DE2">
              <w:rPr>
                <w:rStyle w:val="Hyperlink"/>
                <w:rFonts w:ascii="Times New Roman" w:hAnsi="Times New Roman" w:cs="Times New Roman"/>
                <w:noProof/>
                <w:rPrChange w:id="705" w:author="Chanh Duc Ngo" w:date="2019-03-13T09:59:00Z">
                  <w:rPr>
                    <w:rStyle w:val="Hyperlink"/>
                    <w:noProof/>
                  </w:rPr>
                </w:rPrChange>
              </w:rPr>
              <w:instrText xml:space="preserve"> </w:instrText>
            </w:r>
            <w:r w:rsidRPr="00EB7DE2">
              <w:rPr>
                <w:rFonts w:ascii="Times New Roman" w:hAnsi="Times New Roman" w:cs="Times New Roman"/>
                <w:noProof/>
                <w:rPrChange w:id="706" w:author="Chanh Duc Ngo" w:date="2019-03-13T09:59:00Z">
                  <w:rPr>
                    <w:noProof/>
                  </w:rPr>
                </w:rPrChange>
              </w:rPr>
              <w:instrText>HYPERLINK \l "_Toc3204484"</w:instrText>
            </w:r>
            <w:r w:rsidRPr="00EB7DE2">
              <w:rPr>
                <w:rStyle w:val="Hyperlink"/>
                <w:rFonts w:ascii="Times New Roman" w:hAnsi="Times New Roman" w:cs="Times New Roman"/>
                <w:noProof/>
                <w:rPrChange w:id="707"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708" w:author="Chanh Duc Ngo" w:date="2019-03-13T09:59:00Z">
                  <w:rPr>
                    <w:rStyle w:val="Hyperlink"/>
                    <w:noProof/>
                  </w:rPr>
                </w:rPrChange>
              </w:rPr>
              <w:fldChar w:fldCharType="separate"/>
            </w:r>
            <w:r w:rsidRPr="00EB7DE2">
              <w:rPr>
                <w:rStyle w:val="Hyperlink"/>
                <w:rFonts w:ascii="Times New Roman" w:hAnsi="Times New Roman" w:cs="Times New Roman"/>
                <w:b/>
                <w:noProof/>
                <w:rPrChange w:id="709" w:author="Chanh Duc Ngo" w:date="2019-03-13T09:59:00Z">
                  <w:rPr>
                    <w:rStyle w:val="Hyperlink"/>
                    <w:rFonts w:ascii="Times New Roman" w:hAnsi="Times New Roman"/>
                    <w:b/>
                    <w:noProof/>
                  </w:rPr>
                </w:rPrChange>
              </w:rPr>
              <w:t>3.1.3.2.2.</w:t>
            </w:r>
            <w:r w:rsidRPr="00EB7DE2">
              <w:rPr>
                <w:rFonts w:ascii="Times New Roman" w:hAnsi="Times New Roman" w:cs="Times New Roman"/>
                <w:noProof/>
                <w:lang w:val="en-US"/>
                <w:rPrChange w:id="710" w:author="Chanh Duc Ngo" w:date="2019-03-13T09:59:00Z">
                  <w:rPr>
                    <w:noProof/>
                    <w:lang w:val="en-US"/>
                  </w:rPr>
                </w:rPrChange>
              </w:rPr>
              <w:tab/>
            </w:r>
            <w:r w:rsidRPr="00EB7DE2">
              <w:rPr>
                <w:rStyle w:val="Hyperlink"/>
                <w:rFonts w:ascii="Times New Roman" w:hAnsi="Times New Roman" w:cs="Times New Roman"/>
                <w:b/>
                <w:noProof/>
                <w:rPrChange w:id="711" w:author="Chanh Duc Ngo" w:date="2019-03-13T09:59:00Z">
                  <w:rPr>
                    <w:rStyle w:val="Hyperlink"/>
                    <w:rFonts w:ascii="Times New Roman" w:hAnsi="Times New Roman"/>
                    <w:b/>
                    <w:noProof/>
                  </w:rPr>
                </w:rPrChange>
              </w:rPr>
              <w:t>Đầu vào (Data Input)</w:t>
            </w:r>
            <w:r w:rsidRPr="00EB7DE2">
              <w:rPr>
                <w:rFonts w:ascii="Times New Roman" w:hAnsi="Times New Roman" w:cs="Times New Roman"/>
                <w:noProof/>
                <w:webHidden/>
                <w:rPrChange w:id="712" w:author="Chanh Duc Ngo" w:date="2019-03-13T09:59:00Z">
                  <w:rPr>
                    <w:noProof/>
                    <w:webHidden/>
                  </w:rPr>
                </w:rPrChange>
              </w:rPr>
              <w:tab/>
            </w:r>
            <w:r w:rsidRPr="00EB7DE2">
              <w:rPr>
                <w:rFonts w:ascii="Times New Roman" w:hAnsi="Times New Roman" w:cs="Times New Roman"/>
                <w:noProof/>
                <w:webHidden/>
                <w:rPrChange w:id="713" w:author="Chanh Duc Ngo" w:date="2019-03-13T09:59:00Z">
                  <w:rPr>
                    <w:noProof/>
                    <w:webHidden/>
                  </w:rPr>
                </w:rPrChange>
              </w:rPr>
              <w:fldChar w:fldCharType="begin"/>
            </w:r>
            <w:r w:rsidRPr="00EB7DE2">
              <w:rPr>
                <w:rFonts w:ascii="Times New Roman" w:hAnsi="Times New Roman" w:cs="Times New Roman"/>
                <w:noProof/>
                <w:webHidden/>
                <w:rPrChange w:id="714" w:author="Chanh Duc Ngo" w:date="2019-03-13T09:59:00Z">
                  <w:rPr>
                    <w:noProof/>
                    <w:webHidden/>
                  </w:rPr>
                </w:rPrChange>
              </w:rPr>
              <w:instrText xml:space="preserve"> PAGEREF _Toc3204484 \h </w:instrText>
            </w:r>
          </w:ins>
          <w:r w:rsidRPr="00EB7DE2">
            <w:rPr>
              <w:rFonts w:ascii="Times New Roman" w:hAnsi="Times New Roman" w:cs="Times New Roman"/>
              <w:noProof/>
              <w:webHidden/>
              <w:rPrChange w:id="715"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716" w:author="Chanh Duc Ngo" w:date="2019-03-13T09:59:00Z">
                <w:rPr>
                  <w:noProof/>
                  <w:webHidden/>
                </w:rPr>
              </w:rPrChange>
            </w:rPr>
            <w:fldChar w:fldCharType="separate"/>
          </w:r>
          <w:ins w:id="717" w:author="Thảo Nguyễn Kim" w:date="2019-03-11T15:00:00Z">
            <w:r w:rsidR="000E3618" w:rsidRPr="00EB7DE2">
              <w:rPr>
                <w:rFonts w:ascii="Times New Roman" w:hAnsi="Times New Roman" w:cs="Times New Roman"/>
                <w:noProof/>
                <w:webHidden/>
                <w:rPrChange w:id="718" w:author="Chanh Duc Ngo" w:date="2019-03-13T09:59:00Z">
                  <w:rPr>
                    <w:noProof/>
                    <w:webHidden/>
                  </w:rPr>
                </w:rPrChange>
              </w:rPr>
              <w:t>30</w:t>
            </w:r>
          </w:ins>
          <w:ins w:id="719" w:author="Thảo Nguyễn Kim" w:date="2019-03-11T13:46:00Z">
            <w:r w:rsidRPr="00EB7DE2">
              <w:rPr>
                <w:rFonts w:ascii="Times New Roman" w:hAnsi="Times New Roman" w:cs="Times New Roman"/>
                <w:noProof/>
                <w:webHidden/>
                <w:rPrChange w:id="720" w:author="Chanh Duc Ngo" w:date="2019-03-13T09:59:00Z">
                  <w:rPr>
                    <w:noProof/>
                    <w:webHidden/>
                  </w:rPr>
                </w:rPrChange>
              </w:rPr>
              <w:fldChar w:fldCharType="end"/>
            </w:r>
            <w:r w:rsidRPr="00EB7DE2">
              <w:rPr>
                <w:rStyle w:val="Hyperlink"/>
                <w:rFonts w:ascii="Times New Roman" w:hAnsi="Times New Roman" w:cs="Times New Roman"/>
                <w:noProof/>
                <w:rPrChange w:id="721" w:author="Chanh Duc Ngo" w:date="2019-03-13T09:59:00Z">
                  <w:rPr>
                    <w:rStyle w:val="Hyperlink"/>
                    <w:noProof/>
                  </w:rPr>
                </w:rPrChange>
              </w:rPr>
              <w:fldChar w:fldCharType="end"/>
            </w:r>
          </w:ins>
        </w:p>
        <w:p w14:paraId="44BC5E22" w14:textId="77777777" w:rsidR="00300761" w:rsidRPr="00EB7DE2" w:rsidRDefault="00300761">
          <w:pPr>
            <w:pStyle w:val="TOC5"/>
            <w:tabs>
              <w:tab w:val="left" w:pos="1925"/>
              <w:tab w:val="right" w:leader="dot" w:pos="8895"/>
            </w:tabs>
            <w:rPr>
              <w:ins w:id="722" w:author="Thảo Nguyễn Kim" w:date="2019-03-11T13:46:00Z"/>
              <w:rFonts w:ascii="Times New Roman" w:hAnsi="Times New Roman" w:cs="Times New Roman"/>
              <w:noProof/>
              <w:lang w:val="en-US"/>
              <w:rPrChange w:id="723" w:author="Chanh Duc Ngo" w:date="2019-03-13T09:59:00Z">
                <w:rPr>
                  <w:ins w:id="724" w:author="Thảo Nguyễn Kim" w:date="2019-03-11T13:46:00Z"/>
                  <w:noProof/>
                  <w:lang w:val="en-US"/>
                </w:rPr>
              </w:rPrChange>
            </w:rPr>
          </w:pPr>
          <w:ins w:id="725" w:author="Thảo Nguyễn Kim" w:date="2019-03-11T13:46:00Z">
            <w:r w:rsidRPr="00EB7DE2">
              <w:rPr>
                <w:rStyle w:val="Hyperlink"/>
                <w:rFonts w:ascii="Times New Roman" w:hAnsi="Times New Roman" w:cs="Times New Roman"/>
                <w:noProof/>
                <w:rPrChange w:id="726" w:author="Chanh Duc Ngo" w:date="2019-03-13T09:59:00Z">
                  <w:rPr>
                    <w:rStyle w:val="Hyperlink"/>
                    <w:noProof/>
                  </w:rPr>
                </w:rPrChange>
              </w:rPr>
              <w:fldChar w:fldCharType="begin"/>
            </w:r>
            <w:r w:rsidRPr="00EB7DE2">
              <w:rPr>
                <w:rStyle w:val="Hyperlink"/>
                <w:rFonts w:ascii="Times New Roman" w:hAnsi="Times New Roman" w:cs="Times New Roman"/>
                <w:noProof/>
                <w:rPrChange w:id="727" w:author="Chanh Duc Ngo" w:date="2019-03-13T09:59:00Z">
                  <w:rPr>
                    <w:rStyle w:val="Hyperlink"/>
                    <w:noProof/>
                  </w:rPr>
                </w:rPrChange>
              </w:rPr>
              <w:instrText xml:space="preserve"> </w:instrText>
            </w:r>
            <w:r w:rsidRPr="00EB7DE2">
              <w:rPr>
                <w:rFonts w:ascii="Times New Roman" w:hAnsi="Times New Roman" w:cs="Times New Roman"/>
                <w:noProof/>
                <w:rPrChange w:id="728" w:author="Chanh Duc Ngo" w:date="2019-03-13T09:59:00Z">
                  <w:rPr>
                    <w:noProof/>
                  </w:rPr>
                </w:rPrChange>
              </w:rPr>
              <w:instrText>HYPERLINK \l "_Toc3204485"</w:instrText>
            </w:r>
            <w:r w:rsidRPr="00EB7DE2">
              <w:rPr>
                <w:rStyle w:val="Hyperlink"/>
                <w:rFonts w:ascii="Times New Roman" w:hAnsi="Times New Roman" w:cs="Times New Roman"/>
                <w:noProof/>
                <w:rPrChange w:id="729"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730" w:author="Chanh Duc Ngo" w:date="2019-03-13T09:59:00Z">
                  <w:rPr>
                    <w:rStyle w:val="Hyperlink"/>
                    <w:noProof/>
                  </w:rPr>
                </w:rPrChange>
              </w:rPr>
              <w:fldChar w:fldCharType="separate"/>
            </w:r>
            <w:r w:rsidRPr="00EB7DE2">
              <w:rPr>
                <w:rStyle w:val="Hyperlink"/>
                <w:rFonts w:ascii="Times New Roman" w:hAnsi="Times New Roman" w:cs="Times New Roman"/>
                <w:b/>
                <w:noProof/>
                <w:rPrChange w:id="731" w:author="Chanh Duc Ngo" w:date="2019-03-13T09:59:00Z">
                  <w:rPr>
                    <w:rStyle w:val="Hyperlink"/>
                    <w:rFonts w:ascii="Times New Roman" w:hAnsi="Times New Roman"/>
                    <w:b/>
                    <w:noProof/>
                  </w:rPr>
                </w:rPrChange>
              </w:rPr>
              <w:t>3.1.3.2.3.</w:t>
            </w:r>
            <w:r w:rsidRPr="00EB7DE2">
              <w:rPr>
                <w:rFonts w:ascii="Times New Roman" w:hAnsi="Times New Roman" w:cs="Times New Roman"/>
                <w:noProof/>
                <w:lang w:val="en-US"/>
                <w:rPrChange w:id="732" w:author="Chanh Duc Ngo" w:date="2019-03-13T09:59:00Z">
                  <w:rPr>
                    <w:noProof/>
                    <w:lang w:val="en-US"/>
                  </w:rPr>
                </w:rPrChange>
              </w:rPr>
              <w:tab/>
            </w:r>
            <w:r w:rsidRPr="00EB7DE2">
              <w:rPr>
                <w:rStyle w:val="Hyperlink"/>
                <w:rFonts w:ascii="Times New Roman" w:hAnsi="Times New Roman" w:cs="Times New Roman"/>
                <w:b/>
                <w:noProof/>
                <w:rPrChange w:id="733" w:author="Chanh Duc Ngo" w:date="2019-03-13T09:59:00Z">
                  <w:rPr>
                    <w:rStyle w:val="Hyperlink"/>
                    <w:rFonts w:ascii="Times New Roman" w:hAnsi="Times New Roman"/>
                    <w:b/>
                    <w:noProof/>
                  </w:rPr>
                </w:rPrChange>
              </w:rPr>
              <w:t>Đầu ra (Data Output)</w:t>
            </w:r>
            <w:r w:rsidRPr="00EB7DE2">
              <w:rPr>
                <w:rFonts w:ascii="Times New Roman" w:hAnsi="Times New Roman" w:cs="Times New Roman"/>
                <w:noProof/>
                <w:webHidden/>
                <w:rPrChange w:id="734" w:author="Chanh Duc Ngo" w:date="2019-03-13T09:59:00Z">
                  <w:rPr>
                    <w:noProof/>
                    <w:webHidden/>
                  </w:rPr>
                </w:rPrChange>
              </w:rPr>
              <w:tab/>
            </w:r>
            <w:r w:rsidRPr="00EB7DE2">
              <w:rPr>
                <w:rFonts w:ascii="Times New Roman" w:hAnsi="Times New Roman" w:cs="Times New Roman"/>
                <w:noProof/>
                <w:webHidden/>
                <w:rPrChange w:id="735" w:author="Chanh Duc Ngo" w:date="2019-03-13T09:59:00Z">
                  <w:rPr>
                    <w:noProof/>
                    <w:webHidden/>
                  </w:rPr>
                </w:rPrChange>
              </w:rPr>
              <w:fldChar w:fldCharType="begin"/>
            </w:r>
            <w:r w:rsidRPr="00EB7DE2">
              <w:rPr>
                <w:rFonts w:ascii="Times New Roman" w:hAnsi="Times New Roman" w:cs="Times New Roman"/>
                <w:noProof/>
                <w:webHidden/>
                <w:rPrChange w:id="736" w:author="Chanh Duc Ngo" w:date="2019-03-13T09:59:00Z">
                  <w:rPr>
                    <w:noProof/>
                    <w:webHidden/>
                  </w:rPr>
                </w:rPrChange>
              </w:rPr>
              <w:instrText xml:space="preserve"> PAGEREF _Toc3204485 \h </w:instrText>
            </w:r>
          </w:ins>
          <w:r w:rsidRPr="00EB7DE2">
            <w:rPr>
              <w:rFonts w:ascii="Times New Roman" w:hAnsi="Times New Roman" w:cs="Times New Roman"/>
              <w:noProof/>
              <w:webHidden/>
              <w:rPrChange w:id="737"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738" w:author="Chanh Duc Ngo" w:date="2019-03-13T09:59:00Z">
                <w:rPr>
                  <w:noProof/>
                  <w:webHidden/>
                </w:rPr>
              </w:rPrChange>
            </w:rPr>
            <w:fldChar w:fldCharType="separate"/>
          </w:r>
          <w:ins w:id="739" w:author="Thảo Nguyễn Kim" w:date="2019-03-11T15:00:00Z">
            <w:r w:rsidR="000E3618" w:rsidRPr="00EB7DE2">
              <w:rPr>
                <w:rFonts w:ascii="Times New Roman" w:hAnsi="Times New Roman" w:cs="Times New Roman"/>
                <w:noProof/>
                <w:webHidden/>
                <w:rPrChange w:id="740" w:author="Chanh Duc Ngo" w:date="2019-03-13T09:59:00Z">
                  <w:rPr>
                    <w:noProof/>
                    <w:webHidden/>
                  </w:rPr>
                </w:rPrChange>
              </w:rPr>
              <w:t>31</w:t>
            </w:r>
          </w:ins>
          <w:ins w:id="741" w:author="Thảo Nguyễn Kim" w:date="2019-03-11T13:46:00Z">
            <w:r w:rsidRPr="00EB7DE2">
              <w:rPr>
                <w:rFonts w:ascii="Times New Roman" w:hAnsi="Times New Roman" w:cs="Times New Roman"/>
                <w:noProof/>
                <w:webHidden/>
                <w:rPrChange w:id="742" w:author="Chanh Duc Ngo" w:date="2019-03-13T09:59:00Z">
                  <w:rPr>
                    <w:noProof/>
                    <w:webHidden/>
                  </w:rPr>
                </w:rPrChange>
              </w:rPr>
              <w:fldChar w:fldCharType="end"/>
            </w:r>
            <w:r w:rsidRPr="00EB7DE2">
              <w:rPr>
                <w:rStyle w:val="Hyperlink"/>
                <w:rFonts w:ascii="Times New Roman" w:hAnsi="Times New Roman" w:cs="Times New Roman"/>
                <w:noProof/>
                <w:rPrChange w:id="743" w:author="Chanh Duc Ngo" w:date="2019-03-13T09:59:00Z">
                  <w:rPr>
                    <w:rStyle w:val="Hyperlink"/>
                    <w:noProof/>
                  </w:rPr>
                </w:rPrChange>
              </w:rPr>
              <w:fldChar w:fldCharType="end"/>
            </w:r>
          </w:ins>
        </w:p>
        <w:p w14:paraId="09742934" w14:textId="77777777" w:rsidR="00300761" w:rsidRPr="00EB7DE2" w:rsidRDefault="00300761">
          <w:pPr>
            <w:pStyle w:val="TOC5"/>
            <w:tabs>
              <w:tab w:val="left" w:pos="1925"/>
              <w:tab w:val="right" w:leader="dot" w:pos="8895"/>
            </w:tabs>
            <w:rPr>
              <w:ins w:id="744" w:author="Thảo Nguyễn Kim" w:date="2019-03-11T13:46:00Z"/>
              <w:rFonts w:ascii="Times New Roman" w:hAnsi="Times New Roman" w:cs="Times New Roman"/>
              <w:noProof/>
              <w:lang w:val="en-US"/>
              <w:rPrChange w:id="745" w:author="Chanh Duc Ngo" w:date="2019-03-13T09:59:00Z">
                <w:rPr>
                  <w:ins w:id="746" w:author="Thảo Nguyễn Kim" w:date="2019-03-11T13:46:00Z"/>
                  <w:noProof/>
                  <w:lang w:val="en-US"/>
                </w:rPr>
              </w:rPrChange>
            </w:rPr>
          </w:pPr>
          <w:ins w:id="747" w:author="Thảo Nguyễn Kim" w:date="2019-03-11T13:46:00Z">
            <w:r w:rsidRPr="00EB7DE2">
              <w:rPr>
                <w:rStyle w:val="Hyperlink"/>
                <w:rFonts w:ascii="Times New Roman" w:hAnsi="Times New Roman" w:cs="Times New Roman"/>
                <w:noProof/>
                <w:rPrChange w:id="748" w:author="Chanh Duc Ngo" w:date="2019-03-13T09:59:00Z">
                  <w:rPr>
                    <w:rStyle w:val="Hyperlink"/>
                    <w:noProof/>
                  </w:rPr>
                </w:rPrChange>
              </w:rPr>
              <w:fldChar w:fldCharType="begin"/>
            </w:r>
            <w:r w:rsidRPr="00EB7DE2">
              <w:rPr>
                <w:rStyle w:val="Hyperlink"/>
                <w:rFonts w:ascii="Times New Roman" w:hAnsi="Times New Roman" w:cs="Times New Roman"/>
                <w:noProof/>
                <w:rPrChange w:id="749" w:author="Chanh Duc Ngo" w:date="2019-03-13T09:59:00Z">
                  <w:rPr>
                    <w:rStyle w:val="Hyperlink"/>
                    <w:noProof/>
                  </w:rPr>
                </w:rPrChange>
              </w:rPr>
              <w:instrText xml:space="preserve"> </w:instrText>
            </w:r>
            <w:r w:rsidRPr="00EB7DE2">
              <w:rPr>
                <w:rFonts w:ascii="Times New Roman" w:hAnsi="Times New Roman" w:cs="Times New Roman"/>
                <w:noProof/>
                <w:rPrChange w:id="750" w:author="Chanh Duc Ngo" w:date="2019-03-13T09:59:00Z">
                  <w:rPr>
                    <w:noProof/>
                  </w:rPr>
                </w:rPrChange>
              </w:rPr>
              <w:instrText>HYPERLINK \l "_Toc3204486"</w:instrText>
            </w:r>
            <w:r w:rsidRPr="00EB7DE2">
              <w:rPr>
                <w:rStyle w:val="Hyperlink"/>
                <w:rFonts w:ascii="Times New Roman" w:hAnsi="Times New Roman" w:cs="Times New Roman"/>
                <w:noProof/>
                <w:rPrChange w:id="751"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752" w:author="Chanh Duc Ngo" w:date="2019-03-13T09:59:00Z">
                  <w:rPr>
                    <w:rStyle w:val="Hyperlink"/>
                    <w:noProof/>
                  </w:rPr>
                </w:rPrChange>
              </w:rPr>
              <w:fldChar w:fldCharType="separate"/>
            </w:r>
            <w:r w:rsidRPr="00EB7DE2">
              <w:rPr>
                <w:rStyle w:val="Hyperlink"/>
                <w:rFonts w:ascii="Times New Roman" w:hAnsi="Times New Roman" w:cs="Times New Roman"/>
                <w:b/>
                <w:noProof/>
                <w:rPrChange w:id="753" w:author="Chanh Duc Ngo" w:date="2019-03-13T09:59:00Z">
                  <w:rPr>
                    <w:rStyle w:val="Hyperlink"/>
                    <w:rFonts w:ascii="Times New Roman" w:hAnsi="Times New Roman"/>
                    <w:b/>
                    <w:noProof/>
                  </w:rPr>
                </w:rPrChange>
              </w:rPr>
              <w:t>3.1.3.2.4.</w:t>
            </w:r>
            <w:r w:rsidRPr="00EB7DE2">
              <w:rPr>
                <w:rFonts w:ascii="Times New Roman" w:hAnsi="Times New Roman" w:cs="Times New Roman"/>
                <w:noProof/>
                <w:lang w:val="en-US"/>
                <w:rPrChange w:id="754" w:author="Chanh Duc Ngo" w:date="2019-03-13T09:59:00Z">
                  <w:rPr>
                    <w:noProof/>
                    <w:lang w:val="en-US"/>
                  </w:rPr>
                </w:rPrChange>
              </w:rPr>
              <w:tab/>
            </w:r>
            <w:r w:rsidRPr="00EB7DE2">
              <w:rPr>
                <w:rStyle w:val="Hyperlink"/>
                <w:rFonts w:ascii="Times New Roman" w:hAnsi="Times New Roman" w:cs="Times New Roman"/>
                <w:b/>
                <w:noProof/>
                <w:rPrChange w:id="755" w:author="Chanh Duc Ngo" w:date="2019-03-13T09:59:00Z">
                  <w:rPr>
                    <w:rStyle w:val="Hyperlink"/>
                    <w:rFonts w:ascii="Times New Roman" w:hAnsi="Times New Roman"/>
                    <w:b/>
                    <w:noProof/>
                  </w:rPr>
                </w:rPrChange>
              </w:rPr>
              <w:t>Kho dữ liệu (Data Store)</w:t>
            </w:r>
            <w:r w:rsidRPr="00EB7DE2">
              <w:rPr>
                <w:rFonts w:ascii="Times New Roman" w:hAnsi="Times New Roman" w:cs="Times New Roman"/>
                <w:noProof/>
                <w:webHidden/>
                <w:rPrChange w:id="756" w:author="Chanh Duc Ngo" w:date="2019-03-13T09:59:00Z">
                  <w:rPr>
                    <w:noProof/>
                    <w:webHidden/>
                  </w:rPr>
                </w:rPrChange>
              </w:rPr>
              <w:tab/>
            </w:r>
            <w:r w:rsidRPr="00EB7DE2">
              <w:rPr>
                <w:rFonts w:ascii="Times New Roman" w:hAnsi="Times New Roman" w:cs="Times New Roman"/>
                <w:noProof/>
                <w:webHidden/>
                <w:rPrChange w:id="757" w:author="Chanh Duc Ngo" w:date="2019-03-13T09:59:00Z">
                  <w:rPr>
                    <w:noProof/>
                    <w:webHidden/>
                  </w:rPr>
                </w:rPrChange>
              </w:rPr>
              <w:fldChar w:fldCharType="begin"/>
            </w:r>
            <w:r w:rsidRPr="00EB7DE2">
              <w:rPr>
                <w:rFonts w:ascii="Times New Roman" w:hAnsi="Times New Roman" w:cs="Times New Roman"/>
                <w:noProof/>
                <w:webHidden/>
                <w:rPrChange w:id="758" w:author="Chanh Duc Ngo" w:date="2019-03-13T09:59:00Z">
                  <w:rPr>
                    <w:noProof/>
                    <w:webHidden/>
                  </w:rPr>
                </w:rPrChange>
              </w:rPr>
              <w:instrText xml:space="preserve"> PAGEREF _Toc3204486 \h </w:instrText>
            </w:r>
          </w:ins>
          <w:r w:rsidRPr="00EB7DE2">
            <w:rPr>
              <w:rFonts w:ascii="Times New Roman" w:hAnsi="Times New Roman" w:cs="Times New Roman"/>
              <w:noProof/>
              <w:webHidden/>
              <w:rPrChange w:id="759"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760" w:author="Chanh Duc Ngo" w:date="2019-03-13T09:59:00Z">
                <w:rPr>
                  <w:noProof/>
                  <w:webHidden/>
                </w:rPr>
              </w:rPrChange>
            </w:rPr>
            <w:fldChar w:fldCharType="separate"/>
          </w:r>
          <w:ins w:id="761" w:author="Thảo Nguyễn Kim" w:date="2019-03-11T15:00:00Z">
            <w:r w:rsidR="000E3618" w:rsidRPr="00EB7DE2">
              <w:rPr>
                <w:rFonts w:ascii="Times New Roman" w:hAnsi="Times New Roman" w:cs="Times New Roman"/>
                <w:noProof/>
                <w:webHidden/>
                <w:rPrChange w:id="762" w:author="Chanh Duc Ngo" w:date="2019-03-13T09:59:00Z">
                  <w:rPr>
                    <w:noProof/>
                    <w:webHidden/>
                  </w:rPr>
                </w:rPrChange>
              </w:rPr>
              <w:t>31</w:t>
            </w:r>
          </w:ins>
          <w:ins w:id="763" w:author="Thảo Nguyễn Kim" w:date="2019-03-11T13:46:00Z">
            <w:r w:rsidRPr="00EB7DE2">
              <w:rPr>
                <w:rFonts w:ascii="Times New Roman" w:hAnsi="Times New Roman" w:cs="Times New Roman"/>
                <w:noProof/>
                <w:webHidden/>
                <w:rPrChange w:id="764" w:author="Chanh Duc Ngo" w:date="2019-03-13T09:59:00Z">
                  <w:rPr>
                    <w:noProof/>
                    <w:webHidden/>
                  </w:rPr>
                </w:rPrChange>
              </w:rPr>
              <w:fldChar w:fldCharType="end"/>
            </w:r>
            <w:r w:rsidRPr="00EB7DE2">
              <w:rPr>
                <w:rStyle w:val="Hyperlink"/>
                <w:rFonts w:ascii="Times New Roman" w:hAnsi="Times New Roman" w:cs="Times New Roman"/>
                <w:noProof/>
                <w:rPrChange w:id="765" w:author="Chanh Duc Ngo" w:date="2019-03-13T09:59:00Z">
                  <w:rPr>
                    <w:rStyle w:val="Hyperlink"/>
                    <w:noProof/>
                  </w:rPr>
                </w:rPrChange>
              </w:rPr>
              <w:fldChar w:fldCharType="end"/>
            </w:r>
          </w:ins>
        </w:p>
        <w:p w14:paraId="485D641E" w14:textId="77777777" w:rsidR="00300761" w:rsidRPr="00EB7DE2" w:rsidRDefault="00300761">
          <w:pPr>
            <w:pStyle w:val="TOC4"/>
            <w:tabs>
              <w:tab w:val="left" w:pos="1760"/>
              <w:tab w:val="right" w:leader="dot" w:pos="8895"/>
            </w:tabs>
            <w:rPr>
              <w:ins w:id="766" w:author="Thảo Nguyễn Kim" w:date="2019-03-11T13:46:00Z"/>
              <w:rFonts w:ascii="Times New Roman" w:eastAsiaTheme="minorEastAsia" w:hAnsi="Times New Roman"/>
              <w:noProof/>
              <w:lang w:val="en-US"/>
              <w:rPrChange w:id="767" w:author="Chanh Duc Ngo" w:date="2019-03-13T09:59:00Z">
                <w:rPr>
                  <w:ins w:id="768" w:author="Thảo Nguyễn Kim" w:date="2019-03-11T13:46:00Z"/>
                  <w:rFonts w:asciiTheme="minorHAnsi" w:eastAsiaTheme="minorEastAsia" w:hAnsiTheme="minorHAnsi" w:cstheme="minorBidi"/>
                  <w:noProof/>
                  <w:lang w:val="en-US"/>
                </w:rPr>
              </w:rPrChange>
            </w:rPr>
          </w:pPr>
          <w:ins w:id="769" w:author="Thảo Nguyễn Kim" w:date="2019-03-11T13:46:00Z">
            <w:r w:rsidRPr="00EB7DE2">
              <w:rPr>
                <w:rStyle w:val="Hyperlink"/>
                <w:rFonts w:ascii="Times New Roman" w:hAnsi="Times New Roman"/>
                <w:noProof/>
                <w:rPrChange w:id="770" w:author="Chanh Duc Ngo" w:date="2019-03-13T09:59:00Z">
                  <w:rPr>
                    <w:rStyle w:val="Hyperlink"/>
                    <w:noProof/>
                  </w:rPr>
                </w:rPrChange>
              </w:rPr>
              <w:fldChar w:fldCharType="begin"/>
            </w:r>
            <w:r w:rsidRPr="00EB7DE2">
              <w:rPr>
                <w:rStyle w:val="Hyperlink"/>
                <w:rFonts w:ascii="Times New Roman" w:hAnsi="Times New Roman"/>
                <w:noProof/>
                <w:rPrChange w:id="771" w:author="Chanh Duc Ngo" w:date="2019-03-13T09:59:00Z">
                  <w:rPr>
                    <w:rStyle w:val="Hyperlink"/>
                    <w:noProof/>
                  </w:rPr>
                </w:rPrChange>
              </w:rPr>
              <w:instrText xml:space="preserve"> </w:instrText>
            </w:r>
            <w:r w:rsidRPr="00EB7DE2">
              <w:rPr>
                <w:rFonts w:ascii="Times New Roman" w:hAnsi="Times New Roman"/>
                <w:noProof/>
                <w:rPrChange w:id="772" w:author="Chanh Duc Ngo" w:date="2019-03-13T09:59:00Z">
                  <w:rPr>
                    <w:noProof/>
                  </w:rPr>
                </w:rPrChange>
              </w:rPr>
              <w:instrText>HYPERLINK \l "_Toc3204487"</w:instrText>
            </w:r>
            <w:r w:rsidRPr="00EB7DE2">
              <w:rPr>
                <w:rStyle w:val="Hyperlink"/>
                <w:rFonts w:ascii="Times New Roman" w:hAnsi="Times New Roman"/>
                <w:noProof/>
                <w:rPrChange w:id="773" w:author="Chanh Duc Ngo" w:date="2019-03-13T09:59:00Z">
                  <w:rPr>
                    <w:rStyle w:val="Hyperlink"/>
                    <w:noProof/>
                  </w:rPr>
                </w:rPrChange>
              </w:rPr>
              <w:instrText xml:space="preserve"> </w:instrText>
            </w:r>
            <w:r w:rsidRPr="00EB7DE2">
              <w:rPr>
                <w:rStyle w:val="Hyperlink"/>
                <w:rFonts w:ascii="Times New Roman" w:hAnsi="Times New Roman"/>
                <w:noProof/>
                <w:rPrChange w:id="774" w:author="Chanh Duc Ngo" w:date="2019-03-13T09:59:00Z">
                  <w:rPr>
                    <w:rStyle w:val="Hyperlink"/>
                    <w:noProof/>
                  </w:rPr>
                </w:rPrChange>
              </w:rPr>
              <w:fldChar w:fldCharType="separate"/>
            </w:r>
            <w:r w:rsidRPr="00EB7DE2">
              <w:rPr>
                <w:rStyle w:val="Hyperlink"/>
                <w:rFonts w:ascii="Times New Roman" w:hAnsi="Times New Roman"/>
                <w:b/>
                <w:noProof/>
              </w:rPr>
              <w:t>3.1.3.3.</w:t>
            </w:r>
            <w:r w:rsidRPr="00EB7DE2">
              <w:rPr>
                <w:rFonts w:ascii="Times New Roman" w:eastAsiaTheme="minorEastAsia" w:hAnsi="Times New Roman"/>
                <w:noProof/>
                <w:lang w:val="en-US"/>
                <w:rPrChange w:id="775"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Swimlanes</w:t>
            </w:r>
            <w:r w:rsidRPr="00EB7DE2">
              <w:rPr>
                <w:rFonts w:ascii="Times New Roman" w:hAnsi="Times New Roman"/>
                <w:noProof/>
                <w:webHidden/>
                <w:rPrChange w:id="776" w:author="Chanh Duc Ngo" w:date="2019-03-13T09:59:00Z">
                  <w:rPr>
                    <w:noProof/>
                    <w:webHidden/>
                  </w:rPr>
                </w:rPrChange>
              </w:rPr>
              <w:tab/>
            </w:r>
            <w:r w:rsidRPr="00EB7DE2">
              <w:rPr>
                <w:rFonts w:ascii="Times New Roman" w:hAnsi="Times New Roman"/>
                <w:noProof/>
                <w:webHidden/>
                <w:rPrChange w:id="777" w:author="Chanh Duc Ngo" w:date="2019-03-13T09:59:00Z">
                  <w:rPr>
                    <w:noProof/>
                    <w:webHidden/>
                  </w:rPr>
                </w:rPrChange>
              </w:rPr>
              <w:fldChar w:fldCharType="begin"/>
            </w:r>
            <w:r w:rsidRPr="00EB7DE2">
              <w:rPr>
                <w:rFonts w:ascii="Times New Roman" w:hAnsi="Times New Roman"/>
                <w:noProof/>
                <w:webHidden/>
                <w:rPrChange w:id="778" w:author="Chanh Duc Ngo" w:date="2019-03-13T09:59:00Z">
                  <w:rPr>
                    <w:noProof/>
                    <w:webHidden/>
                  </w:rPr>
                </w:rPrChange>
              </w:rPr>
              <w:instrText xml:space="preserve"> PAGEREF _Toc3204487 \h </w:instrText>
            </w:r>
          </w:ins>
          <w:r w:rsidRPr="00EB7DE2">
            <w:rPr>
              <w:rFonts w:ascii="Times New Roman" w:hAnsi="Times New Roman"/>
              <w:noProof/>
              <w:webHidden/>
              <w:rPrChange w:id="779" w:author="Chanh Duc Ngo" w:date="2019-03-13T09:59:00Z">
                <w:rPr>
                  <w:rFonts w:ascii="Times New Roman" w:hAnsi="Times New Roman"/>
                  <w:noProof/>
                  <w:webHidden/>
                </w:rPr>
              </w:rPrChange>
            </w:rPr>
          </w:r>
          <w:r w:rsidRPr="00EB7DE2">
            <w:rPr>
              <w:rFonts w:ascii="Times New Roman" w:hAnsi="Times New Roman"/>
              <w:noProof/>
              <w:webHidden/>
              <w:rPrChange w:id="780" w:author="Chanh Duc Ngo" w:date="2019-03-13T09:59:00Z">
                <w:rPr>
                  <w:noProof/>
                  <w:webHidden/>
                </w:rPr>
              </w:rPrChange>
            </w:rPr>
            <w:fldChar w:fldCharType="separate"/>
          </w:r>
          <w:ins w:id="781" w:author="Thảo Nguyễn Kim" w:date="2019-03-11T15:00:00Z">
            <w:r w:rsidR="000E3618" w:rsidRPr="00EB7DE2">
              <w:rPr>
                <w:rFonts w:ascii="Times New Roman" w:hAnsi="Times New Roman"/>
                <w:noProof/>
                <w:webHidden/>
                <w:rPrChange w:id="782" w:author="Chanh Duc Ngo" w:date="2019-03-13T09:59:00Z">
                  <w:rPr>
                    <w:noProof/>
                    <w:webHidden/>
                  </w:rPr>
                </w:rPrChange>
              </w:rPr>
              <w:t>31</w:t>
            </w:r>
          </w:ins>
          <w:ins w:id="783" w:author="Thảo Nguyễn Kim" w:date="2019-03-11T13:46:00Z">
            <w:r w:rsidRPr="00EB7DE2">
              <w:rPr>
                <w:rFonts w:ascii="Times New Roman" w:hAnsi="Times New Roman"/>
                <w:noProof/>
                <w:webHidden/>
                <w:rPrChange w:id="784" w:author="Chanh Duc Ngo" w:date="2019-03-13T09:59:00Z">
                  <w:rPr>
                    <w:noProof/>
                    <w:webHidden/>
                  </w:rPr>
                </w:rPrChange>
              </w:rPr>
              <w:fldChar w:fldCharType="end"/>
            </w:r>
            <w:r w:rsidRPr="00EB7DE2">
              <w:rPr>
                <w:rStyle w:val="Hyperlink"/>
                <w:rFonts w:ascii="Times New Roman" w:hAnsi="Times New Roman"/>
                <w:noProof/>
                <w:rPrChange w:id="785" w:author="Chanh Duc Ngo" w:date="2019-03-13T09:59:00Z">
                  <w:rPr>
                    <w:rStyle w:val="Hyperlink"/>
                    <w:noProof/>
                  </w:rPr>
                </w:rPrChange>
              </w:rPr>
              <w:fldChar w:fldCharType="end"/>
            </w:r>
          </w:ins>
        </w:p>
        <w:p w14:paraId="41D69D87" w14:textId="77777777" w:rsidR="00300761" w:rsidRPr="00EB7DE2" w:rsidRDefault="00300761">
          <w:pPr>
            <w:pStyle w:val="TOC4"/>
            <w:tabs>
              <w:tab w:val="left" w:pos="1760"/>
              <w:tab w:val="right" w:leader="dot" w:pos="8895"/>
            </w:tabs>
            <w:rPr>
              <w:ins w:id="786" w:author="Thảo Nguyễn Kim" w:date="2019-03-11T13:46:00Z"/>
              <w:rFonts w:ascii="Times New Roman" w:eastAsiaTheme="minorEastAsia" w:hAnsi="Times New Roman"/>
              <w:noProof/>
              <w:lang w:val="en-US"/>
              <w:rPrChange w:id="787" w:author="Chanh Duc Ngo" w:date="2019-03-13T09:59:00Z">
                <w:rPr>
                  <w:ins w:id="788" w:author="Thảo Nguyễn Kim" w:date="2019-03-11T13:46:00Z"/>
                  <w:rFonts w:asciiTheme="minorHAnsi" w:eastAsiaTheme="minorEastAsia" w:hAnsiTheme="minorHAnsi" w:cstheme="minorBidi"/>
                  <w:noProof/>
                  <w:lang w:val="en-US"/>
                </w:rPr>
              </w:rPrChange>
            </w:rPr>
          </w:pPr>
          <w:ins w:id="789" w:author="Thảo Nguyễn Kim" w:date="2019-03-11T13:46:00Z">
            <w:r w:rsidRPr="00EB7DE2">
              <w:rPr>
                <w:rStyle w:val="Hyperlink"/>
                <w:rFonts w:ascii="Times New Roman" w:hAnsi="Times New Roman"/>
                <w:noProof/>
                <w:rPrChange w:id="790" w:author="Chanh Duc Ngo" w:date="2019-03-13T09:59:00Z">
                  <w:rPr>
                    <w:rStyle w:val="Hyperlink"/>
                    <w:noProof/>
                  </w:rPr>
                </w:rPrChange>
              </w:rPr>
              <w:fldChar w:fldCharType="begin"/>
            </w:r>
            <w:r w:rsidRPr="00EB7DE2">
              <w:rPr>
                <w:rStyle w:val="Hyperlink"/>
                <w:rFonts w:ascii="Times New Roman" w:hAnsi="Times New Roman"/>
                <w:noProof/>
                <w:rPrChange w:id="791" w:author="Chanh Duc Ngo" w:date="2019-03-13T09:59:00Z">
                  <w:rPr>
                    <w:rStyle w:val="Hyperlink"/>
                    <w:noProof/>
                  </w:rPr>
                </w:rPrChange>
              </w:rPr>
              <w:instrText xml:space="preserve"> </w:instrText>
            </w:r>
            <w:r w:rsidRPr="00EB7DE2">
              <w:rPr>
                <w:rFonts w:ascii="Times New Roman" w:hAnsi="Times New Roman"/>
                <w:noProof/>
                <w:rPrChange w:id="792" w:author="Chanh Duc Ngo" w:date="2019-03-13T09:59:00Z">
                  <w:rPr>
                    <w:noProof/>
                  </w:rPr>
                </w:rPrChange>
              </w:rPr>
              <w:instrText>HYPERLINK \l "_Toc3204488"</w:instrText>
            </w:r>
            <w:r w:rsidRPr="00EB7DE2">
              <w:rPr>
                <w:rStyle w:val="Hyperlink"/>
                <w:rFonts w:ascii="Times New Roman" w:hAnsi="Times New Roman"/>
                <w:noProof/>
                <w:rPrChange w:id="793" w:author="Chanh Duc Ngo" w:date="2019-03-13T09:59:00Z">
                  <w:rPr>
                    <w:rStyle w:val="Hyperlink"/>
                    <w:noProof/>
                  </w:rPr>
                </w:rPrChange>
              </w:rPr>
              <w:instrText xml:space="preserve"> </w:instrText>
            </w:r>
            <w:r w:rsidRPr="00EB7DE2">
              <w:rPr>
                <w:rStyle w:val="Hyperlink"/>
                <w:rFonts w:ascii="Times New Roman" w:hAnsi="Times New Roman"/>
                <w:noProof/>
                <w:rPrChange w:id="794" w:author="Chanh Duc Ngo" w:date="2019-03-13T09:59:00Z">
                  <w:rPr>
                    <w:rStyle w:val="Hyperlink"/>
                    <w:noProof/>
                  </w:rPr>
                </w:rPrChange>
              </w:rPr>
              <w:fldChar w:fldCharType="separate"/>
            </w:r>
            <w:r w:rsidRPr="00EB7DE2">
              <w:rPr>
                <w:rStyle w:val="Hyperlink"/>
                <w:rFonts w:ascii="Times New Roman" w:hAnsi="Times New Roman"/>
                <w:b/>
                <w:noProof/>
              </w:rPr>
              <w:t>3.1.3.4.</w:t>
            </w:r>
            <w:r w:rsidRPr="00EB7DE2">
              <w:rPr>
                <w:rFonts w:ascii="Times New Roman" w:eastAsiaTheme="minorEastAsia" w:hAnsi="Times New Roman"/>
                <w:noProof/>
                <w:lang w:val="en-US"/>
                <w:rPrChange w:id="795"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Flow.</w:t>
            </w:r>
            <w:r w:rsidRPr="00EB7DE2">
              <w:rPr>
                <w:rFonts w:ascii="Times New Roman" w:hAnsi="Times New Roman"/>
                <w:noProof/>
                <w:webHidden/>
                <w:rPrChange w:id="796" w:author="Chanh Duc Ngo" w:date="2019-03-13T09:59:00Z">
                  <w:rPr>
                    <w:noProof/>
                    <w:webHidden/>
                  </w:rPr>
                </w:rPrChange>
              </w:rPr>
              <w:tab/>
            </w:r>
            <w:r w:rsidRPr="00EB7DE2">
              <w:rPr>
                <w:rFonts w:ascii="Times New Roman" w:hAnsi="Times New Roman"/>
                <w:noProof/>
                <w:webHidden/>
                <w:rPrChange w:id="797" w:author="Chanh Duc Ngo" w:date="2019-03-13T09:59:00Z">
                  <w:rPr>
                    <w:noProof/>
                    <w:webHidden/>
                  </w:rPr>
                </w:rPrChange>
              </w:rPr>
              <w:fldChar w:fldCharType="begin"/>
            </w:r>
            <w:r w:rsidRPr="00EB7DE2">
              <w:rPr>
                <w:rFonts w:ascii="Times New Roman" w:hAnsi="Times New Roman"/>
                <w:noProof/>
                <w:webHidden/>
                <w:rPrChange w:id="798" w:author="Chanh Duc Ngo" w:date="2019-03-13T09:59:00Z">
                  <w:rPr>
                    <w:noProof/>
                    <w:webHidden/>
                  </w:rPr>
                </w:rPrChange>
              </w:rPr>
              <w:instrText xml:space="preserve"> PAGEREF _Toc3204488 \h </w:instrText>
            </w:r>
          </w:ins>
          <w:r w:rsidRPr="00EB7DE2">
            <w:rPr>
              <w:rFonts w:ascii="Times New Roman" w:hAnsi="Times New Roman"/>
              <w:noProof/>
              <w:webHidden/>
              <w:rPrChange w:id="799" w:author="Chanh Duc Ngo" w:date="2019-03-13T09:59:00Z">
                <w:rPr>
                  <w:rFonts w:ascii="Times New Roman" w:hAnsi="Times New Roman"/>
                  <w:noProof/>
                  <w:webHidden/>
                </w:rPr>
              </w:rPrChange>
            </w:rPr>
          </w:r>
          <w:r w:rsidRPr="00EB7DE2">
            <w:rPr>
              <w:rFonts w:ascii="Times New Roman" w:hAnsi="Times New Roman"/>
              <w:noProof/>
              <w:webHidden/>
              <w:rPrChange w:id="800" w:author="Chanh Duc Ngo" w:date="2019-03-13T09:59:00Z">
                <w:rPr>
                  <w:noProof/>
                  <w:webHidden/>
                </w:rPr>
              </w:rPrChange>
            </w:rPr>
            <w:fldChar w:fldCharType="separate"/>
          </w:r>
          <w:ins w:id="801" w:author="Thảo Nguyễn Kim" w:date="2019-03-11T15:00:00Z">
            <w:r w:rsidR="000E3618" w:rsidRPr="00EB7DE2">
              <w:rPr>
                <w:rFonts w:ascii="Times New Roman" w:hAnsi="Times New Roman"/>
                <w:noProof/>
                <w:webHidden/>
                <w:rPrChange w:id="802" w:author="Chanh Duc Ngo" w:date="2019-03-13T09:59:00Z">
                  <w:rPr>
                    <w:noProof/>
                    <w:webHidden/>
                  </w:rPr>
                </w:rPrChange>
              </w:rPr>
              <w:t>31</w:t>
            </w:r>
          </w:ins>
          <w:ins w:id="803" w:author="Thảo Nguyễn Kim" w:date="2019-03-11T13:46:00Z">
            <w:r w:rsidRPr="00EB7DE2">
              <w:rPr>
                <w:rFonts w:ascii="Times New Roman" w:hAnsi="Times New Roman"/>
                <w:noProof/>
                <w:webHidden/>
                <w:rPrChange w:id="804" w:author="Chanh Duc Ngo" w:date="2019-03-13T09:59:00Z">
                  <w:rPr>
                    <w:noProof/>
                    <w:webHidden/>
                  </w:rPr>
                </w:rPrChange>
              </w:rPr>
              <w:fldChar w:fldCharType="end"/>
            </w:r>
            <w:r w:rsidRPr="00EB7DE2">
              <w:rPr>
                <w:rStyle w:val="Hyperlink"/>
                <w:rFonts w:ascii="Times New Roman" w:hAnsi="Times New Roman"/>
                <w:noProof/>
                <w:rPrChange w:id="805" w:author="Chanh Duc Ngo" w:date="2019-03-13T09:59:00Z">
                  <w:rPr>
                    <w:rStyle w:val="Hyperlink"/>
                    <w:noProof/>
                  </w:rPr>
                </w:rPrChange>
              </w:rPr>
              <w:fldChar w:fldCharType="end"/>
            </w:r>
          </w:ins>
        </w:p>
        <w:p w14:paraId="61661A95" w14:textId="77777777" w:rsidR="00300761" w:rsidRPr="00EB7DE2" w:rsidRDefault="00300761">
          <w:pPr>
            <w:pStyle w:val="TOC4"/>
            <w:tabs>
              <w:tab w:val="left" w:pos="1760"/>
              <w:tab w:val="right" w:leader="dot" w:pos="8895"/>
            </w:tabs>
            <w:rPr>
              <w:ins w:id="806" w:author="Thảo Nguyễn Kim" w:date="2019-03-11T13:46:00Z"/>
              <w:rFonts w:ascii="Times New Roman" w:eastAsiaTheme="minorEastAsia" w:hAnsi="Times New Roman"/>
              <w:noProof/>
              <w:lang w:val="en-US"/>
              <w:rPrChange w:id="807" w:author="Chanh Duc Ngo" w:date="2019-03-13T09:59:00Z">
                <w:rPr>
                  <w:ins w:id="808" w:author="Thảo Nguyễn Kim" w:date="2019-03-11T13:46:00Z"/>
                  <w:rFonts w:asciiTheme="minorHAnsi" w:eastAsiaTheme="minorEastAsia" w:hAnsiTheme="minorHAnsi" w:cstheme="minorBidi"/>
                  <w:noProof/>
                  <w:lang w:val="en-US"/>
                </w:rPr>
              </w:rPrChange>
            </w:rPr>
          </w:pPr>
          <w:ins w:id="809" w:author="Thảo Nguyễn Kim" w:date="2019-03-11T13:46:00Z">
            <w:r w:rsidRPr="00EB7DE2">
              <w:rPr>
                <w:rStyle w:val="Hyperlink"/>
                <w:rFonts w:ascii="Times New Roman" w:hAnsi="Times New Roman"/>
                <w:noProof/>
                <w:rPrChange w:id="810" w:author="Chanh Duc Ngo" w:date="2019-03-13T09:59:00Z">
                  <w:rPr>
                    <w:rStyle w:val="Hyperlink"/>
                    <w:noProof/>
                  </w:rPr>
                </w:rPrChange>
              </w:rPr>
              <w:fldChar w:fldCharType="begin"/>
            </w:r>
            <w:r w:rsidRPr="00EB7DE2">
              <w:rPr>
                <w:rStyle w:val="Hyperlink"/>
                <w:rFonts w:ascii="Times New Roman" w:hAnsi="Times New Roman"/>
                <w:noProof/>
                <w:rPrChange w:id="811" w:author="Chanh Duc Ngo" w:date="2019-03-13T09:59:00Z">
                  <w:rPr>
                    <w:rStyle w:val="Hyperlink"/>
                    <w:noProof/>
                  </w:rPr>
                </w:rPrChange>
              </w:rPr>
              <w:instrText xml:space="preserve"> </w:instrText>
            </w:r>
            <w:r w:rsidRPr="00EB7DE2">
              <w:rPr>
                <w:rFonts w:ascii="Times New Roman" w:hAnsi="Times New Roman"/>
                <w:noProof/>
                <w:rPrChange w:id="812" w:author="Chanh Duc Ngo" w:date="2019-03-13T09:59:00Z">
                  <w:rPr>
                    <w:noProof/>
                  </w:rPr>
                </w:rPrChange>
              </w:rPr>
              <w:instrText>HYPERLINK \l "_Toc3204489"</w:instrText>
            </w:r>
            <w:r w:rsidRPr="00EB7DE2">
              <w:rPr>
                <w:rStyle w:val="Hyperlink"/>
                <w:rFonts w:ascii="Times New Roman" w:hAnsi="Times New Roman"/>
                <w:noProof/>
                <w:rPrChange w:id="813" w:author="Chanh Duc Ngo" w:date="2019-03-13T09:59:00Z">
                  <w:rPr>
                    <w:rStyle w:val="Hyperlink"/>
                    <w:noProof/>
                  </w:rPr>
                </w:rPrChange>
              </w:rPr>
              <w:instrText xml:space="preserve"> </w:instrText>
            </w:r>
            <w:r w:rsidRPr="00EB7DE2">
              <w:rPr>
                <w:rStyle w:val="Hyperlink"/>
                <w:rFonts w:ascii="Times New Roman" w:hAnsi="Times New Roman"/>
                <w:noProof/>
                <w:rPrChange w:id="814" w:author="Chanh Duc Ngo" w:date="2019-03-13T09:59:00Z">
                  <w:rPr>
                    <w:rStyle w:val="Hyperlink"/>
                    <w:noProof/>
                  </w:rPr>
                </w:rPrChange>
              </w:rPr>
              <w:fldChar w:fldCharType="separate"/>
            </w:r>
            <w:r w:rsidRPr="00EB7DE2">
              <w:rPr>
                <w:rStyle w:val="Hyperlink"/>
                <w:rFonts w:ascii="Times New Roman" w:hAnsi="Times New Roman"/>
                <w:b/>
                <w:noProof/>
              </w:rPr>
              <w:t>3.1.3.5.</w:t>
            </w:r>
            <w:r w:rsidRPr="00EB7DE2">
              <w:rPr>
                <w:rFonts w:ascii="Times New Roman" w:eastAsiaTheme="minorEastAsia" w:hAnsi="Times New Roman"/>
                <w:noProof/>
                <w:lang w:val="en-US"/>
                <w:rPrChange w:id="815"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Activities</w:t>
            </w:r>
            <w:r w:rsidRPr="00EB7DE2">
              <w:rPr>
                <w:rFonts w:ascii="Times New Roman" w:hAnsi="Times New Roman"/>
                <w:noProof/>
                <w:webHidden/>
                <w:rPrChange w:id="816" w:author="Chanh Duc Ngo" w:date="2019-03-13T09:59:00Z">
                  <w:rPr>
                    <w:noProof/>
                    <w:webHidden/>
                  </w:rPr>
                </w:rPrChange>
              </w:rPr>
              <w:tab/>
            </w:r>
            <w:r w:rsidRPr="00EB7DE2">
              <w:rPr>
                <w:rFonts w:ascii="Times New Roman" w:hAnsi="Times New Roman"/>
                <w:noProof/>
                <w:webHidden/>
                <w:rPrChange w:id="817" w:author="Chanh Duc Ngo" w:date="2019-03-13T09:59:00Z">
                  <w:rPr>
                    <w:noProof/>
                    <w:webHidden/>
                  </w:rPr>
                </w:rPrChange>
              </w:rPr>
              <w:fldChar w:fldCharType="begin"/>
            </w:r>
            <w:r w:rsidRPr="00EB7DE2">
              <w:rPr>
                <w:rFonts w:ascii="Times New Roman" w:hAnsi="Times New Roman"/>
                <w:noProof/>
                <w:webHidden/>
                <w:rPrChange w:id="818" w:author="Chanh Duc Ngo" w:date="2019-03-13T09:59:00Z">
                  <w:rPr>
                    <w:noProof/>
                    <w:webHidden/>
                  </w:rPr>
                </w:rPrChange>
              </w:rPr>
              <w:instrText xml:space="preserve"> PAGEREF _Toc3204489 \h </w:instrText>
            </w:r>
          </w:ins>
          <w:r w:rsidRPr="00EB7DE2">
            <w:rPr>
              <w:rFonts w:ascii="Times New Roman" w:hAnsi="Times New Roman"/>
              <w:noProof/>
              <w:webHidden/>
              <w:rPrChange w:id="819" w:author="Chanh Duc Ngo" w:date="2019-03-13T09:59:00Z">
                <w:rPr>
                  <w:rFonts w:ascii="Times New Roman" w:hAnsi="Times New Roman"/>
                  <w:noProof/>
                  <w:webHidden/>
                </w:rPr>
              </w:rPrChange>
            </w:rPr>
          </w:r>
          <w:r w:rsidRPr="00EB7DE2">
            <w:rPr>
              <w:rFonts w:ascii="Times New Roman" w:hAnsi="Times New Roman"/>
              <w:noProof/>
              <w:webHidden/>
              <w:rPrChange w:id="820" w:author="Chanh Duc Ngo" w:date="2019-03-13T09:59:00Z">
                <w:rPr>
                  <w:noProof/>
                  <w:webHidden/>
                </w:rPr>
              </w:rPrChange>
            </w:rPr>
            <w:fldChar w:fldCharType="separate"/>
          </w:r>
          <w:ins w:id="821" w:author="Thảo Nguyễn Kim" w:date="2019-03-11T15:00:00Z">
            <w:r w:rsidR="000E3618" w:rsidRPr="00EB7DE2">
              <w:rPr>
                <w:rFonts w:ascii="Times New Roman" w:hAnsi="Times New Roman"/>
                <w:noProof/>
                <w:webHidden/>
                <w:rPrChange w:id="822" w:author="Chanh Duc Ngo" w:date="2019-03-13T09:59:00Z">
                  <w:rPr>
                    <w:noProof/>
                    <w:webHidden/>
                  </w:rPr>
                </w:rPrChange>
              </w:rPr>
              <w:t>32</w:t>
            </w:r>
          </w:ins>
          <w:ins w:id="823" w:author="Thảo Nguyễn Kim" w:date="2019-03-11T13:46:00Z">
            <w:r w:rsidRPr="00EB7DE2">
              <w:rPr>
                <w:rFonts w:ascii="Times New Roman" w:hAnsi="Times New Roman"/>
                <w:noProof/>
                <w:webHidden/>
                <w:rPrChange w:id="824" w:author="Chanh Duc Ngo" w:date="2019-03-13T09:59:00Z">
                  <w:rPr>
                    <w:noProof/>
                    <w:webHidden/>
                  </w:rPr>
                </w:rPrChange>
              </w:rPr>
              <w:fldChar w:fldCharType="end"/>
            </w:r>
            <w:r w:rsidRPr="00EB7DE2">
              <w:rPr>
                <w:rStyle w:val="Hyperlink"/>
                <w:rFonts w:ascii="Times New Roman" w:hAnsi="Times New Roman"/>
                <w:noProof/>
                <w:rPrChange w:id="825" w:author="Chanh Duc Ngo" w:date="2019-03-13T09:59:00Z">
                  <w:rPr>
                    <w:rStyle w:val="Hyperlink"/>
                    <w:noProof/>
                  </w:rPr>
                </w:rPrChange>
              </w:rPr>
              <w:fldChar w:fldCharType="end"/>
            </w:r>
          </w:ins>
        </w:p>
        <w:p w14:paraId="2516BE77" w14:textId="77777777" w:rsidR="00300761" w:rsidRPr="00EB7DE2" w:rsidRDefault="00300761">
          <w:pPr>
            <w:pStyle w:val="TOC5"/>
            <w:tabs>
              <w:tab w:val="left" w:pos="1925"/>
              <w:tab w:val="right" w:leader="dot" w:pos="8895"/>
            </w:tabs>
            <w:rPr>
              <w:ins w:id="826" w:author="Thảo Nguyễn Kim" w:date="2019-03-11T13:46:00Z"/>
              <w:rFonts w:ascii="Times New Roman" w:hAnsi="Times New Roman" w:cs="Times New Roman"/>
              <w:noProof/>
              <w:lang w:val="en-US"/>
              <w:rPrChange w:id="827" w:author="Chanh Duc Ngo" w:date="2019-03-13T09:59:00Z">
                <w:rPr>
                  <w:ins w:id="828" w:author="Thảo Nguyễn Kim" w:date="2019-03-11T13:46:00Z"/>
                  <w:noProof/>
                  <w:lang w:val="en-US"/>
                </w:rPr>
              </w:rPrChange>
            </w:rPr>
          </w:pPr>
          <w:ins w:id="829" w:author="Thảo Nguyễn Kim" w:date="2019-03-11T13:46:00Z">
            <w:r w:rsidRPr="00EB7DE2">
              <w:rPr>
                <w:rStyle w:val="Hyperlink"/>
                <w:rFonts w:ascii="Times New Roman" w:hAnsi="Times New Roman" w:cs="Times New Roman"/>
                <w:noProof/>
                <w:rPrChange w:id="830" w:author="Chanh Duc Ngo" w:date="2019-03-13T09:59:00Z">
                  <w:rPr>
                    <w:rStyle w:val="Hyperlink"/>
                    <w:noProof/>
                  </w:rPr>
                </w:rPrChange>
              </w:rPr>
              <w:fldChar w:fldCharType="begin"/>
            </w:r>
            <w:r w:rsidRPr="00EB7DE2">
              <w:rPr>
                <w:rStyle w:val="Hyperlink"/>
                <w:rFonts w:ascii="Times New Roman" w:hAnsi="Times New Roman" w:cs="Times New Roman"/>
                <w:noProof/>
                <w:rPrChange w:id="831" w:author="Chanh Duc Ngo" w:date="2019-03-13T09:59:00Z">
                  <w:rPr>
                    <w:rStyle w:val="Hyperlink"/>
                    <w:noProof/>
                  </w:rPr>
                </w:rPrChange>
              </w:rPr>
              <w:instrText xml:space="preserve"> </w:instrText>
            </w:r>
            <w:r w:rsidRPr="00EB7DE2">
              <w:rPr>
                <w:rFonts w:ascii="Times New Roman" w:hAnsi="Times New Roman" w:cs="Times New Roman"/>
                <w:noProof/>
                <w:rPrChange w:id="832" w:author="Chanh Duc Ngo" w:date="2019-03-13T09:59:00Z">
                  <w:rPr>
                    <w:noProof/>
                  </w:rPr>
                </w:rPrChange>
              </w:rPr>
              <w:instrText>HYPERLINK \l "_Toc3204490"</w:instrText>
            </w:r>
            <w:r w:rsidRPr="00EB7DE2">
              <w:rPr>
                <w:rStyle w:val="Hyperlink"/>
                <w:rFonts w:ascii="Times New Roman" w:hAnsi="Times New Roman" w:cs="Times New Roman"/>
                <w:noProof/>
                <w:rPrChange w:id="833"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834" w:author="Chanh Duc Ngo" w:date="2019-03-13T09:59:00Z">
                  <w:rPr>
                    <w:rStyle w:val="Hyperlink"/>
                    <w:noProof/>
                  </w:rPr>
                </w:rPrChange>
              </w:rPr>
              <w:fldChar w:fldCharType="separate"/>
            </w:r>
            <w:r w:rsidRPr="00EB7DE2">
              <w:rPr>
                <w:rStyle w:val="Hyperlink"/>
                <w:rFonts w:ascii="Times New Roman" w:hAnsi="Times New Roman" w:cs="Times New Roman"/>
                <w:b/>
                <w:noProof/>
                <w:rPrChange w:id="835" w:author="Chanh Duc Ngo" w:date="2019-03-13T09:59:00Z">
                  <w:rPr>
                    <w:rStyle w:val="Hyperlink"/>
                    <w:rFonts w:ascii="Times New Roman" w:hAnsi="Times New Roman"/>
                    <w:b/>
                    <w:noProof/>
                  </w:rPr>
                </w:rPrChange>
              </w:rPr>
              <w:t>3.1.3.5.1.</w:t>
            </w:r>
            <w:r w:rsidRPr="00EB7DE2">
              <w:rPr>
                <w:rFonts w:ascii="Times New Roman" w:hAnsi="Times New Roman" w:cs="Times New Roman"/>
                <w:noProof/>
                <w:lang w:val="en-US"/>
                <w:rPrChange w:id="836" w:author="Chanh Duc Ngo" w:date="2019-03-13T09:59:00Z">
                  <w:rPr>
                    <w:noProof/>
                    <w:lang w:val="en-US"/>
                  </w:rPr>
                </w:rPrChange>
              </w:rPr>
              <w:tab/>
            </w:r>
            <w:r w:rsidRPr="00EB7DE2">
              <w:rPr>
                <w:rStyle w:val="Hyperlink"/>
                <w:rFonts w:ascii="Times New Roman" w:hAnsi="Times New Roman" w:cs="Times New Roman"/>
                <w:b/>
                <w:noProof/>
                <w:rPrChange w:id="837" w:author="Chanh Duc Ngo" w:date="2019-03-13T09:59:00Z">
                  <w:rPr>
                    <w:rStyle w:val="Hyperlink"/>
                    <w:rFonts w:ascii="Times New Roman" w:hAnsi="Times New Roman"/>
                    <w:b/>
                    <w:noProof/>
                  </w:rPr>
                </w:rPrChange>
              </w:rPr>
              <w:t>Activity Marker</w:t>
            </w:r>
            <w:r w:rsidRPr="00EB7DE2">
              <w:rPr>
                <w:rFonts w:ascii="Times New Roman" w:hAnsi="Times New Roman" w:cs="Times New Roman"/>
                <w:noProof/>
                <w:webHidden/>
                <w:rPrChange w:id="838" w:author="Chanh Duc Ngo" w:date="2019-03-13T09:59:00Z">
                  <w:rPr>
                    <w:noProof/>
                    <w:webHidden/>
                  </w:rPr>
                </w:rPrChange>
              </w:rPr>
              <w:tab/>
            </w:r>
            <w:r w:rsidRPr="00EB7DE2">
              <w:rPr>
                <w:rFonts w:ascii="Times New Roman" w:hAnsi="Times New Roman" w:cs="Times New Roman"/>
                <w:noProof/>
                <w:webHidden/>
                <w:rPrChange w:id="839" w:author="Chanh Duc Ngo" w:date="2019-03-13T09:59:00Z">
                  <w:rPr>
                    <w:noProof/>
                    <w:webHidden/>
                  </w:rPr>
                </w:rPrChange>
              </w:rPr>
              <w:fldChar w:fldCharType="begin"/>
            </w:r>
            <w:r w:rsidRPr="00EB7DE2">
              <w:rPr>
                <w:rFonts w:ascii="Times New Roman" w:hAnsi="Times New Roman" w:cs="Times New Roman"/>
                <w:noProof/>
                <w:webHidden/>
                <w:rPrChange w:id="840" w:author="Chanh Duc Ngo" w:date="2019-03-13T09:59:00Z">
                  <w:rPr>
                    <w:noProof/>
                    <w:webHidden/>
                  </w:rPr>
                </w:rPrChange>
              </w:rPr>
              <w:instrText xml:space="preserve"> PAGEREF _Toc3204490 \h </w:instrText>
            </w:r>
          </w:ins>
          <w:r w:rsidRPr="00EB7DE2">
            <w:rPr>
              <w:rFonts w:ascii="Times New Roman" w:hAnsi="Times New Roman" w:cs="Times New Roman"/>
              <w:noProof/>
              <w:webHidden/>
              <w:rPrChange w:id="841"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842" w:author="Chanh Duc Ngo" w:date="2019-03-13T09:59:00Z">
                <w:rPr>
                  <w:noProof/>
                  <w:webHidden/>
                </w:rPr>
              </w:rPrChange>
            </w:rPr>
            <w:fldChar w:fldCharType="separate"/>
          </w:r>
          <w:ins w:id="843" w:author="Thảo Nguyễn Kim" w:date="2019-03-11T15:00:00Z">
            <w:r w:rsidR="000E3618" w:rsidRPr="00EB7DE2">
              <w:rPr>
                <w:rFonts w:ascii="Times New Roman" w:hAnsi="Times New Roman" w:cs="Times New Roman"/>
                <w:noProof/>
                <w:webHidden/>
                <w:rPrChange w:id="844" w:author="Chanh Duc Ngo" w:date="2019-03-13T09:59:00Z">
                  <w:rPr>
                    <w:noProof/>
                    <w:webHidden/>
                  </w:rPr>
                </w:rPrChange>
              </w:rPr>
              <w:t>33</w:t>
            </w:r>
          </w:ins>
          <w:ins w:id="845" w:author="Thảo Nguyễn Kim" w:date="2019-03-11T13:46:00Z">
            <w:r w:rsidRPr="00EB7DE2">
              <w:rPr>
                <w:rFonts w:ascii="Times New Roman" w:hAnsi="Times New Roman" w:cs="Times New Roman"/>
                <w:noProof/>
                <w:webHidden/>
                <w:rPrChange w:id="846" w:author="Chanh Duc Ngo" w:date="2019-03-13T09:59:00Z">
                  <w:rPr>
                    <w:noProof/>
                    <w:webHidden/>
                  </w:rPr>
                </w:rPrChange>
              </w:rPr>
              <w:fldChar w:fldCharType="end"/>
            </w:r>
            <w:r w:rsidRPr="00EB7DE2">
              <w:rPr>
                <w:rStyle w:val="Hyperlink"/>
                <w:rFonts w:ascii="Times New Roman" w:hAnsi="Times New Roman" w:cs="Times New Roman"/>
                <w:noProof/>
                <w:rPrChange w:id="847" w:author="Chanh Duc Ngo" w:date="2019-03-13T09:59:00Z">
                  <w:rPr>
                    <w:rStyle w:val="Hyperlink"/>
                    <w:noProof/>
                  </w:rPr>
                </w:rPrChange>
              </w:rPr>
              <w:fldChar w:fldCharType="end"/>
            </w:r>
          </w:ins>
        </w:p>
        <w:p w14:paraId="7495AA21" w14:textId="77777777" w:rsidR="00300761" w:rsidRPr="00EB7DE2" w:rsidRDefault="00300761">
          <w:pPr>
            <w:pStyle w:val="TOC5"/>
            <w:tabs>
              <w:tab w:val="left" w:pos="1925"/>
              <w:tab w:val="right" w:leader="dot" w:pos="8895"/>
            </w:tabs>
            <w:rPr>
              <w:ins w:id="848" w:author="Thảo Nguyễn Kim" w:date="2019-03-11T13:46:00Z"/>
              <w:rFonts w:ascii="Times New Roman" w:hAnsi="Times New Roman" w:cs="Times New Roman"/>
              <w:noProof/>
              <w:lang w:val="en-US"/>
              <w:rPrChange w:id="849" w:author="Chanh Duc Ngo" w:date="2019-03-13T09:59:00Z">
                <w:rPr>
                  <w:ins w:id="850" w:author="Thảo Nguyễn Kim" w:date="2019-03-11T13:46:00Z"/>
                  <w:noProof/>
                  <w:lang w:val="en-US"/>
                </w:rPr>
              </w:rPrChange>
            </w:rPr>
          </w:pPr>
          <w:ins w:id="851" w:author="Thảo Nguyễn Kim" w:date="2019-03-11T13:46:00Z">
            <w:r w:rsidRPr="00EB7DE2">
              <w:rPr>
                <w:rStyle w:val="Hyperlink"/>
                <w:rFonts w:ascii="Times New Roman" w:hAnsi="Times New Roman" w:cs="Times New Roman"/>
                <w:noProof/>
                <w:rPrChange w:id="852" w:author="Chanh Duc Ngo" w:date="2019-03-13T09:59:00Z">
                  <w:rPr>
                    <w:rStyle w:val="Hyperlink"/>
                    <w:noProof/>
                  </w:rPr>
                </w:rPrChange>
              </w:rPr>
              <w:fldChar w:fldCharType="begin"/>
            </w:r>
            <w:r w:rsidRPr="00EB7DE2">
              <w:rPr>
                <w:rStyle w:val="Hyperlink"/>
                <w:rFonts w:ascii="Times New Roman" w:hAnsi="Times New Roman" w:cs="Times New Roman"/>
                <w:noProof/>
                <w:rPrChange w:id="853" w:author="Chanh Duc Ngo" w:date="2019-03-13T09:59:00Z">
                  <w:rPr>
                    <w:rStyle w:val="Hyperlink"/>
                    <w:noProof/>
                  </w:rPr>
                </w:rPrChange>
              </w:rPr>
              <w:instrText xml:space="preserve"> </w:instrText>
            </w:r>
            <w:r w:rsidRPr="00EB7DE2">
              <w:rPr>
                <w:rFonts w:ascii="Times New Roman" w:hAnsi="Times New Roman" w:cs="Times New Roman"/>
                <w:noProof/>
                <w:rPrChange w:id="854" w:author="Chanh Duc Ngo" w:date="2019-03-13T09:59:00Z">
                  <w:rPr>
                    <w:noProof/>
                  </w:rPr>
                </w:rPrChange>
              </w:rPr>
              <w:instrText>HYPERLINK \l "_Toc3204491"</w:instrText>
            </w:r>
            <w:r w:rsidRPr="00EB7DE2">
              <w:rPr>
                <w:rStyle w:val="Hyperlink"/>
                <w:rFonts w:ascii="Times New Roman" w:hAnsi="Times New Roman" w:cs="Times New Roman"/>
                <w:noProof/>
                <w:rPrChange w:id="855"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856" w:author="Chanh Duc Ngo" w:date="2019-03-13T09:59:00Z">
                  <w:rPr>
                    <w:rStyle w:val="Hyperlink"/>
                    <w:noProof/>
                  </w:rPr>
                </w:rPrChange>
              </w:rPr>
              <w:fldChar w:fldCharType="separate"/>
            </w:r>
            <w:r w:rsidRPr="00EB7DE2">
              <w:rPr>
                <w:rStyle w:val="Hyperlink"/>
                <w:rFonts w:ascii="Times New Roman" w:hAnsi="Times New Roman" w:cs="Times New Roman"/>
                <w:b/>
                <w:noProof/>
                <w:rPrChange w:id="857" w:author="Chanh Duc Ngo" w:date="2019-03-13T09:59:00Z">
                  <w:rPr>
                    <w:rStyle w:val="Hyperlink"/>
                    <w:rFonts w:ascii="Times New Roman" w:hAnsi="Times New Roman"/>
                    <w:b/>
                    <w:noProof/>
                  </w:rPr>
                </w:rPrChange>
              </w:rPr>
              <w:t>3.1.3.5.2.</w:t>
            </w:r>
            <w:r w:rsidRPr="00EB7DE2">
              <w:rPr>
                <w:rFonts w:ascii="Times New Roman" w:hAnsi="Times New Roman" w:cs="Times New Roman"/>
                <w:noProof/>
                <w:lang w:val="en-US"/>
                <w:rPrChange w:id="858" w:author="Chanh Duc Ngo" w:date="2019-03-13T09:59:00Z">
                  <w:rPr>
                    <w:noProof/>
                    <w:lang w:val="en-US"/>
                  </w:rPr>
                </w:rPrChange>
              </w:rPr>
              <w:tab/>
            </w:r>
            <w:r w:rsidRPr="00EB7DE2">
              <w:rPr>
                <w:rStyle w:val="Hyperlink"/>
                <w:rFonts w:ascii="Times New Roman" w:hAnsi="Times New Roman" w:cs="Times New Roman"/>
                <w:b/>
                <w:noProof/>
                <w:rPrChange w:id="859" w:author="Chanh Duc Ngo" w:date="2019-03-13T09:59:00Z">
                  <w:rPr>
                    <w:rStyle w:val="Hyperlink"/>
                    <w:rFonts w:ascii="Times New Roman" w:hAnsi="Times New Roman"/>
                    <w:b/>
                    <w:noProof/>
                  </w:rPr>
                </w:rPrChange>
              </w:rPr>
              <w:t>Task Type</w:t>
            </w:r>
            <w:r w:rsidRPr="00EB7DE2">
              <w:rPr>
                <w:rFonts w:ascii="Times New Roman" w:hAnsi="Times New Roman" w:cs="Times New Roman"/>
                <w:noProof/>
                <w:webHidden/>
                <w:rPrChange w:id="860" w:author="Chanh Duc Ngo" w:date="2019-03-13T09:59:00Z">
                  <w:rPr>
                    <w:noProof/>
                    <w:webHidden/>
                  </w:rPr>
                </w:rPrChange>
              </w:rPr>
              <w:tab/>
            </w:r>
            <w:r w:rsidRPr="00EB7DE2">
              <w:rPr>
                <w:rFonts w:ascii="Times New Roman" w:hAnsi="Times New Roman" w:cs="Times New Roman"/>
                <w:noProof/>
                <w:webHidden/>
                <w:rPrChange w:id="861" w:author="Chanh Duc Ngo" w:date="2019-03-13T09:59:00Z">
                  <w:rPr>
                    <w:noProof/>
                    <w:webHidden/>
                  </w:rPr>
                </w:rPrChange>
              </w:rPr>
              <w:fldChar w:fldCharType="begin"/>
            </w:r>
            <w:r w:rsidRPr="00EB7DE2">
              <w:rPr>
                <w:rFonts w:ascii="Times New Roman" w:hAnsi="Times New Roman" w:cs="Times New Roman"/>
                <w:noProof/>
                <w:webHidden/>
                <w:rPrChange w:id="862" w:author="Chanh Duc Ngo" w:date="2019-03-13T09:59:00Z">
                  <w:rPr>
                    <w:noProof/>
                    <w:webHidden/>
                  </w:rPr>
                </w:rPrChange>
              </w:rPr>
              <w:instrText xml:space="preserve"> PAGEREF _Toc3204491 \h </w:instrText>
            </w:r>
          </w:ins>
          <w:r w:rsidRPr="00EB7DE2">
            <w:rPr>
              <w:rFonts w:ascii="Times New Roman" w:hAnsi="Times New Roman" w:cs="Times New Roman"/>
              <w:noProof/>
              <w:webHidden/>
              <w:rPrChange w:id="863"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864" w:author="Chanh Duc Ngo" w:date="2019-03-13T09:59:00Z">
                <w:rPr>
                  <w:noProof/>
                  <w:webHidden/>
                </w:rPr>
              </w:rPrChange>
            </w:rPr>
            <w:fldChar w:fldCharType="separate"/>
          </w:r>
          <w:ins w:id="865" w:author="Thảo Nguyễn Kim" w:date="2019-03-11T15:00:00Z">
            <w:r w:rsidR="000E3618" w:rsidRPr="00EB7DE2">
              <w:rPr>
                <w:rFonts w:ascii="Times New Roman" w:hAnsi="Times New Roman" w:cs="Times New Roman"/>
                <w:noProof/>
                <w:webHidden/>
                <w:rPrChange w:id="866" w:author="Chanh Duc Ngo" w:date="2019-03-13T09:59:00Z">
                  <w:rPr>
                    <w:noProof/>
                    <w:webHidden/>
                  </w:rPr>
                </w:rPrChange>
              </w:rPr>
              <w:t>34</w:t>
            </w:r>
          </w:ins>
          <w:ins w:id="867" w:author="Thảo Nguyễn Kim" w:date="2019-03-11T13:46:00Z">
            <w:r w:rsidRPr="00EB7DE2">
              <w:rPr>
                <w:rFonts w:ascii="Times New Roman" w:hAnsi="Times New Roman" w:cs="Times New Roman"/>
                <w:noProof/>
                <w:webHidden/>
                <w:rPrChange w:id="868" w:author="Chanh Duc Ngo" w:date="2019-03-13T09:59:00Z">
                  <w:rPr>
                    <w:noProof/>
                    <w:webHidden/>
                  </w:rPr>
                </w:rPrChange>
              </w:rPr>
              <w:fldChar w:fldCharType="end"/>
            </w:r>
            <w:r w:rsidRPr="00EB7DE2">
              <w:rPr>
                <w:rStyle w:val="Hyperlink"/>
                <w:rFonts w:ascii="Times New Roman" w:hAnsi="Times New Roman" w:cs="Times New Roman"/>
                <w:noProof/>
                <w:rPrChange w:id="869" w:author="Chanh Duc Ngo" w:date="2019-03-13T09:59:00Z">
                  <w:rPr>
                    <w:rStyle w:val="Hyperlink"/>
                    <w:noProof/>
                  </w:rPr>
                </w:rPrChange>
              </w:rPr>
              <w:fldChar w:fldCharType="end"/>
            </w:r>
          </w:ins>
        </w:p>
        <w:p w14:paraId="2CAC9818" w14:textId="77777777" w:rsidR="00300761" w:rsidRPr="00EB7DE2" w:rsidRDefault="00300761">
          <w:pPr>
            <w:pStyle w:val="TOC4"/>
            <w:tabs>
              <w:tab w:val="left" w:pos="1760"/>
              <w:tab w:val="right" w:leader="dot" w:pos="8895"/>
            </w:tabs>
            <w:rPr>
              <w:ins w:id="870" w:author="Thảo Nguyễn Kim" w:date="2019-03-11T13:46:00Z"/>
              <w:rFonts w:ascii="Times New Roman" w:eastAsiaTheme="minorEastAsia" w:hAnsi="Times New Roman"/>
              <w:noProof/>
              <w:lang w:val="en-US"/>
              <w:rPrChange w:id="871" w:author="Chanh Duc Ngo" w:date="2019-03-13T09:59:00Z">
                <w:rPr>
                  <w:ins w:id="872" w:author="Thảo Nguyễn Kim" w:date="2019-03-11T13:46:00Z"/>
                  <w:rFonts w:asciiTheme="minorHAnsi" w:eastAsiaTheme="minorEastAsia" w:hAnsiTheme="minorHAnsi" w:cstheme="minorBidi"/>
                  <w:noProof/>
                  <w:lang w:val="en-US"/>
                </w:rPr>
              </w:rPrChange>
            </w:rPr>
          </w:pPr>
          <w:ins w:id="873" w:author="Thảo Nguyễn Kim" w:date="2019-03-11T13:46:00Z">
            <w:r w:rsidRPr="00EB7DE2">
              <w:rPr>
                <w:rStyle w:val="Hyperlink"/>
                <w:rFonts w:ascii="Times New Roman" w:hAnsi="Times New Roman"/>
                <w:noProof/>
                <w:rPrChange w:id="874" w:author="Chanh Duc Ngo" w:date="2019-03-13T09:59:00Z">
                  <w:rPr>
                    <w:rStyle w:val="Hyperlink"/>
                    <w:noProof/>
                  </w:rPr>
                </w:rPrChange>
              </w:rPr>
              <w:fldChar w:fldCharType="begin"/>
            </w:r>
            <w:r w:rsidRPr="00EB7DE2">
              <w:rPr>
                <w:rStyle w:val="Hyperlink"/>
                <w:rFonts w:ascii="Times New Roman" w:hAnsi="Times New Roman"/>
                <w:noProof/>
                <w:rPrChange w:id="875" w:author="Chanh Duc Ngo" w:date="2019-03-13T09:59:00Z">
                  <w:rPr>
                    <w:rStyle w:val="Hyperlink"/>
                    <w:noProof/>
                  </w:rPr>
                </w:rPrChange>
              </w:rPr>
              <w:instrText xml:space="preserve"> </w:instrText>
            </w:r>
            <w:r w:rsidRPr="00EB7DE2">
              <w:rPr>
                <w:rFonts w:ascii="Times New Roman" w:hAnsi="Times New Roman"/>
                <w:noProof/>
                <w:rPrChange w:id="876" w:author="Chanh Duc Ngo" w:date="2019-03-13T09:59:00Z">
                  <w:rPr>
                    <w:noProof/>
                  </w:rPr>
                </w:rPrChange>
              </w:rPr>
              <w:instrText>HYPERLINK \l "_Toc3204492"</w:instrText>
            </w:r>
            <w:r w:rsidRPr="00EB7DE2">
              <w:rPr>
                <w:rStyle w:val="Hyperlink"/>
                <w:rFonts w:ascii="Times New Roman" w:hAnsi="Times New Roman"/>
                <w:noProof/>
                <w:rPrChange w:id="877" w:author="Chanh Duc Ngo" w:date="2019-03-13T09:59:00Z">
                  <w:rPr>
                    <w:rStyle w:val="Hyperlink"/>
                    <w:noProof/>
                  </w:rPr>
                </w:rPrChange>
              </w:rPr>
              <w:instrText xml:space="preserve"> </w:instrText>
            </w:r>
            <w:r w:rsidRPr="00EB7DE2">
              <w:rPr>
                <w:rStyle w:val="Hyperlink"/>
                <w:rFonts w:ascii="Times New Roman" w:hAnsi="Times New Roman"/>
                <w:noProof/>
                <w:rPrChange w:id="878" w:author="Chanh Duc Ngo" w:date="2019-03-13T09:59:00Z">
                  <w:rPr>
                    <w:rStyle w:val="Hyperlink"/>
                    <w:noProof/>
                  </w:rPr>
                </w:rPrChange>
              </w:rPr>
              <w:fldChar w:fldCharType="separate"/>
            </w:r>
            <w:r w:rsidRPr="00EB7DE2">
              <w:rPr>
                <w:rStyle w:val="Hyperlink"/>
                <w:rFonts w:ascii="Times New Roman" w:hAnsi="Times New Roman"/>
                <w:b/>
                <w:noProof/>
              </w:rPr>
              <w:t>3.1.3.6.</w:t>
            </w:r>
            <w:r w:rsidRPr="00EB7DE2">
              <w:rPr>
                <w:rFonts w:ascii="Times New Roman" w:eastAsiaTheme="minorEastAsia" w:hAnsi="Times New Roman"/>
                <w:noProof/>
                <w:lang w:val="en-US"/>
                <w:rPrChange w:id="8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Gateways.</w:t>
            </w:r>
            <w:r w:rsidRPr="00EB7DE2">
              <w:rPr>
                <w:rFonts w:ascii="Times New Roman" w:hAnsi="Times New Roman"/>
                <w:noProof/>
                <w:webHidden/>
                <w:rPrChange w:id="880" w:author="Chanh Duc Ngo" w:date="2019-03-13T09:59:00Z">
                  <w:rPr>
                    <w:noProof/>
                    <w:webHidden/>
                  </w:rPr>
                </w:rPrChange>
              </w:rPr>
              <w:tab/>
            </w:r>
            <w:r w:rsidRPr="00EB7DE2">
              <w:rPr>
                <w:rFonts w:ascii="Times New Roman" w:hAnsi="Times New Roman"/>
                <w:noProof/>
                <w:webHidden/>
                <w:rPrChange w:id="881" w:author="Chanh Duc Ngo" w:date="2019-03-13T09:59:00Z">
                  <w:rPr>
                    <w:noProof/>
                    <w:webHidden/>
                  </w:rPr>
                </w:rPrChange>
              </w:rPr>
              <w:fldChar w:fldCharType="begin"/>
            </w:r>
            <w:r w:rsidRPr="00EB7DE2">
              <w:rPr>
                <w:rFonts w:ascii="Times New Roman" w:hAnsi="Times New Roman"/>
                <w:noProof/>
                <w:webHidden/>
                <w:rPrChange w:id="882" w:author="Chanh Duc Ngo" w:date="2019-03-13T09:59:00Z">
                  <w:rPr>
                    <w:noProof/>
                    <w:webHidden/>
                  </w:rPr>
                </w:rPrChange>
              </w:rPr>
              <w:instrText xml:space="preserve"> PAGEREF _Toc3204492 \h </w:instrText>
            </w:r>
          </w:ins>
          <w:r w:rsidRPr="00EB7DE2">
            <w:rPr>
              <w:rFonts w:ascii="Times New Roman" w:hAnsi="Times New Roman"/>
              <w:noProof/>
              <w:webHidden/>
              <w:rPrChange w:id="883" w:author="Chanh Duc Ngo" w:date="2019-03-13T09:59:00Z">
                <w:rPr>
                  <w:rFonts w:ascii="Times New Roman" w:hAnsi="Times New Roman"/>
                  <w:noProof/>
                  <w:webHidden/>
                </w:rPr>
              </w:rPrChange>
            </w:rPr>
          </w:r>
          <w:r w:rsidRPr="00EB7DE2">
            <w:rPr>
              <w:rFonts w:ascii="Times New Roman" w:hAnsi="Times New Roman"/>
              <w:noProof/>
              <w:webHidden/>
              <w:rPrChange w:id="884" w:author="Chanh Duc Ngo" w:date="2019-03-13T09:59:00Z">
                <w:rPr>
                  <w:noProof/>
                  <w:webHidden/>
                </w:rPr>
              </w:rPrChange>
            </w:rPr>
            <w:fldChar w:fldCharType="separate"/>
          </w:r>
          <w:ins w:id="885" w:author="Thảo Nguyễn Kim" w:date="2019-03-11T15:00:00Z">
            <w:r w:rsidR="000E3618" w:rsidRPr="00EB7DE2">
              <w:rPr>
                <w:rFonts w:ascii="Times New Roman" w:hAnsi="Times New Roman"/>
                <w:noProof/>
                <w:webHidden/>
                <w:rPrChange w:id="886" w:author="Chanh Duc Ngo" w:date="2019-03-13T09:59:00Z">
                  <w:rPr>
                    <w:noProof/>
                    <w:webHidden/>
                  </w:rPr>
                </w:rPrChange>
              </w:rPr>
              <w:t>36</w:t>
            </w:r>
          </w:ins>
          <w:ins w:id="887" w:author="Thảo Nguyễn Kim" w:date="2019-03-11T13:46:00Z">
            <w:r w:rsidRPr="00EB7DE2">
              <w:rPr>
                <w:rFonts w:ascii="Times New Roman" w:hAnsi="Times New Roman"/>
                <w:noProof/>
                <w:webHidden/>
                <w:rPrChange w:id="888" w:author="Chanh Duc Ngo" w:date="2019-03-13T09:59:00Z">
                  <w:rPr>
                    <w:noProof/>
                    <w:webHidden/>
                  </w:rPr>
                </w:rPrChange>
              </w:rPr>
              <w:fldChar w:fldCharType="end"/>
            </w:r>
            <w:r w:rsidRPr="00EB7DE2">
              <w:rPr>
                <w:rStyle w:val="Hyperlink"/>
                <w:rFonts w:ascii="Times New Roman" w:hAnsi="Times New Roman"/>
                <w:noProof/>
                <w:rPrChange w:id="889" w:author="Chanh Duc Ngo" w:date="2019-03-13T09:59:00Z">
                  <w:rPr>
                    <w:rStyle w:val="Hyperlink"/>
                    <w:noProof/>
                  </w:rPr>
                </w:rPrChange>
              </w:rPr>
              <w:fldChar w:fldCharType="end"/>
            </w:r>
          </w:ins>
        </w:p>
        <w:p w14:paraId="74539DF8" w14:textId="77777777" w:rsidR="00300761" w:rsidRPr="00EB7DE2" w:rsidRDefault="00300761">
          <w:pPr>
            <w:pStyle w:val="TOC2"/>
            <w:tabs>
              <w:tab w:val="left" w:pos="880"/>
              <w:tab w:val="right" w:leader="dot" w:pos="8895"/>
            </w:tabs>
            <w:rPr>
              <w:ins w:id="890" w:author="Thảo Nguyễn Kim" w:date="2019-03-11T13:46:00Z"/>
              <w:rFonts w:ascii="Times New Roman" w:eastAsiaTheme="minorEastAsia" w:hAnsi="Times New Roman"/>
              <w:noProof/>
              <w:lang w:val="en-US"/>
              <w:rPrChange w:id="891" w:author="Chanh Duc Ngo" w:date="2019-03-13T09:59:00Z">
                <w:rPr>
                  <w:ins w:id="892" w:author="Thảo Nguyễn Kim" w:date="2019-03-11T13:46:00Z"/>
                  <w:rFonts w:asciiTheme="minorHAnsi" w:eastAsiaTheme="minorEastAsia" w:hAnsiTheme="minorHAnsi" w:cstheme="minorBidi"/>
                  <w:noProof/>
                  <w:lang w:val="en-US"/>
                </w:rPr>
              </w:rPrChange>
            </w:rPr>
          </w:pPr>
          <w:ins w:id="893" w:author="Thảo Nguyễn Kim" w:date="2019-03-11T13:46:00Z">
            <w:r w:rsidRPr="00EB7DE2">
              <w:rPr>
                <w:rStyle w:val="Hyperlink"/>
                <w:rFonts w:ascii="Times New Roman" w:hAnsi="Times New Roman"/>
                <w:noProof/>
                <w:rPrChange w:id="894" w:author="Chanh Duc Ngo" w:date="2019-03-13T09:59:00Z">
                  <w:rPr>
                    <w:rStyle w:val="Hyperlink"/>
                    <w:noProof/>
                  </w:rPr>
                </w:rPrChange>
              </w:rPr>
              <w:fldChar w:fldCharType="begin"/>
            </w:r>
            <w:r w:rsidRPr="00EB7DE2">
              <w:rPr>
                <w:rStyle w:val="Hyperlink"/>
                <w:rFonts w:ascii="Times New Roman" w:hAnsi="Times New Roman"/>
                <w:noProof/>
                <w:rPrChange w:id="895" w:author="Chanh Duc Ngo" w:date="2019-03-13T09:59:00Z">
                  <w:rPr>
                    <w:rStyle w:val="Hyperlink"/>
                    <w:noProof/>
                  </w:rPr>
                </w:rPrChange>
              </w:rPr>
              <w:instrText xml:space="preserve"> </w:instrText>
            </w:r>
            <w:r w:rsidRPr="00EB7DE2">
              <w:rPr>
                <w:rFonts w:ascii="Times New Roman" w:hAnsi="Times New Roman"/>
                <w:noProof/>
                <w:rPrChange w:id="896" w:author="Chanh Duc Ngo" w:date="2019-03-13T09:59:00Z">
                  <w:rPr>
                    <w:noProof/>
                  </w:rPr>
                </w:rPrChange>
              </w:rPr>
              <w:instrText>HYPERLINK \l "_Toc3204493"</w:instrText>
            </w:r>
            <w:r w:rsidRPr="00EB7DE2">
              <w:rPr>
                <w:rStyle w:val="Hyperlink"/>
                <w:rFonts w:ascii="Times New Roman" w:hAnsi="Times New Roman"/>
                <w:noProof/>
                <w:rPrChange w:id="897" w:author="Chanh Duc Ngo" w:date="2019-03-13T09:59:00Z">
                  <w:rPr>
                    <w:rStyle w:val="Hyperlink"/>
                    <w:noProof/>
                  </w:rPr>
                </w:rPrChange>
              </w:rPr>
              <w:instrText xml:space="preserve"> </w:instrText>
            </w:r>
            <w:r w:rsidRPr="00EB7DE2">
              <w:rPr>
                <w:rStyle w:val="Hyperlink"/>
                <w:rFonts w:ascii="Times New Roman" w:hAnsi="Times New Roman"/>
                <w:noProof/>
                <w:rPrChange w:id="898" w:author="Chanh Duc Ngo" w:date="2019-03-13T09:59:00Z">
                  <w:rPr>
                    <w:rStyle w:val="Hyperlink"/>
                    <w:noProof/>
                  </w:rPr>
                </w:rPrChange>
              </w:rPr>
              <w:fldChar w:fldCharType="separate"/>
            </w:r>
            <w:r w:rsidRPr="00EB7DE2">
              <w:rPr>
                <w:rStyle w:val="Hyperlink"/>
                <w:rFonts w:ascii="Times New Roman" w:hAnsi="Times New Roman"/>
                <w:b/>
                <w:noProof/>
              </w:rPr>
              <w:t>3.2.</w:t>
            </w:r>
            <w:r w:rsidRPr="00EB7DE2">
              <w:rPr>
                <w:rFonts w:ascii="Times New Roman" w:eastAsiaTheme="minorEastAsia" w:hAnsi="Times New Roman"/>
                <w:noProof/>
                <w:lang w:val="en-US"/>
                <w:rPrChange w:id="89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Camunda</w:t>
            </w:r>
            <w:r w:rsidRPr="00EB7DE2">
              <w:rPr>
                <w:rFonts w:ascii="Times New Roman" w:hAnsi="Times New Roman"/>
                <w:noProof/>
                <w:webHidden/>
                <w:rPrChange w:id="900" w:author="Chanh Duc Ngo" w:date="2019-03-13T09:59:00Z">
                  <w:rPr>
                    <w:noProof/>
                    <w:webHidden/>
                  </w:rPr>
                </w:rPrChange>
              </w:rPr>
              <w:tab/>
            </w:r>
            <w:r w:rsidRPr="00EB7DE2">
              <w:rPr>
                <w:rFonts w:ascii="Times New Roman" w:hAnsi="Times New Roman"/>
                <w:noProof/>
                <w:webHidden/>
                <w:rPrChange w:id="901" w:author="Chanh Duc Ngo" w:date="2019-03-13T09:59:00Z">
                  <w:rPr>
                    <w:noProof/>
                    <w:webHidden/>
                  </w:rPr>
                </w:rPrChange>
              </w:rPr>
              <w:fldChar w:fldCharType="begin"/>
            </w:r>
            <w:r w:rsidRPr="00EB7DE2">
              <w:rPr>
                <w:rFonts w:ascii="Times New Roman" w:hAnsi="Times New Roman"/>
                <w:noProof/>
                <w:webHidden/>
                <w:rPrChange w:id="902" w:author="Chanh Duc Ngo" w:date="2019-03-13T09:59:00Z">
                  <w:rPr>
                    <w:noProof/>
                    <w:webHidden/>
                  </w:rPr>
                </w:rPrChange>
              </w:rPr>
              <w:instrText xml:space="preserve"> PAGEREF _Toc3204493 \h </w:instrText>
            </w:r>
          </w:ins>
          <w:r w:rsidRPr="00EB7DE2">
            <w:rPr>
              <w:rFonts w:ascii="Times New Roman" w:hAnsi="Times New Roman"/>
              <w:noProof/>
              <w:webHidden/>
              <w:rPrChange w:id="903" w:author="Chanh Duc Ngo" w:date="2019-03-13T09:59:00Z">
                <w:rPr>
                  <w:rFonts w:ascii="Times New Roman" w:hAnsi="Times New Roman"/>
                  <w:noProof/>
                  <w:webHidden/>
                </w:rPr>
              </w:rPrChange>
            </w:rPr>
          </w:r>
          <w:r w:rsidRPr="00EB7DE2">
            <w:rPr>
              <w:rFonts w:ascii="Times New Roman" w:hAnsi="Times New Roman"/>
              <w:noProof/>
              <w:webHidden/>
              <w:rPrChange w:id="904" w:author="Chanh Duc Ngo" w:date="2019-03-13T09:59:00Z">
                <w:rPr>
                  <w:noProof/>
                  <w:webHidden/>
                </w:rPr>
              </w:rPrChange>
            </w:rPr>
            <w:fldChar w:fldCharType="separate"/>
          </w:r>
          <w:ins w:id="905" w:author="Thảo Nguyễn Kim" w:date="2019-03-11T15:00:00Z">
            <w:r w:rsidR="000E3618" w:rsidRPr="00EB7DE2">
              <w:rPr>
                <w:rFonts w:ascii="Times New Roman" w:hAnsi="Times New Roman"/>
                <w:noProof/>
                <w:webHidden/>
                <w:rPrChange w:id="906" w:author="Chanh Duc Ngo" w:date="2019-03-13T09:59:00Z">
                  <w:rPr>
                    <w:noProof/>
                    <w:webHidden/>
                  </w:rPr>
                </w:rPrChange>
              </w:rPr>
              <w:t>41</w:t>
            </w:r>
          </w:ins>
          <w:ins w:id="907" w:author="Thảo Nguyễn Kim" w:date="2019-03-11T13:46:00Z">
            <w:r w:rsidRPr="00EB7DE2">
              <w:rPr>
                <w:rFonts w:ascii="Times New Roman" w:hAnsi="Times New Roman"/>
                <w:noProof/>
                <w:webHidden/>
                <w:rPrChange w:id="908" w:author="Chanh Duc Ngo" w:date="2019-03-13T09:59:00Z">
                  <w:rPr>
                    <w:noProof/>
                    <w:webHidden/>
                  </w:rPr>
                </w:rPrChange>
              </w:rPr>
              <w:fldChar w:fldCharType="end"/>
            </w:r>
            <w:r w:rsidRPr="00EB7DE2">
              <w:rPr>
                <w:rStyle w:val="Hyperlink"/>
                <w:rFonts w:ascii="Times New Roman" w:hAnsi="Times New Roman"/>
                <w:noProof/>
                <w:rPrChange w:id="909" w:author="Chanh Duc Ngo" w:date="2019-03-13T09:59:00Z">
                  <w:rPr>
                    <w:rStyle w:val="Hyperlink"/>
                    <w:noProof/>
                  </w:rPr>
                </w:rPrChange>
              </w:rPr>
              <w:fldChar w:fldCharType="end"/>
            </w:r>
          </w:ins>
        </w:p>
        <w:p w14:paraId="46E01759" w14:textId="77777777" w:rsidR="00300761" w:rsidRPr="00EB7DE2" w:rsidRDefault="00300761">
          <w:pPr>
            <w:pStyle w:val="TOC3"/>
            <w:tabs>
              <w:tab w:val="left" w:pos="1320"/>
              <w:tab w:val="right" w:leader="dot" w:pos="8895"/>
            </w:tabs>
            <w:rPr>
              <w:ins w:id="910" w:author="Thảo Nguyễn Kim" w:date="2019-03-11T13:46:00Z"/>
              <w:rFonts w:ascii="Times New Roman" w:eastAsiaTheme="minorEastAsia" w:hAnsi="Times New Roman"/>
              <w:noProof/>
              <w:lang w:val="en-US"/>
              <w:rPrChange w:id="911" w:author="Chanh Duc Ngo" w:date="2019-03-13T09:59:00Z">
                <w:rPr>
                  <w:ins w:id="912" w:author="Thảo Nguyễn Kim" w:date="2019-03-11T13:46:00Z"/>
                  <w:rFonts w:asciiTheme="minorHAnsi" w:eastAsiaTheme="minorEastAsia" w:hAnsiTheme="minorHAnsi" w:cstheme="minorBidi"/>
                  <w:noProof/>
                  <w:lang w:val="en-US"/>
                </w:rPr>
              </w:rPrChange>
            </w:rPr>
          </w:pPr>
          <w:ins w:id="913" w:author="Thảo Nguyễn Kim" w:date="2019-03-11T13:46:00Z">
            <w:r w:rsidRPr="00EB7DE2">
              <w:rPr>
                <w:rStyle w:val="Hyperlink"/>
                <w:rFonts w:ascii="Times New Roman" w:hAnsi="Times New Roman"/>
                <w:noProof/>
                <w:rPrChange w:id="914" w:author="Chanh Duc Ngo" w:date="2019-03-13T09:59:00Z">
                  <w:rPr>
                    <w:rStyle w:val="Hyperlink"/>
                    <w:noProof/>
                  </w:rPr>
                </w:rPrChange>
              </w:rPr>
              <w:fldChar w:fldCharType="begin"/>
            </w:r>
            <w:r w:rsidRPr="00EB7DE2">
              <w:rPr>
                <w:rStyle w:val="Hyperlink"/>
                <w:rFonts w:ascii="Times New Roman" w:hAnsi="Times New Roman"/>
                <w:noProof/>
                <w:rPrChange w:id="915" w:author="Chanh Duc Ngo" w:date="2019-03-13T09:59:00Z">
                  <w:rPr>
                    <w:rStyle w:val="Hyperlink"/>
                    <w:noProof/>
                  </w:rPr>
                </w:rPrChange>
              </w:rPr>
              <w:instrText xml:space="preserve"> </w:instrText>
            </w:r>
            <w:r w:rsidRPr="00EB7DE2">
              <w:rPr>
                <w:rFonts w:ascii="Times New Roman" w:hAnsi="Times New Roman"/>
                <w:noProof/>
                <w:rPrChange w:id="916" w:author="Chanh Duc Ngo" w:date="2019-03-13T09:59:00Z">
                  <w:rPr>
                    <w:noProof/>
                  </w:rPr>
                </w:rPrChange>
              </w:rPr>
              <w:instrText>HYPERLINK \l "_Toc3204494"</w:instrText>
            </w:r>
            <w:r w:rsidRPr="00EB7DE2">
              <w:rPr>
                <w:rStyle w:val="Hyperlink"/>
                <w:rFonts w:ascii="Times New Roman" w:hAnsi="Times New Roman"/>
                <w:noProof/>
                <w:rPrChange w:id="917" w:author="Chanh Duc Ngo" w:date="2019-03-13T09:59:00Z">
                  <w:rPr>
                    <w:rStyle w:val="Hyperlink"/>
                    <w:noProof/>
                  </w:rPr>
                </w:rPrChange>
              </w:rPr>
              <w:instrText xml:space="preserve"> </w:instrText>
            </w:r>
            <w:r w:rsidRPr="00EB7DE2">
              <w:rPr>
                <w:rStyle w:val="Hyperlink"/>
                <w:rFonts w:ascii="Times New Roman" w:hAnsi="Times New Roman"/>
                <w:noProof/>
                <w:rPrChange w:id="918" w:author="Chanh Duc Ngo" w:date="2019-03-13T09:59:00Z">
                  <w:rPr>
                    <w:rStyle w:val="Hyperlink"/>
                    <w:noProof/>
                  </w:rPr>
                </w:rPrChange>
              </w:rPr>
              <w:fldChar w:fldCharType="separate"/>
            </w:r>
            <w:r w:rsidRPr="00EB7DE2">
              <w:rPr>
                <w:rStyle w:val="Hyperlink"/>
                <w:rFonts w:ascii="Times New Roman" w:hAnsi="Times New Roman"/>
                <w:b/>
                <w:noProof/>
              </w:rPr>
              <w:t>3.2.1.</w:t>
            </w:r>
            <w:r w:rsidRPr="00EB7DE2">
              <w:rPr>
                <w:rFonts w:ascii="Times New Roman" w:eastAsiaTheme="minorEastAsia" w:hAnsi="Times New Roman"/>
                <w:noProof/>
                <w:lang w:val="en-US"/>
                <w:rPrChange w:id="91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thành phần trong BPMN 2.0 mà Camunda hỗ trợ.</w:t>
            </w:r>
            <w:r w:rsidRPr="00EB7DE2">
              <w:rPr>
                <w:rFonts w:ascii="Times New Roman" w:hAnsi="Times New Roman"/>
                <w:noProof/>
                <w:webHidden/>
                <w:rPrChange w:id="920" w:author="Chanh Duc Ngo" w:date="2019-03-13T09:59:00Z">
                  <w:rPr>
                    <w:noProof/>
                    <w:webHidden/>
                  </w:rPr>
                </w:rPrChange>
              </w:rPr>
              <w:tab/>
            </w:r>
            <w:r w:rsidRPr="00EB7DE2">
              <w:rPr>
                <w:rFonts w:ascii="Times New Roman" w:hAnsi="Times New Roman"/>
                <w:noProof/>
                <w:webHidden/>
                <w:rPrChange w:id="921" w:author="Chanh Duc Ngo" w:date="2019-03-13T09:59:00Z">
                  <w:rPr>
                    <w:noProof/>
                    <w:webHidden/>
                  </w:rPr>
                </w:rPrChange>
              </w:rPr>
              <w:fldChar w:fldCharType="begin"/>
            </w:r>
            <w:r w:rsidRPr="00EB7DE2">
              <w:rPr>
                <w:rFonts w:ascii="Times New Roman" w:hAnsi="Times New Roman"/>
                <w:noProof/>
                <w:webHidden/>
                <w:rPrChange w:id="922" w:author="Chanh Duc Ngo" w:date="2019-03-13T09:59:00Z">
                  <w:rPr>
                    <w:noProof/>
                    <w:webHidden/>
                  </w:rPr>
                </w:rPrChange>
              </w:rPr>
              <w:instrText xml:space="preserve"> PAGEREF _Toc3204494 \h </w:instrText>
            </w:r>
          </w:ins>
          <w:r w:rsidRPr="00EB7DE2">
            <w:rPr>
              <w:rFonts w:ascii="Times New Roman" w:hAnsi="Times New Roman"/>
              <w:noProof/>
              <w:webHidden/>
              <w:rPrChange w:id="923" w:author="Chanh Duc Ngo" w:date="2019-03-13T09:59:00Z">
                <w:rPr>
                  <w:rFonts w:ascii="Times New Roman" w:hAnsi="Times New Roman"/>
                  <w:noProof/>
                  <w:webHidden/>
                </w:rPr>
              </w:rPrChange>
            </w:rPr>
          </w:r>
          <w:r w:rsidRPr="00EB7DE2">
            <w:rPr>
              <w:rFonts w:ascii="Times New Roman" w:hAnsi="Times New Roman"/>
              <w:noProof/>
              <w:webHidden/>
              <w:rPrChange w:id="924" w:author="Chanh Duc Ngo" w:date="2019-03-13T09:59:00Z">
                <w:rPr>
                  <w:noProof/>
                  <w:webHidden/>
                </w:rPr>
              </w:rPrChange>
            </w:rPr>
            <w:fldChar w:fldCharType="separate"/>
          </w:r>
          <w:ins w:id="925" w:author="Thảo Nguyễn Kim" w:date="2019-03-11T15:00:00Z">
            <w:r w:rsidR="000E3618" w:rsidRPr="00EB7DE2">
              <w:rPr>
                <w:rFonts w:ascii="Times New Roman" w:hAnsi="Times New Roman"/>
                <w:noProof/>
                <w:webHidden/>
                <w:rPrChange w:id="926" w:author="Chanh Duc Ngo" w:date="2019-03-13T09:59:00Z">
                  <w:rPr>
                    <w:noProof/>
                    <w:webHidden/>
                  </w:rPr>
                </w:rPrChange>
              </w:rPr>
              <w:t>41</w:t>
            </w:r>
          </w:ins>
          <w:ins w:id="927" w:author="Thảo Nguyễn Kim" w:date="2019-03-11T13:46:00Z">
            <w:r w:rsidRPr="00EB7DE2">
              <w:rPr>
                <w:rFonts w:ascii="Times New Roman" w:hAnsi="Times New Roman"/>
                <w:noProof/>
                <w:webHidden/>
                <w:rPrChange w:id="928" w:author="Chanh Duc Ngo" w:date="2019-03-13T09:59:00Z">
                  <w:rPr>
                    <w:noProof/>
                    <w:webHidden/>
                  </w:rPr>
                </w:rPrChange>
              </w:rPr>
              <w:fldChar w:fldCharType="end"/>
            </w:r>
            <w:r w:rsidRPr="00EB7DE2">
              <w:rPr>
                <w:rStyle w:val="Hyperlink"/>
                <w:rFonts w:ascii="Times New Roman" w:hAnsi="Times New Roman"/>
                <w:noProof/>
                <w:rPrChange w:id="929" w:author="Chanh Duc Ngo" w:date="2019-03-13T09:59:00Z">
                  <w:rPr>
                    <w:rStyle w:val="Hyperlink"/>
                    <w:noProof/>
                  </w:rPr>
                </w:rPrChange>
              </w:rPr>
              <w:fldChar w:fldCharType="end"/>
            </w:r>
          </w:ins>
        </w:p>
        <w:p w14:paraId="1DEC8CAC" w14:textId="77777777" w:rsidR="00300761" w:rsidRPr="00EB7DE2" w:rsidRDefault="00300761">
          <w:pPr>
            <w:pStyle w:val="TOC3"/>
            <w:tabs>
              <w:tab w:val="left" w:pos="1320"/>
              <w:tab w:val="right" w:leader="dot" w:pos="8895"/>
            </w:tabs>
            <w:rPr>
              <w:ins w:id="930" w:author="Thảo Nguyễn Kim" w:date="2019-03-11T13:46:00Z"/>
              <w:rFonts w:ascii="Times New Roman" w:eastAsiaTheme="minorEastAsia" w:hAnsi="Times New Roman"/>
              <w:noProof/>
              <w:lang w:val="en-US"/>
              <w:rPrChange w:id="931" w:author="Chanh Duc Ngo" w:date="2019-03-13T09:59:00Z">
                <w:rPr>
                  <w:ins w:id="932" w:author="Thảo Nguyễn Kim" w:date="2019-03-11T13:46:00Z"/>
                  <w:rFonts w:asciiTheme="minorHAnsi" w:eastAsiaTheme="minorEastAsia" w:hAnsiTheme="minorHAnsi" w:cstheme="minorBidi"/>
                  <w:noProof/>
                  <w:lang w:val="en-US"/>
                </w:rPr>
              </w:rPrChange>
            </w:rPr>
          </w:pPr>
          <w:ins w:id="933" w:author="Thảo Nguyễn Kim" w:date="2019-03-11T13:46:00Z">
            <w:r w:rsidRPr="00EB7DE2">
              <w:rPr>
                <w:rStyle w:val="Hyperlink"/>
                <w:rFonts w:ascii="Times New Roman" w:hAnsi="Times New Roman"/>
                <w:noProof/>
                <w:rPrChange w:id="934" w:author="Chanh Duc Ngo" w:date="2019-03-13T09:59:00Z">
                  <w:rPr>
                    <w:rStyle w:val="Hyperlink"/>
                    <w:noProof/>
                  </w:rPr>
                </w:rPrChange>
              </w:rPr>
              <w:fldChar w:fldCharType="begin"/>
            </w:r>
            <w:r w:rsidRPr="00EB7DE2">
              <w:rPr>
                <w:rStyle w:val="Hyperlink"/>
                <w:rFonts w:ascii="Times New Roman" w:hAnsi="Times New Roman"/>
                <w:noProof/>
                <w:rPrChange w:id="935" w:author="Chanh Duc Ngo" w:date="2019-03-13T09:59:00Z">
                  <w:rPr>
                    <w:rStyle w:val="Hyperlink"/>
                    <w:noProof/>
                  </w:rPr>
                </w:rPrChange>
              </w:rPr>
              <w:instrText xml:space="preserve"> </w:instrText>
            </w:r>
            <w:r w:rsidRPr="00EB7DE2">
              <w:rPr>
                <w:rFonts w:ascii="Times New Roman" w:hAnsi="Times New Roman"/>
                <w:noProof/>
                <w:rPrChange w:id="936" w:author="Chanh Duc Ngo" w:date="2019-03-13T09:59:00Z">
                  <w:rPr>
                    <w:noProof/>
                  </w:rPr>
                </w:rPrChange>
              </w:rPr>
              <w:instrText>HYPERLINK \l "_Toc3204495"</w:instrText>
            </w:r>
            <w:r w:rsidRPr="00EB7DE2">
              <w:rPr>
                <w:rStyle w:val="Hyperlink"/>
                <w:rFonts w:ascii="Times New Roman" w:hAnsi="Times New Roman"/>
                <w:noProof/>
                <w:rPrChange w:id="937" w:author="Chanh Duc Ngo" w:date="2019-03-13T09:59:00Z">
                  <w:rPr>
                    <w:rStyle w:val="Hyperlink"/>
                    <w:noProof/>
                  </w:rPr>
                </w:rPrChange>
              </w:rPr>
              <w:instrText xml:space="preserve"> </w:instrText>
            </w:r>
            <w:r w:rsidRPr="00EB7DE2">
              <w:rPr>
                <w:rStyle w:val="Hyperlink"/>
                <w:rFonts w:ascii="Times New Roman" w:hAnsi="Times New Roman"/>
                <w:noProof/>
                <w:rPrChange w:id="938" w:author="Chanh Duc Ngo" w:date="2019-03-13T09:59:00Z">
                  <w:rPr>
                    <w:rStyle w:val="Hyperlink"/>
                    <w:noProof/>
                  </w:rPr>
                </w:rPrChange>
              </w:rPr>
              <w:fldChar w:fldCharType="separate"/>
            </w:r>
            <w:r w:rsidRPr="00EB7DE2">
              <w:rPr>
                <w:rStyle w:val="Hyperlink"/>
                <w:rFonts w:ascii="Times New Roman" w:hAnsi="Times New Roman"/>
                <w:b/>
                <w:noProof/>
              </w:rPr>
              <w:t>3.2.2.</w:t>
            </w:r>
            <w:r w:rsidRPr="00EB7DE2">
              <w:rPr>
                <w:rFonts w:ascii="Times New Roman" w:eastAsiaTheme="minorEastAsia" w:hAnsi="Times New Roman"/>
                <w:noProof/>
                <w:lang w:val="en-US"/>
                <w:rPrChange w:id="9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Kiến trúc Camunda.</w:t>
            </w:r>
            <w:r w:rsidRPr="00EB7DE2">
              <w:rPr>
                <w:rFonts w:ascii="Times New Roman" w:hAnsi="Times New Roman"/>
                <w:noProof/>
                <w:webHidden/>
                <w:rPrChange w:id="940" w:author="Chanh Duc Ngo" w:date="2019-03-13T09:59:00Z">
                  <w:rPr>
                    <w:noProof/>
                    <w:webHidden/>
                  </w:rPr>
                </w:rPrChange>
              </w:rPr>
              <w:tab/>
            </w:r>
            <w:r w:rsidRPr="00EB7DE2">
              <w:rPr>
                <w:rFonts w:ascii="Times New Roman" w:hAnsi="Times New Roman"/>
                <w:noProof/>
                <w:webHidden/>
                <w:rPrChange w:id="941" w:author="Chanh Duc Ngo" w:date="2019-03-13T09:59:00Z">
                  <w:rPr>
                    <w:noProof/>
                    <w:webHidden/>
                  </w:rPr>
                </w:rPrChange>
              </w:rPr>
              <w:fldChar w:fldCharType="begin"/>
            </w:r>
            <w:r w:rsidRPr="00EB7DE2">
              <w:rPr>
                <w:rFonts w:ascii="Times New Roman" w:hAnsi="Times New Roman"/>
                <w:noProof/>
                <w:webHidden/>
                <w:rPrChange w:id="942" w:author="Chanh Duc Ngo" w:date="2019-03-13T09:59:00Z">
                  <w:rPr>
                    <w:noProof/>
                    <w:webHidden/>
                  </w:rPr>
                </w:rPrChange>
              </w:rPr>
              <w:instrText xml:space="preserve"> PAGEREF _Toc3204495 \h </w:instrText>
            </w:r>
          </w:ins>
          <w:r w:rsidRPr="00EB7DE2">
            <w:rPr>
              <w:rFonts w:ascii="Times New Roman" w:hAnsi="Times New Roman"/>
              <w:noProof/>
              <w:webHidden/>
              <w:rPrChange w:id="943" w:author="Chanh Duc Ngo" w:date="2019-03-13T09:59:00Z">
                <w:rPr>
                  <w:rFonts w:ascii="Times New Roman" w:hAnsi="Times New Roman"/>
                  <w:noProof/>
                  <w:webHidden/>
                </w:rPr>
              </w:rPrChange>
            </w:rPr>
          </w:r>
          <w:r w:rsidRPr="00EB7DE2">
            <w:rPr>
              <w:rFonts w:ascii="Times New Roman" w:hAnsi="Times New Roman"/>
              <w:noProof/>
              <w:webHidden/>
              <w:rPrChange w:id="944" w:author="Chanh Duc Ngo" w:date="2019-03-13T09:59:00Z">
                <w:rPr>
                  <w:noProof/>
                  <w:webHidden/>
                </w:rPr>
              </w:rPrChange>
            </w:rPr>
            <w:fldChar w:fldCharType="separate"/>
          </w:r>
          <w:ins w:id="945" w:author="Thảo Nguyễn Kim" w:date="2019-03-11T15:00:00Z">
            <w:r w:rsidR="000E3618" w:rsidRPr="00EB7DE2">
              <w:rPr>
                <w:rFonts w:ascii="Times New Roman" w:hAnsi="Times New Roman"/>
                <w:noProof/>
                <w:webHidden/>
                <w:rPrChange w:id="946" w:author="Chanh Duc Ngo" w:date="2019-03-13T09:59:00Z">
                  <w:rPr>
                    <w:noProof/>
                    <w:webHidden/>
                  </w:rPr>
                </w:rPrChange>
              </w:rPr>
              <w:t>44</w:t>
            </w:r>
          </w:ins>
          <w:ins w:id="947" w:author="Thảo Nguyễn Kim" w:date="2019-03-11T13:46:00Z">
            <w:r w:rsidRPr="00EB7DE2">
              <w:rPr>
                <w:rFonts w:ascii="Times New Roman" w:hAnsi="Times New Roman"/>
                <w:noProof/>
                <w:webHidden/>
                <w:rPrChange w:id="948" w:author="Chanh Duc Ngo" w:date="2019-03-13T09:59:00Z">
                  <w:rPr>
                    <w:noProof/>
                    <w:webHidden/>
                  </w:rPr>
                </w:rPrChange>
              </w:rPr>
              <w:fldChar w:fldCharType="end"/>
            </w:r>
            <w:r w:rsidRPr="00EB7DE2">
              <w:rPr>
                <w:rStyle w:val="Hyperlink"/>
                <w:rFonts w:ascii="Times New Roman" w:hAnsi="Times New Roman"/>
                <w:noProof/>
                <w:rPrChange w:id="949" w:author="Chanh Duc Ngo" w:date="2019-03-13T09:59:00Z">
                  <w:rPr>
                    <w:rStyle w:val="Hyperlink"/>
                    <w:noProof/>
                  </w:rPr>
                </w:rPrChange>
              </w:rPr>
              <w:fldChar w:fldCharType="end"/>
            </w:r>
          </w:ins>
        </w:p>
        <w:p w14:paraId="16DD6613" w14:textId="77777777" w:rsidR="00300761" w:rsidRPr="00EB7DE2" w:rsidRDefault="00300761">
          <w:pPr>
            <w:pStyle w:val="TOC4"/>
            <w:tabs>
              <w:tab w:val="left" w:pos="1760"/>
              <w:tab w:val="right" w:leader="dot" w:pos="8895"/>
            </w:tabs>
            <w:rPr>
              <w:ins w:id="950" w:author="Thảo Nguyễn Kim" w:date="2019-03-11T13:46:00Z"/>
              <w:rFonts w:ascii="Times New Roman" w:eastAsiaTheme="minorEastAsia" w:hAnsi="Times New Roman"/>
              <w:noProof/>
              <w:lang w:val="en-US"/>
              <w:rPrChange w:id="951" w:author="Chanh Duc Ngo" w:date="2019-03-13T09:59:00Z">
                <w:rPr>
                  <w:ins w:id="952" w:author="Thảo Nguyễn Kim" w:date="2019-03-11T13:46:00Z"/>
                  <w:rFonts w:asciiTheme="minorHAnsi" w:eastAsiaTheme="minorEastAsia" w:hAnsiTheme="minorHAnsi" w:cstheme="minorBidi"/>
                  <w:noProof/>
                  <w:lang w:val="en-US"/>
                </w:rPr>
              </w:rPrChange>
            </w:rPr>
          </w:pPr>
          <w:ins w:id="953" w:author="Thảo Nguyễn Kim" w:date="2019-03-11T13:46:00Z">
            <w:r w:rsidRPr="00EB7DE2">
              <w:rPr>
                <w:rStyle w:val="Hyperlink"/>
                <w:rFonts w:ascii="Times New Roman" w:hAnsi="Times New Roman"/>
                <w:noProof/>
                <w:rPrChange w:id="954" w:author="Chanh Duc Ngo" w:date="2019-03-13T09:59:00Z">
                  <w:rPr>
                    <w:rStyle w:val="Hyperlink"/>
                    <w:noProof/>
                  </w:rPr>
                </w:rPrChange>
              </w:rPr>
              <w:fldChar w:fldCharType="begin"/>
            </w:r>
            <w:r w:rsidRPr="00EB7DE2">
              <w:rPr>
                <w:rStyle w:val="Hyperlink"/>
                <w:rFonts w:ascii="Times New Roman" w:hAnsi="Times New Roman"/>
                <w:noProof/>
                <w:rPrChange w:id="955" w:author="Chanh Duc Ngo" w:date="2019-03-13T09:59:00Z">
                  <w:rPr>
                    <w:rStyle w:val="Hyperlink"/>
                    <w:noProof/>
                  </w:rPr>
                </w:rPrChange>
              </w:rPr>
              <w:instrText xml:space="preserve"> </w:instrText>
            </w:r>
            <w:r w:rsidRPr="00EB7DE2">
              <w:rPr>
                <w:rFonts w:ascii="Times New Roman" w:hAnsi="Times New Roman"/>
                <w:noProof/>
                <w:rPrChange w:id="956" w:author="Chanh Duc Ngo" w:date="2019-03-13T09:59:00Z">
                  <w:rPr>
                    <w:noProof/>
                  </w:rPr>
                </w:rPrChange>
              </w:rPr>
              <w:instrText>HYPERLINK \l "_Toc3204496"</w:instrText>
            </w:r>
            <w:r w:rsidRPr="00EB7DE2">
              <w:rPr>
                <w:rStyle w:val="Hyperlink"/>
                <w:rFonts w:ascii="Times New Roman" w:hAnsi="Times New Roman"/>
                <w:noProof/>
                <w:rPrChange w:id="957" w:author="Chanh Duc Ngo" w:date="2019-03-13T09:59:00Z">
                  <w:rPr>
                    <w:rStyle w:val="Hyperlink"/>
                    <w:noProof/>
                  </w:rPr>
                </w:rPrChange>
              </w:rPr>
              <w:instrText xml:space="preserve"> </w:instrText>
            </w:r>
            <w:r w:rsidRPr="00EB7DE2">
              <w:rPr>
                <w:rStyle w:val="Hyperlink"/>
                <w:rFonts w:ascii="Times New Roman" w:hAnsi="Times New Roman"/>
                <w:noProof/>
                <w:rPrChange w:id="958" w:author="Chanh Duc Ngo" w:date="2019-03-13T09:59:00Z">
                  <w:rPr>
                    <w:rStyle w:val="Hyperlink"/>
                    <w:noProof/>
                  </w:rPr>
                </w:rPrChange>
              </w:rPr>
              <w:fldChar w:fldCharType="separate"/>
            </w:r>
            <w:r w:rsidRPr="00EB7DE2">
              <w:rPr>
                <w:rStyle w:val="Hyperlink"/>
                <w:rFonts w:ascii="Times New Roman" w:hAnsi="Times New Roman"/>
                <w:b/>
                <w:noProof/>
              </w:rPr>
              <w:t>3.2.2.1.</w:t>
            </w:r>
            <w:r w:rsidRPr="00EB7DE2">
              <w:rPr>
                <w:rFonts w:ascii="Times New Roman" w:eastAsiaTheme="minorEastAsia" w:hAnsi="Times New Roman"/>
                <w:noProof/>
                <w:lang w:val="en-US"/>
                <w:rPrChange w:id="9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Process Engine</w:t>
            </w:r>
            <w:r w:rsidRPr="00EB7DE2">
              <w:rPr>
                <w:rFonts w:ascii="Times New Roman" w:hAnsi="Times New Roman"/>
                <w:noProof/>
                <w:webHidden/>
                <w:rPrChange w:id="960" w:author="Chanh Duc Ngo" w:date="2019-03-13T09:59:00Z">
                  <w:rPr>
                    <w:noProof/>
                    <w:webHidden/>
                  </w:rPr>
                </w:rPrChange>
              </w:rPr>
              <w:tab/>
            </w:r>
            <w:r w:rsidRPr="00EB7DE2">
              <w:rPr>
                <w:rFonts w:ascii="Times New Roman" w:hAnsi="Times New Roman"/>
                <w:noProof/>
                <w:webHidden/>
                <w:rPrChange w:id="961" w:author="Chanh Duc Ngo" w:date="2019-03-13T09:59:00Z">
                  <w:rPr>
                    <w:noProof/>
                    <w:webHidden/>
                  </w:rPr>
                </w:rPrChange>
              </w:rPr>
              <w:fldChar w:fldCharType="begin"/>
            </w:r>
            <w:r w:rsidRPr="00EB7DE2">
              <w:rPr>
                <w:rFonts w:ascii="Times New Roman" w:hAnsi="Times New Roman"/>
                <w:noProof/>
                <w:webHidden/>
                <w:rPrChange w:id="962" w:author="Chanh Duc Ngo" w:date="2019-03-13T09:59:00Z">
                  <w:rPr>
                    <w:noProof/>
                    <w:webHidden/>
                  </w:rPr>
                </w:rPrChange>
              </w:rPr>
              <w:instrText xml:space="preserve"> PAGEREF _Toc3204496 \h </w:instrText>
            </w:r>
          </w:ins>
          <w:r w:rsidRPr="00EB7DE2">
            <w:rPr>
              <w:rFonts w:ascii="Times New Roman" w:hAnsi="Times New Roman"/>
              <w:noProof/>
              <w:webHidden/>
              <w:rPrChange w:id="963" w:author="Chanh Duc Ngo" w:date="2019-03-13T09:59:00Z">
                <w:rPr>
                  <w:rFonts w:ascii="Times New Roman" w:hAnsi="Times New Roman"/>
                  <w:noProof/>
                  <w:webHidden/>
                </w:rPr>
              </w:rPrChange>
            </w:rPr>
          </w:r>
          <w:r w:rsidRPr="00EB7DE2">
            <w:rPr>
              <w:rFonts w:ascii="Times New Roman" w:hAnsi="Times New Roman"/>
              <w:noProof/>
              <w:webHidden/>
              <w:rPrChange w:id="964" w:author="Chanh Duc Ngo" w:date="2019-03-13T09:59:00Z">
                <w:rPr>
                  <w:noProof/>
                  <w:webHidden/>
                </w:rPr>
              </w:rPrChange>
            </w:rPr>
            <w:fldChar w:fldCharType="separate"/>
          </w:r>
          <w:ins w:id="965" w:author="Thảo Nguyễn Kim" w:date="2019-03-11T15:00:00Z">
            <w:r w:rsidR="000E3618" w:rsidRPr="00EB7DE2">
              <w:rPr>
                <w:rFonts w:ascii="Times New Roman" w:hAnsi="Times New Roman"/>
                <w:noProof/>
                <w:webHidden/>
                <w:rPrChange w:id="966" w:author="Chanh Duc Ngo" w:date="2019-03-13T09:59:00Z">
                  <w:rPr>
                    <w:noProof/>
                    <w:webHidden/>
                  </w:rPr>
                </w:rPrChange>
              </w:rPr>
              <w:t>44</w:t>
            </w:r>
          </w:ins>
          <w:ins w:id="967" w:author="Thảo Nguyễn Kim" w:date="2019-03-11T13:46:00Z">
            <w:r w:rsidRPr="00EB7DE2">
              <w:rPr>
                <w:rFonts w:ascii="Times New Roman" w:hAnsi="Times New Roman"/>
                <w:noProof/>
                <w:webHidden/>
                <w:rPrChange w:id="968" w:author="Chanh Duc Ngo" w:date="2019-03-13T09:59:00Z">
                  <w:rPr>
                    <w:noProof/>
                    <w:webHidden/>
                  </w:rPr>
                </w:rPrChange>
              </w:rPr>
              <w:fldChar w:fldCharType="end"/>
            </w:r>
            <w:r w:rsidRPr="00EB7DE2">
              <w:rPr>
                <w:rStyle w:val="Hyperlink"/>
                <w:rFonts w:ascii="Times New Roman" w:hAnsi="Times New Roman"/>
                <w:noProof/>
                <w:rPrChange w:id="969" w:author="Chanh Duc Ngo" w:date="2019-03-13T09:59:00Z">
                  <w:rPr>
                    <w:rStyle w:val="Hyperlink"/>
                    <w:noProof/>
                  </w:rPr>
                </w:rPrChange>
              </w:rPr>
              <w:fldChar w:fldCharType="end"/>
            </w:r>
          </w:ins>
        </w:p>
        <w:p w14:paraId="46A1943C" w14:textId="77777777" w:rsidR="00300761" w:rsidRPr="00EB7DE2" w:rsidRDefault="00300761">
          <w:pPr>
            <w:pStyle w:val="TOC4"/>
            <w:tabs>
              <w:tab w:val="left" w:pos="1760"/>
              <w:tab w:val="right" w:leader="dot" w:pos="8895"/>
            </w:tabs>
            <w:rPr>
              <w:ins w:id="970" w:author="Thảo Nguyễn Kim" w:date="2019-03-11T13:46:00Z"/>
              <w:rFonts w:ascii="Times New Roman" w:eastAsiaTheme="minorEastAsia" w:hAnsi="Times New Roman"/>
              <w:noProof/>
              <w:lang w:val="en-US"/>
              <w:rPrChange w:id="971" w:author="Chanh Duc Ngo" w:date="2019-03-13T09:59:00Z">
                <w:rPr>
                  <w:ins w:id="972" w:author="Thảo Nguyễn Kim" w:date="2019-03-11T13:46:00Z"/>
                  <w:rFonts w:asciiTheme="minorHAnsi" w:eastAsiaTheme="minorEastAsia" w:hAnsiTheme="minorHAnsi" w:cstheme="minorBidi"/>
                  <w:noProof/>
                  <w:lang w:val="en-US"/>
                </w:rPr>
              </w:rPrChange>
            </w:rPr>
          </w:pPr>
          <w:ins w:id="973" w:author="Thảo Nguyễn Kim" w:date="2019-03-11T13:46:00Z">
            <w:r w:rsidRPr="00EB7DE2">
              <w:rPr>
                <w:rStyle w:val="Hyperlink"/>
                <w:rFonts w:ascii="Times New Roman" w:hAnsi="Times New Roman"/>
                <w:noProof/>
                <w:rPrChange w:id="974" w:author="Chanh Duc Ngo" w:date="2019-03-13T09:59:00Z">
                  <w:rPr>
                    <w:rStyle w:val="Hyperlink"/>
                    <w:noProof/>
                  </w:rPr>
                </w:rPrChange>
              </w:rPr>
              <w:fldChar w:fldCharType="begin"/>
            </w:r>
            <w:r w:rsidRPr="00EB7DE2">
              <w:rPr>
                <w:rStyle w:val="Hyperlink"/>
                <w:rFonts w:ascii="Times New Roman" w:hAnsi="Times New Roman"/>
                <w:noProof/>
                <w:rPrChange w:id="975" w:author="Chanh Duc Ngo" w:date="2019-03-13T09:59:00Z">
                  <w:rPr>
                    <w:rStyle w:val="Hyperlink"/>
                    <w:noProof/>
                  </w:rPr>
                </w:rPrChange>
              </w:rPr>
              <w:instrText xml:space="preserve"> </w:instrText>
            </w:r>
            <w:r w:rsidRPr="00EB7DE2">
              <w:rPr>
                <w:rFonts w:ascii="Times New Roman" w:hAnsi="Times New Roman"/>
                <w:noProof/>
                <w:rPrChange w:id="976" w:author="Chanh Duc Ngo" w:date="2019-03-13T09:59:00Z">
                  <w:rPr>
                    <w:noProof/>
                  </w:rPr>
                </w:rPrChange>
              </w:rPr>
              <w:instrText>HYPERLINK \l "_Toc3204497"</w:instrText>
            </w:r>
            <w:r w:rsidRPr="00EB7DE2">
              <w:rPr>
                <w:rStyle w:val="Hyperlink"/>
                <w:rFonts w:ascii="Times New Roman" w:hAnsi="Times New Roman"/>
                <w:noProof/>
                <w:rPrChange w:id="977" w:author="Chanh Duc Ngo" w:date="2019-03-13T09:59:00Z">
                  <w:rPr>
                    <w:rStyle w:val="Hyperlink"/>
                    <w:noProof/>
                  </w:rPr>
                </w:rPrChange>
              </w:rPr>
              <w:instrText xml:space="preserve"> </w:instrText>
            </w:r>
            <w:r w:rsidRPr="00EB7DE2">
              <w:rPr>
                <w:rStyle w:val="Hyperlink"/>
                <w:rFonts w:ascii="Times New Roman" w:hAnsi="Times New Roman"/>
                <w:noProof/>
                <w:rPrChange w:id="978" w:author="Chanh Duc Ngo" w:date="2019-03-13T09:59:00Z">
                  <w:rPr>
                    <w:rStyle w:val="Hyperlink"/>
                    <w:noProof/>
                  </w:rPr>
                </w:rPrChange>
              </w:rPr>
              <w:fldChar w:fldCharType="separate"/>
            </w:r>
            <w:r w:rsidRPr="00EB7DE2">
              <w:rPr>
                <w:rStyle w:val="Hyperlink"/>
                <w:rFonts w:ascii="Times New Roman" w:hAnsi="Times New Roman"/>
                <w:b/>
                <w:noProof/>
              </w:rPr>
              <w:t>3.2.2.2.</w:t>
            </w:r>
            <w:r w:rsidRPr="00EB7DE2">
              <w:rPr>
                <w:rFonts w:ascii="Times New Roman" w:eastAsiaTheme="minorEastAsia" w:hAnsi="Times New Roman"/>
                <w:noProof/>
                <w:lang w:val="en-US"/>
                <w:rPrChange w:id="9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Ứng dụng web của Camunda</w:t>
            </w:r>
            <w:r w:rsidRPr="00EB7DE2">
              <w:rPr>
                <w:rFonts w:ascii="Times New Roman" w:hAnsi="Times New Roman"/>
                <w:noProof/>
                <w:webHidden/>
                <w:rPrChange w:id="980" w:author="Chanh Duc Ngo" w:date="2019-03-13T09:59:00Z">
                  <w:rPr>
                    <w:noProof/>
                    <w:webHidden/>
                  </w:rPr>
                </w:rPrChange>
              </w:rPr>
              <w:tab/>
            </w:r>
            <w:r w:rsidRPr="00EB7DE2">
              <w:rPr>
                <w:rFonts w:ascii="Times New Roman" w:hAnsi="Times New Roman"/>
                <w:noProof/>
                <w:webHidden/>
                <w:rPrChange w:id="981" w:author="Chanh Duc Ngo" w:date="2019-03-13T09:59:00Z">
                  <w:rPr>
                    <w:noProof/>
                    <w:webHidden/>
                  </w:rPr>
                </w:rPrChange>
              </w:rPr>
              <w:fldChar w:fldCharType="begin"/>
            </w:r>
            <w:r w:rsidRPr="00EB7DE2">
              <w:rPr>
                <w:rFonts w:ascii="Times New Roman" w:hAnsi="Times New Roman"/>
                <w:noProof/>
                <w:webHidden/>
                <w:rPrChange w:id="982" w:author="Chanh Duc Ngo" w:date="2019-03-13T09:59:00Z">
                  <w:rPr>
                    <w:noProof/>
                    <w:webHidden/>
                  </w:rPr>
                </w:rPrChange>
              </w:rPr>
              <w:instrText xml:space="preserve"> PAGEREF _Toc3204497 \h </w:instrText>
            </w:r>
          </w:ins>
          <w:r w:rsidRPr="00EB7DE2">
            <w:rPr>
              <w:rFonts w:ascii="Times New Roman" w:hAnsi="Times New Roman"/>
              <w:noProof/>
              <w:webHidden/>
              <w:rPrChange w:id="983" w:author="Chanh Duc Ngo" w:date="2019-03-13T09:59:00Z">
                <w:rPr>
                  <w:rFonts w:ascii="Times New Roman" w:hAnsi="Times New Roman"/>
                  <w:noProof/>
                  <w:webHidden/>
                </w:rPr>
              </w:rPrChange>
            </w:rPr>
          </w:r>
          <w:r w:rsidRPr="00EB7DE2">
            <w:rPr>
              <w:rFonts w:ascii="Times New Roman" w:hAnsi="Times New Roman"/>
              <w:noProof/>
              <w:webHidden/>
              <w:rPrChange w:id="984" w:author="Chanh Duc Ngo" w:date="2019-03-13T09:59:00Z">
                <w:rPr>
                  <w:noProof/>
                  <w:webHidden/>
                </w:rPr>
              </w:rPrChange>
            </w:rPr>
            <w:fldChar w:fldCharType="separate"/>
          </w:r>
          <w:ins w:id="985" w:author="Thảo Nguyễn Kim" w:date="2019-03-11T15:00:00Z">
            <w:r w:rsidR="000E3618" w:rsidRPr="00EB7DE2">
              <w:rPr>
                <w:rFonts w:ascii="Times New Roman" w:hAnsi="Times New Roman"/>
                <w:noProof/>
                <w:webHidden/>
                <w:rPrChange w:id="986" w:author="Chanh Duc Ngo" w:date="2019-03-13T09:59:00Z">
                  <w:rPr>
                    <w:noProof/>
                    <w:webHidden/>
                  </w:rPr>
                </w:rPrChange>
              </w:rPr>
              <w:t>46</w:t>
            </w:r>
          </w:ins>
          <w:ins w:id="987" w:author="Thảo Nguyễn Kim" w:date="2019-03-11T13:46:00Z">
            <w:r w:rsidRPr="00EB7DE2">
              <w:rPr>
                <w:rFonts w:ascii="Times New Roman" w:hAnsi="Times New Roman"/>
                <w:noProof/>
                <w:webHidden/>
                <w:rPrChange w:id="988" w:author="Chanh Duc Ngo" w:date="2019-03-13T09:59:00Z">
                  <w:rPr>
                    <w:noProof/>
                    <w:webHidden/>
                  </w:rPr>
                </w:rPrChange>
              </w:rPr>
              <w:fldChar w:fldCharType="end"/>
            </w:r>
            <w:r w:rsidRPr="00EB7DE2">
              <w:rPr>
                <w:rStyle w:val="Hyperlink"/>
                <w:rFonts w:ascii="Times New Roman" w:hAnsi="Times New Roman"/>
                <w:noProof/>
                <w:rPrChange w:id="989" w:author="Chanh Duc Ngo" w:date="2019-03-13T09:59:00Z">
                  <w:rPr>
                    <w:rStyle w:val="Hyperlink"/>
                    <w:noProof/>
                  </w:rPr>
                </w:rPrChange>
              </w:rPr>
              <w:fldChar w:fldCharType="end"/>
            </w:r>
          </w:ins>
        </w:p>
        <w:p w14:paraId="3FC09784" w14:textId="77777777" w:rsidR="00300761" w:rsidRPr="00EB7DE2" w:rsidRDefault="00300761">
          <w:pPr>
            <w:pStyle w:val="TOC4"/>
            <w:tabs>
              <w:tab w:val="left" w:pos="1760"/>
              <w:tab w:val="right" w:leader="dot" w:pos="8895"/>
            </w:tabs>
            <w:rPr>
              <w:ins w:id="990" w:author="Thảo Nguyễn Kim" w:date="2019-03-11T13:46:00Z"/>
              <w:rFonts w:ascii="Times New Roman" w:eastAsiaTheme="minorEastAsia" w:hAnsi="Times New Roman"/>
              <w:noProof/>
              <w:lang w:val="en-US"/>
              <w:rPrChange w:id="991" w:author="Chanh Duc Ngo" w:date="2019-03-13T09:59:00Z">
                <w:rPr>
                  <w:ins w:id="992" w:author="Thảo Nguyễn Kim" w:date="2019-03-11T13:46:00Z"/>
                  <w:rFonts w:asciiTheme="minorHAnsi" w:eastAsiaTheme="minorEastAsia" w:hAnsiTheme="minorHAnsi" w:cstheme="minorBidi"/>
                  <w:noProof/>
                  <w:lang w:val="en-US"/>
                </w:rPr>
              </w:rPrChange>
            </w:rPr>
          </w:pPr>
          <w:ins w:id="993" w:author="Thảo Nguyễn Kim" w:date="2019-03-11T13:46:00Z">
            <w:r w:rsidRPr="00EB7DE2">
              <w:rPr>
                <w:rStyle w:val="Hyperlink"/>
                <w:rFonts w:ascii="Times New Roman" w:hAnsi="Times New Roman"/>
                <w:noProof/>
                <w:rPrChange w:id="994" w:author="Chanh Duc Ngo" w:date="2019-03-13T09:59:00Z">
                  <w:rPr>
                    <w:rStyle w:val="Hyperlink"/>
                    <w:noProof/>
                  </w:rPr>
                </w:rPrChange>
              </w:rPr>
              <w:fldChar w:fldCharType="begin"/>
            </w:r>
            <w:r w:rsidRPr="00EB7DE2">
              <w:rPr>
                <w:rStyle w:val="Hyperlink"/>
                <w:rFonts w:ascii="Times New Roman" w:hAnsi="Times New Roman"/>
                <w:noProof/>
                <w:rPrChange w:id="995" w:author="Chanh Duc Ngo" w:date="2019-03-13T09:59:00Z">
                  <w:rPr>
                    <w:rStyle w:val="Hyperlink"/>
                    <w:noProof/>
                  </w:rPr>
                </w:rPrChange>
              </w:rPr>
              <w:instrText xml:space="preserve"> </w:instrText>
            </w:r>
            <w:r w:rsidRPr="00EB7DE2">
              <w:rPr>
                <w:rFonts w:ascii="Times New Roman" w:hAnsi="Times New Roman"/>
                <w:noProof/>
                <w:rPrChange w:id="996" w:author="Chanh Duc Ngo" w:date="2019-03-13T09:59:00Z">
                  <w:rPr>
                    <w:noProof/>
                  </w:rPr>
                </w:rPrChange>
              </w:rPr>
              <w:instrText>HYPERLINK \l "_Toc3204498"</w:instrText>
            </w:r>
            <w:r w:rsidRPr="00EB7DE2">
              <w:rPr>
                <w:rStyle w:val="Hyperlink"/>
                <w:rFonts w:ascii="Times New Roman" w:hAnsi="Times New Roman"/>
                <w:noProof/>
                <w:rPrChange w:id="997" w:author="Chanh Duc Ngo" w:date="2019-03-13T09:59:00Z">
                  <w:rPr>
                    <w:rStyle w:val="Hyperlink"/>
                    <w:noProof/>
                  </w:rPr>
                </w:rPrChange>
              </w:rPr>
              <w:instrText xml:space="preserve"> </w:instrText>
            </w:r>
            <w:r w:rsidRPr="00EB7DE2">
              <w:rPr>
                <w:rStyle w:val="Hyperlink"/>
                <w:rFonts w:ascii="Times New Roman" w:hAnsi="Times New Roman"/>
                <w:noProof/>
                <w:rPrChange w:id="998" w:author="Chanh Duc Ngo" w:date="2019-03-13T09:59:00Z">
                  <w:rPr>
                    <w:rStyle w:val="Hyperlink"/>
                    <w:noProof/>
                  </w:rPr>
                </w:rPrChange>
              </w:rPr>
              <w:fldChar w:fldCharType="separate"/>
            </w:r>
            <w:r w:rsidRPr="00EB7DE2">
              <w:rPr>
                <w:rStyle w:val="Hyperlink"/>
                <w:rFonts w:ascii="Times New Roman" w:hAnsi="Times New Roman"/>
                <w:b/>
                <w:noProof/>
              </w:rPr>
              <w:t>3.2.2.3.</w:t>
            </w:r>
            <w:r w:rsidRPr="00EB7DE2">
              <w:rPr>
                <w:rFonts w:ascii="Times New Roman" w:eastAsiaTheme="minorEastAsia" w:hAnsi="Times New Roman"/>
                <w:noProof/>
                <w:lang w:val="en-US"/>
                <w:rPrChange w:id="99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công cụ hỗ trợ</w:t>
            </w:r>
            <w:r w:rsidRPr="00EB7DE2">
              <w:rPr>
                <w:rFonts w:ascii="Times New Roman" w:hAnsi="Times New Roman"/>
                <w:noProof/>
                <w:webHidden/>
                <w:rPrChange w:id="1000" w:author="Chanh Duc Ngo" w:date="2019-03-13T09:59:00Z">
                  <w:rPr>
                    <w:noProof/>
                    <w:webHidden/>
                  </w:rPr>
                </w:rPrChange>
              </w:rPr>
              <w:tab/>
            </w:r>
            <w:r w:rsidRPr="00EB7DE2">
              <w:rPr>
                <w:rFonts w:ascii="Times New Roman" w:hAnsi="Times New Roman"/>
                <w:noProof/>
                <w:webHidden/>
                <w:rPrChange w:id="1001" w:author="Chanh Duc Ngo" w:date="2019-03-13T09:59:00Z">
                  <w:rPr>
                    <w:noProof/>
                    <w:webHidden/>
                  </w:rPr>
                </w:rPrChange>
              </w:rPr>
              <w:fldChar w:fldCharType="begin"/>
            </w:r>
            <w:r w:rsidRPr="00EB7DE2">
              <w:rPr>
                <w:rFonts w:ascii="Times New Roman" w:hAnsi="Times New Roman"/>
                <w:noProof/>
                <w:webHidden/>
                <w:rPrChange w:id="1002" w:author="Chanh Duc Ngo" w:date="2019-03-13T09:59:00Z">
                  <w:rPr>
                    <w:noProof/>
                    <w:webHidden/>
                  </w:rPr>
                </w:rPrChange>
              </w:rPr>
              <w:instrText xml:space="preserve"> PAGEREF _Toc3204498 \h </w:instrText>
            </w:r>
          </w:ins>
          <w:r w:rsidRPr="00EB7DE2">
            <w:rPr>
              <w:rFonts w:ascii="Times New Roman" w:hAnsi="Times New Roman"/>
              <w:noProof/>
              <w:webHidden/>
              <w:rPrChange w:id="1003" w:author="Chanh Duc Ngo" w:date="2019-03-13T09:59:00Z">
                <w:rPr>
                  <w:rFonts w:ascii="Times New Roman" w:hAnsi="Times New Roman"/>
                  <w:noProof/>
                  <w:webHidden/>
                </w:rPr>
              </w:rPrChange>
            </w:rPr>
          </w:r>
          <w:r w:rsidRPr="00EB7DE2">
            <w:rPr>
              <w:rFonts w:ascii="Times New Roman" w:hAnsi="Times New Roman"/>
              <w:noProof/>
              <w:webHidden/>
              <w:rPrChange w:id="1004" w:author="Chanh Duc Ngo" w:date="2019-03-13T09:59:00Z">
                <w:rPr>
                  <w:noProof/>
                  <w:webHidden/>
                </w:rPr>
              </w:rPrChange>
            </w:rPr>
            <w:fldChar w:fldCharType="separate"/>
          </w:r>
          <w:ins w:id="1005" w:author="Thảo Nguyễn Kim" w:date="2019-03-11T15:00:00Z">
            <w:r w:rsidR="000E3618" w:rsidRPr="00EB7DE2">
              <w:rPr>
                <w:rFonts w:ascii="Times New Roman" w:hAnsi="Times New Roman"/>
                <w:noProof/>
                <w:webHidden/>
                <w:rPrChange w:id="1006" w:author="Chanh Duc Ngo" w:date="2019-03-13T09:59:00Z">
                  <w:rPr>
                    <w:noProof/>
                    <w:webHidden/>
                  </w:rPr>
                </w:rPrChange>
              </w:rPr>
              <w:t>47</w:t>
            </w:r>
          </w:ins>
          <w:ins w:id="1007" w:author="Thảo Nguyễn Kim" w:date="2019-03-11T13:46:00Z">
            <w:r w:rsidRPr="00EB7DE2">
              <w:rPr>
                <w:rFonts w:ascii="Times New Roman" w:hAnsi="Times New Roman"/>
                <w:noProof/>
                <w:webHidden/>
                <w:rPrChange w:id="1008" w:author="Chanh Duc Ngo" w:date="2019-03-13T09:59:00Z">
                  <w:rPr>
                    <w:noProof/>
                    <w:webHidden/>
                  </w:rPr>
                </w:rPrChange>
              </w:rPr>
              <w:fldChar w:fldCharType="end"/>
            </w:r>
            <w:r w:rsidRPr="00EB7DE2">
              <w:rPr>
                <w:rStyle w:val="Hyperlink"/>
                <w:rFonts w:ascii="Times New Roman" w:hAnsi="Times New Roman"/>
                <w:noProof/>
                <w:rPrChange w:id="1009" w:author="Chanh Duc Ngo" w:date="2019-03-13T09:59:00Z">
                  <w:rPr>
                    <w:rStyle w:val="Hyperlink"/>
                    <w:noProof/>
                  </w:rPr>
                </w:rPrChange>
              </w:rPr>
              <w:fldChar w:fldCharType="end"/>
            </w:r>
          </w:ins>
        </w:p>
        <w:p w14:paraId="5A817500" w14:textId="77777777" w:rsidR="00300761" w:rsidRPr="00EB7DE2" w:rsidRDefault="00300761">
          <w:pPr>
            <w:pStyle w:val="TOC3"/>
            <w:tabs>
              <w:tab w:val="left" w:pos="1320"/>
              <w:tab w:val="right" w:leader="dot" w:pos="8895"/>
            </w:tabs>
            <w:rPr>
              <w:ins w:id="1010" w:author="Thảo Nguyễn Kim" w:date="2019-03-11T13:46:00Z"/>
              <w:rFonts w:ascii="Times New Roman" w:eastAsiaTheme="minorEastAsia" w:hAnsi="Times New Roman"/>
              <w:noProof/>
              <w:lang w:val="en-US"/>
              <w:rPrChange w:id="1011" w:author="Chanh Duc Ngo" w:date="2019-03-13T09:59:00Z">
                <w:rPr>
                  <w:ins w:id="1012" w:author="Thảo Nguyễn Kim" w:date="2019-03-11T13:46:00Z"/>
                  <w:rFonts w:asciiTheme="minorHAnsi" w:eastAsiaTheme="minorEastAsia" w:hAnsiTheme="minorHAnsi" w:cstheme="minorBidi"/>
                  <w:noProof/>
                  <w:lang w:val="en-US"/>
                </w:rPr>
              </w:rPrChange>
            </w:rPr>
          </w:pPr>
          <w:ins w:id="1013" w:author="Thảo Nguyễn Kim" w:date="2019-03-11T13:46:00Z">
            <w:r w:rsidRPr="00EB7DE2">
              <w:rPr>
                <w:rStyle w:val="Hyperlink"/>
                <w:rFonts w:ascii="Times New Roman" w:hAnsi="Times New Roman"/>
                <w:noProof/>
                <w:rPrChange w:id="1014" w:author="Chanh Duc Ngo" w:date="2019-03-13T09:59:00Z">
                  <w:rPr>
                    <w:rStyle w:val="Hyperlink"/>
                    <w:noProof/>
                  </w:rPr>
                </w:rPrChange>
              </w:rPr>
              <w:fldChar w:fldCharType="begin"/>
            </w:r>
            <w:r w:rsidRPr="00EB7DE2">
              <w:rPr>
                <w:rStyle w:val="Hyperlink"/>
                <w:rFonts w:ascii="Times New Roman" w:hAnsi="Times New Roman"/>
                <w:noProof/>
                <w:rPrChange w:id="1015" w:author="Chanh Duc Ngo" w:date="2019-03-13T09:59:00Z">
                  <w:rPr>
                    <w:rStyle w:val="Hyperlink"/>
                    <w:noProof/>
                  </w:rPr>
                </w:rPrChange>
              </w:rPr>
              <w:instrText xml:space="preserve"> </w:instrText>
            </w:r>
            <w:r w:rsidRPr="00EB7DE2">
              <w:rPr>
                <w:rFonts w:ascii="Times New Roman" w:hAnsi="Times New Roman"/>
                <w:noProof/>
                <w:rPrChange w:id="1016" w:author="Chanh Duc Ngo" w:date="2019-03-13T09:59:00Z">
                  <w:rPr>
                    <w:noProof/>
                  </w:rPr>
                </w:rPrChange>
              </w:rPr>
              <w:instrText>HYPERLINK \l "_Toc3204499"</w:instrText>
            </w:r>
            <w:r w:rsidRPr="00EB7DE2">
              <w:rPr>
                <w:rStyle w:val="Hyperlink"/>
                <w:rFonts w:ascii="Times New Roman" w:hAnsi="Times New Roman"/>
                <w:noProof/>
                <w:rPrChange w:id="1017" w:author="Chanh Duc Ngo" w:date="2019-03-13T09:59:00Z">
                  <w:rPr>
                    <w:rStyle w:val="Hyperlink"/>
                    <w:noProof/>
                  </w:rPr>
                </w:rPrChange>
              </w:rPr>
              <w:instrText xml:space="preserve"> </w:instrText>
            </w:r>
            <w:r w:rsidRPr="00EB7DE2">
              <w:rPr>
                <w:rStyle w:val="Hyperlink"/>
                <w:rFonts w:ascii="Times New Roman" w:hAnsi="Times New Roman"/>
                <w:noProof/>
                <w:rPrChange w:id="1018" w:author="Chanh Duc Ngo" w:date="2019-03-13T09:59:00Z">
                  <w:rPr>
                    <w:rStyle w:val="Hyperlink"/>
                    <w:noProof/>
                  </w:rPr>
                </w:rPrChange>
              </w:rPr>
              <w:fldChar w:fldCharType="separate"/>
            </w:r>
            <w:r w:rsidRPr="00EB7DE2">
              <w:rPr>
                <w:rStyle w:val="Hyperlink"/>
                <w:rFonts w:ascii="Times New Roman" w:hAnsi="Times New Roman"/>
                <w:b/>
                <w:noProof/>
              </w:rPr>
              <w:t>3.2.3.</w:t>
            </w:r>
            <w:r w:rsidRPr="00EB7DE2">
              <w:rPr>
                <w:rFonts w:ascii="Times New Roman" w:eastAsiaTheme="minorEastAsia" w:hAnsi="Times New Roman"/>
                <w:noProof/>
                <w:lang w:val="en-US"/>
                <w:rPrChange w:id="101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Một số mô hình triển khai của Camunda</w:t>
            </w:r>
            <w:r w:rsidRPr="00EB7DE2">
              <w:rPr>
                <w:rFonts w:ascii="Times New Roman" w:hAnsi="Times New Roman"/>
                <w:noProof/>
                <w:webHidden/>
                <w:rPrChange w:id="1020" w:author="Chanh Duc Ngo" w:date="2019-03-13T09:59:00Z">
                  <w:rPr>
                    <w:noProof/>
                    <w:webHidden/>
                  </w:rPr>
                </w:rPrChange>
              </w:rPr>
              <w:tab/>
            </w:r>
            <w:r w:rsidRPr="00EB7DE2">
              <w:rPr>
                <w:rFonts w:ascii="Times New Roman" w:hAnsi="Times New Roman"/>
                <w:noProof/>
                <w:webHidden/>
                <w:rPrChange w:id="1021" w:author="Chanh Duc Ngo" w:date="2019-03-13T09:59:00Z">
                  <w:rPr>
                    <w:noProof/>
                    <w:webHidden/>
                  </w:rPr>
                </w:rPrChange>
              </w:rPr>
              <w:fldChar w:fldCharType="begin"/>
            </w:r>
            <w:r w:rsidRPr="00EB7DE2">
              <w:rPr>
                <w:rFonts w:ascii="Times New Roman" w:hAnsi="Times New Roman"/>
                <w:noProof/>
                <w:webHidden/>
                <w:rPrChange w:id="1022" w:author="Chanh Duc Ngo" w:date="2019-03-13T09:59:00Z">
                  <w:rPr>
                    <w:noProof/>
                    <w:webHidden/>
                  </w:rPr>
                </w:rPrChange>
              </w:rPr>
              <w:instrText xml:space="preserve"> PAGEREF _Toc3204499 \h </w:instrText>
            </w:r>
          </w:ins>
          <w:r w:rsidRPr="00EB7DE2">
            <w:rPr>
              <w:rFonts w:ascii="Times New Roman" w:hAnsi="Times New Roman"/>
              <w:noProof/>
              <w:webHidden/>
              <w:rPrChange w:id="1023" w:author="Chanh Duc Ngo" w:date="2019-03-13T09:59:00Z">
                <w:rPr>
                  <w:rFonts w:ascii="Times New Roman" w:hAnsi="Times New Roman"/>
                  <w:noProof/>
                  <w:webHidden/>
                </w:rPr>
              </w:rPrChange>
            </w:rPr>
          </w:r>
          <w:r w:rsidRPr="00EB7DE2">
            <w:rPr>
              <w:rFonts w:ascii="Times New Roman" w:hAnsi="Times New Roman"/>
              <w:noProof/>
              <w:webHidden/>
              <w:rPrChange w:id="1024" w:author="Chanh Duc Ngo" w:date="2019-03-13T09:59:00Z">
                <w:rPr>
                  <w:noProof/>
                  <w:webHidden/>
                </w:rPr>
              </w:rPrChange>
            </w:rPr>
            <w:fldChar w:fldCharType="separate"/>
          </w:r>
          <w:ins w:id="1025" w:author="Thảo Nguyễn Kim" w:date="2019-03-11T15:00:00Z">
            <w:r w:rsidR="000E3618" w:rsidRPr="00EB7DE2">
              <w:rPr>
                <w:rFonts w:ascii="Times New Roman" w:hAnsi="Times New Roman"/>
                <w:noProof/>
                <w:webHidden/>
                <w:rPrChange w:id="1026" w:author="Chanh Duc Ngo" w:date="2019-03-13T09:59:00Z">
                  <w:rPr>
                    <w:noProof/>
                    <w:webHidden/>
                  </w:rPr>
                </w:rPrChange>
              </w:rPr>
              <w:t>47</w:t>
            </w:r>
          </w:ins>
          <w:ins w:id="1027" w:author="Thảo Nguyễn Kim" w:date="2019-03-11T13:46:00Z">
            <w:r w:rsidRPr="00EB7DE2">
              <w:rPr>
                <w:rFonts w:ascii="Times New Roman" w:hAnsi="Times New Roman"/>
                <w:noProof/>
                <w:webHidden/>
                <w:rPrChange w:id="1028" w:author="Chanh Duc Ngo" w:date="2019-03-13T09:59:00Z">
                  <w:rPr>
                    <w:noProof/>
                    <w:webHidden/>
                  </w:rPr>
                </w:rPrChange>
              </w:rPr>
              <w:fldChar w:fldCharType="end"/>
            </w:r>
            <w:r w:rsidRPr="00EB7DE2">
              <w:rPr>
                <w:rStyle w:val="Hyperlink"/>
                <w:rFonts w:ascii="Times New Roman" w:hAnsi="Times New Roman"/>
                <w:noProof/>
                <w:rPrChange w:id="1029" w:author="Chanh Duc Ngo" w:date="2019-03-13T09:59:00Z">
                  <w:rPr>
                    <w:rStyle w:val="Hyperlink"/>
                    <w:noProof/>
                  </w:rPr>
                </w:rPrChange>
              </w:rPr>
              <w:fldChar w:fldCharType="end"/>
            </w:r>
          </w:ins>
        </w:p>
        <w:p w14:paraId="337256DE" w14:textId="77777777" w:rsidR="00300761" w:rsidRPr="00EB7DE2" w:rsidRDefault="00300761">
          <w:pPr>
            <w:pStyle w:val="TOC4"/>
            <w:tabs>
              <w:tab w:val="left" w:pos="1760"/>
              <w:tab w:val="right" w:leader="dot" w:pos="8895"/>
            </w:tabs>
            <w:rPr>
              <w:ins w:id="1030" w:author="Thảo Nguyễn Kim" w:date="2019-03-11T13:46:00Z"/>
              <w:rFonts w:ascii="Times New Roman" w:eastAsiaTheme="minorEastAsia" w:hAnsi="Times New Roman"/>
              <w:noProof/>
              <w:lang w:val="en-US"/>
              <w:rPrChange w:id="1031" w:author="Chanh Duc Ngo" w:date="2019-03-13T09:59:00Z">
                <w:rPr>
                  <w:ins w:id="1032" w:author="Thảo Nguyễn Kim" w:date="2019-03-11T13:46:00Z"/>
                  <w:rFonts w:asciiTheme="minorHAnsi" w:eastAsiaTheme="minorEastAsia" w:hAnsiTheme="minorHAnsi" w:cstheme="minorBidi"/>
                  <w:noProof/>
                  <w:lang w:val="en-US"/>
                </w:rPr>
              </w:rPrChange>
            </w:rPr>
          </w:pPr>
          <w:ins w:id="1033" w:author="Thảo Nguyễn Kim" w:date="2019-03-11T13:46:00Z">
            <w:r w:rsidRPr="00EB7DE2">
              <w:rPr>
                <w:rStyle w:val="Hyperlink"/>
                <w:rFonts w:ascii="Times New Roman" w:hAnsi="Times New Roman"/>
                <w:noProof/>
                <w:rPrChange w:id="1034" w:author="Chanh Duc Ngo" w:date="2019-03-13T09:59:00Z">
                  <w:rPr>
                    <w:rStyle w:val="Hyperlink"/>
                    <w:noProof/>
                  </w:rPr>
                </w:rPrChange>
              </w:rPr>
              <w:fldChar w:fldCharType="begin"/>
            </w:r>
            <w:r w:rsidRPr="00EB7DE2">
              <w:rPr>
                <w:rStyle w:val="Hyperlink"/>
                <w:rFonts w:ascii="Times New Roman" w:hAnsi="Times New Roman"/>
                <w:noProof/>
                <w:rPrChange w:id="1035" w:author="Chanh Duc Ngo" w:date="2019-03-13T09:59:00Z">
                  <w:rPr>
                    <w:rStyle w:val="Hyperlink"/>
                    <w:noProof/>
                  </w:rPr>
                </w:rPrChange>
              </w:rPr>
              <w:instrText xml:space="preserve"> </w:instrText>
            </w:r>
            <w:r w:rsidRPr="00EB7DE2">
              <w:rPr>
                <w:rFonts w:ascii="Times New Roman" w:hAnsi="Times New Roman"/>
                <w:noProof/>
                <w:rPrChange w:id="1036" w:author="Chanh Duc Ngo" w:date="2019-03-13T09:59:00Z">
                  <w:rPr>
                    <w:noProof/>
                  </w:rPr>
                </w:rPrChange>
              </w:rPr>
              <w:instrText>HYPERLINK \l "_Toc3204500"</w:instrText>
            </w:r>
            <w:r w:rsidRPr="00EB7DE2">
              <w:rPr>
                <w:rStyle w:val="Hyperlink"/>
                <w:rFonts w:ascii="Times New Roman" w:hAnsi="Times New Roman"/>
                <w:noProof/>
                <w:rPrChange w:id="1037" w:author="Chanh Duc Ngo" w:date="2019-03-13T09:59:00Z">
                  <w:rPr>
                    <w:rStyle w:val="Hyperlink"/>
                    <w:noProof/>
                  </w:rPr>
                </w:rPrChange>
              </w:rPr>
              <w:instrText xml:space="preserve"> </w:instrText>
            </w:r>
            <w:r w:rsidRPr="00EB7DE2">
              <w:rPr>
                <w:rStyle w:val="Hyperlink"/>
                <w:rFonts w:ascii="Times New Roman" w:hAnsi="Times New Roman"/>
                <w:noProof/>
                <w:rPrChange w:id="1038" w:author="Chanh Duc Ngo" w:date="2019-03-13T09:59:00Z">
                  <w:rPr>
                    <w:rStyle w:val="Hyperlink"/>
                    <w:noProof/>
                  </w:rPr>
                </w:rPrChange>
              </w:rPr>
              <w:fldChar w:fldCharType="separate"/>
            </w:r>
            <w:r w:rsidRPr="00EB7DE2">
              <w:rPr>
                <w:rStyle w:val="Hyperlink"/>
                <w:rFonts w:ascii="Times New Roman" w:hAnsi="Times New Roman"/>
                <w:b/>
                <w:noProof/>
              </w:rPr>
              <w:t>3.2.3.1.</w:t>
            </w:r>
            <w:r w:rsidRPr="00EB7DE2">
              <w:rPr>
                <w:rFonts w:ascii="Times New Roman" w:eastAsiaTheme="minorEastAsia" w:hAnsi="Times New Roman"/>
                <w:noProof/>
                <w:lang w:val="en-US"/>
                <w:rPrChange w:id="10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Embedded Process Engine</w:t>
            </w:r>
            <w:r w:rsidRPr="00EB7DE2">
              <w:rPr>
                <w:rFonts w:ascii="Times New Roman" w:hAnsi="Times New Roman"/>
                <w:noProof/>
                <w:webHidden/>
                <w:rPrChange w:id="1040" w:author="Chanh Duc Ngo" w:date="2019-03-13T09:59:00Z">
                  <w:rPr>
                    <w:noProof/>
                    <w:webHidden/>
                  </w:rPr>
                </w:rPrChange>
              </w:rPr>
              <w:tab/>
            </w:r>
            <w:r w:rsidRPr="00EB7DE2">
              <w:rPr>
                <w:rFonts w:ascii="Times New Roman" w:hAnsi="Times New Roman"/>
                <w:noProof/>
                <w:webHidden/>
                <w:rPrChange w:id="1041" w:author="Chanh Duc Ngo" w:date="2019-03-13T09:59:00Z">
                  <w:rPr>
                    <w:noProof/>
                    <w:webHidden/>
                  </w:rPr>
                </w:rPrChange>
              </w:rPr>
              <w:fldChar w:fldCharType="begin"/>
            </w:r>
            <w:r w:rsidRPr="00EB7DE2">
              <w:rPr>
                <w:rFonts w:ascii="Times New Roman" w:hAnsi="Times New Roman"/>
                <w:noProof/>
                <w:webHidden/>
                <w:rPrChange w:id="1042" w:author="Chanh Duc Ngo" w:date="2019-03-13T09:59:00Z">
                  <w:rPr>
                    <w:noProof/>
                    <w:webHidden/>
                  </w:rPr>
                </w:rPrChange>
              </w:rPr>
              <w:instrText xml:space="preserve"> PAGEREF _Toc3204500 \h </w:instrText>
            </w:r>
          </w:ins>
          <w:r w:rsidRPr="00EB7DE2">
            <w:rPr>
              <w:rFonts w:ascii="Times New Roman" w:hAnsi="Times New Roman"/>
              <w:noProof/>
              <w:webHidden/>
              <w:rPrChange w:id="1043" w:author="Chanh Duc Ngo" w:date="2019-03-13T09:59:00Z">
                <w:rPr>
                  <w:rFonts w:ascii="Times New Roman" w:hAnsi="Times New Roman"/>
                  <w:noProof/>
                  <w:webHidden/>
                </w:rPr>
              </w:rPrChange>
            </w:rPr>
          </w:r>
          <w:r w:rsidRPr="00EB7DE2">
            <w:rPr>
              <w:rFonts w:ascii="Times New Roman" w:hAnsi="Times New Roman"/>
              <w:noProof/>
              <w:webHidden/>
              <w:rPrChange w:id="1044" w:author="Chanh Duc Ngo" w:date="2019-03-13T09:59:00Z">
                <w:rPr>
                  <w:noProof/>
                  <w:webHidden/>
                </w:rPr>
              </w:rPrChange>
            </w:rPr>
            <w:fldChar w:fldCharType="separate"/>
          </w:r>
          <w:ins w:id="1045" w:author="Thảo Nguyễn Kim" w:date="2019-03-11T15:00:00Z">
            <w:r w:rsidR="000E3618" w:rsidRPr="00EB7DE2">
              <w:rPr>
                <w:rFonts w:ascii="Times New Roman" w:hAnsi="Times New Roman"/>
                <w:noProof/>
                <w:webHidden/>
                <w:rPrChange w:id="1046" w:author="Chanh Duc Ngo" w:date="2019-03-13T09:59:00Z">
                  <w:rPr>
                    <w:noProof/>
                    <w:webHidden/>
                  </w:rPr>
                </w:rPrChange>
              </w:rPr>
              <w:t>47</w:t>
            </w:r>
          </w:ins>
          <w:ins w:id="1047" w:author="Thảo Nguyễn Kim" w:date="2019-03-11T13:46:00Z">
            <w:r w:rsidRPr="00EB7DE2">
              <w:rPr>
                <w:rFonts w:ascii="Times New Roman" w:hAnsi="Times New Roman"/>
                <w:noProof/>
                <w:webHidden/>
                <w:rPrChange w:id="1048" w:author="Chanh Duc Ngo" w:date="2019-03-13T09:59:00Z">
                  <w:rPr>
                    <w:noProof/>
                    <w:webHidden/>
                  </w:rPr>
                </w:rPrChange>
              </w:rPr>
              <w:fldChar w:fldCharType="end"/>
            </w:r>
            <w:r w:rsidRPr="00EB7DE2">
              <w:rPr>
                <w:rStyle w:val="Hyperlink"/>
                <w:rFonts w:ascii="Times New Roman" w:hAnsi="Times New Roman"/>
                <w:noProof/>
                <w:rPrChange w:id="1049" w:author="Chanh Duc Ngo" w:date="2019-03-13T09:59:00Z">
                  <w:rPr>
                    <w:rStyle w:val="Hyperlink"/>
                    <w:noProof/>
                  </w:rPr>
                </w:rPrChange>
              </w:rPr>
              <w:fldChar w:fldCharType="end"/>
            </w:r>
          </w:ins>
        </w:p>
        <w:p w14:paraId="447B62A2" w14:textId="77777777" w:rsidR="00300761" w:rsidRPr="00EB7DE2" w:rsidRDefault="00300761">
          <w:pPr>
            <w:pStyle w:val="TOC4"/>
            <w:tabs>
              <w:tab w:val="left" w:pos="1760"/>
              <w:tab w:val="right" w:leader="dot" w:pos="8895"/>
            </w:tabs>
            <w:rPr>
              <w:ins w:id="1050" w:author="Thảo Nguyễn Kim" w:date="2019-03-11T13:46:00Z"/>
              <w:rFonts w:ascii="Times New Roman" w:eastAsiaTheme="minorEastAsia" w:hAnsi="Times New Roman"/>
              <w:noProof/>
              <w:lang w:val="en-US"/>
              <w:rPrChange w:id="1051" w:author="Chanh Duc Ngo" w:date="2019-03-13T09:59:00Z">
                <w:rPr>
                  <w:ins w:id="1052" w:author="Thảo Nguyễn Kim" w:date="2019-03-11T13:46:00Z"/>
                  <w:rFonts w:asciiTheme="minorHAnsi" w:eastAsiaTheme="minorEastAsia" w:hAnsiTheme="minorHAnsi" w:cstheme="minorBidi"/>
                  <w:noProof/>
                  <w:lang w:val="en-US"/>
                </w:rPr>
              </w:rPrChange>
            </w:rPr>
          </w:pPr>
          <w:ins w:id="1053" w:author="Thảo Nguyễn Kim" w:date="2019-03-11T13:46:00Z">
            <w:r w:rsidRPr="00EB7DE2">
              <w:rPr>
                <w:rStyle w:val="Hyperlink"/>
                <w:rFonts w:ascii="Times New Roman" w:hAnsi="Times New Roman"/>
                <w:noProof/>
                <w:rPrChange w:id="1054" w:author="Chanh Duc Ngo" w:date="2019-03-13T09:59:00Z">
                  <w:rPr>
                    <w:rStyle w:val="Hyperlink"/>
                    <w:noProof/>
                  </w:rPr>
                </w:rPrChange>
              </w:rPr>
              <w:fldChar w:fldCharType="begin"/>
            </w:r>
            <w:r w:rsidRPr="00EB7DE2">
              <w:rPr>
                <w:rStyle w:val="Hyperlink"/>
                <w:rFonts w:ascii="Times New Roman" w:hAnsi="Times New Roman"/>
                <w:noProof/>
                <w:rPrChange w:id="1055" w:author="Chanh Duc Ngo" w:date="2019-03-13T09:59:00Z">
                  <w:rPr>
                    <w:rStyle w:val="Hyperlink"/>
                    <w:noProof/>
                  </w:rPr>
                </w:rPrChange>
              </w:rPr>
              <w:instrText xml:space="preserve"> </w:instrText>
            </w:r>
            <w:r w:rsidRPr="00EB7DE2">
              <w:rPr>
                <w:rFonts w:ascii="Times New Roman" w:hAnsi="Times New Roman"/>
                <w:noProof/>
                <w:rPrChange w:id="1056" w:author="Chanh Duc Ngo" w:date="2019-03-13T09:59:00Z">
                  <w:rPr>
                    <w:noProof/>
                  </w:rPr>
                </w:rPrChange>
              </w:rPr>
              <w:instrText>HYPERLINK \l "_Toc3204501"</w:instrText>
            </w:r>
            <w:r w:rsidRPr="00EB7DE2">
              <w:rPr>
                <w:rStyle w:val="Hyperlink"/>
                <w:rFonts w:ascii="Times New Roman" w:hAnsi="Times New Roman"/>
                <w:noProof/>
                <w:rPrChange w:id="1057" w:author="Chanh Duc Ngo" w:date="2019-03-13T09:59:00Z">
                  <w:rPr>
                    <w:rStyle w:val="Hyperlink"/>
                    <w:noProof/>
                  </w:rPr>
                </w:rPrChange>
              </w:rPr>
              <w:instrText xml:space="preserve"> </w:instrText>
            </w:r>
            <w:r w:rsidRPr="00EB7DE2">
              <w:rPr>
                <w:rStyle w:val="Hyperlink"/>
                <w:rFonts w:ascii="Times New Roman" w:hAnsi="Times New Roman"/>
                <w:noProof/>
                <w:rPrChange w:id="1058" w:author="Chanh Duc Ngo" w:date="2019-03-13T09:59:00Z">
                  <w:rPr>
                    <w:rStyle w:val="Hyperlink"/>
                    <w:noProof/>
                  </w:rPr>
                </w:rPrChange>
              </w:rPr>
              <w:fldChar w:fldCharType="separate"/>
            </w:r>
            <w:r w:rsidRPr="00EB7DE2">
              <w:rPr>
                <w:rStyle w:val="Hyperlink"/>
                <w:rFonts w:ascii="Times New Roman" w:hAnsi="Times New Roman"/>
                <w:b/>
                <w:noProof/>
              </w:rPr>
              <w:t>3.2.3.2.</w:t>
            </w:r>
            <w:r w:rsidRPr="00EB7DE2">
              <w:rPr>
                <w:rFonts w:ascii="Times New Roman" w:eastAsiaTheme="minorEastAsia" w:hAnsi="Times New Roman"/>
                <w:noProof/>
                <w:lang w:val="en-US"/>
                <w:rPrChange w:id="10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Shared, Container-Managed Process Engine</w:t>
            </w:r>
            <w:r w:rsidRPr="00EB7DE2">
              <w:rPr>
                <w:rFonts w:ascii="Times New Roman" w:hAnsi="Times New Roman"/>
                <w:noProof/>
                <w:webHidden/>
                <w:rPrChange w:id="1060" w:author="Chanh Duc Ngo" w:date="2019-03-13T09:59:00Z">
                  <w:rPr>
                    <w:noProof/>
                    <w:webHidden/>
                  </w:rPr>
                </w:rPrChange>
              </w:rPr>
              <w:tab/>
            </w:r>
            <w:r w:rsidRPr="00EB7DE2">
              <w:rPr>
                <w:rFonts w:ascii="Times New Roman" w:hAnsi="Times New Roman"/>
                <w:noProof/>
                <w:webHidden/>
                <w:rPrChange w:id="1061" w:author="Chanh Duc Ngo" w:date="2019-03-13T09:59:00Z">
                  <w:rPr>
                    <w:noProof/>
                    <w:webHidden/>
                  </w:rPr>
                </w:rPrChange>
              </w:rPr>
              <w:fldChar w:fldCharType="begin"/>
            </w:r>
            <w:r w:rsidRPr="00EB7DE2">
              <w:rPr>
                <w:rFonts w:ascii="Times New Roman" w:hAnsi="Times New Roman"/>
                <w:noProof/>
                <w:webHidden/>
                <w:rPrChange w:id="1062" w:author="Chanh Duc Ngo" w:date="2019-03-13T09:59:00Z">
                  <w:rPr>
                    <w:noProof/>
                    <w:webHidden/>
                  </w:rPr>
                </w:rPrChange>
              </w:rPr>
              <w:instrText xml:space="preserve"> PAGEREF _Toc3204501 \h </w:instrText>
            </w:r>
          </w:ins>
          <w:r w:rsidRPr="00EB7DE2">
            <w:rPr>
              <w:rFonts w:ascii="Times New Roman" w:hAnsi="Times New Roman"/>
              <w:noProof/>
              <w:webHidden/>
              <w:rPrChange w:id="1063" w:author="Chanh Duc Ngo" w:date="2019-03-13T09:59:00Z">
                <w:rPr>
                  <w:rFonts w:ascii="Times New Roman" w:hAnsi="Times New Roman"/>
                  <w:noProof/>
                  <w:webHidden/>
                </w:rPr>
              </w:rPrChange>
            </w:rPr>
          </w:r>
          <w:r w:rsidRPr="00EB7DE2">
            <w:rPr>
              <w:rFonts w:ascii="Times New Roman" w:hAnsi="Times New Roman"/>
              <w:noProof/>
              <w:webHidden/>
              <w:rPrChange w:id="1064" w:author="Chanh Duc Ngo" w:date="2019-03-13T09:59:00Z">
                <w:rPr>
                  <w:noProof/>
                  <w:webHidden/>
                </w:rPr>
              </w:rPrChange>
            </w:rPr>
            <w:fldChar w:fldCharType="separate"/>
          </w:r>
          <w:ins w:id="1065" w:author="Thảo Nguyễn Kim" w:date="2019-03-11T15:00:00Z">
            <w:r w:rsidR="000E3618" w:rsidRPr="00EB7DE2">
              <w:rPr>
                <w:rFonts w:ascii="Times New Roman" w:hAnsi="Times New Roman"/>
                <w:noProof/>
                <w:webHidden/>
                <w:rPrChange w:id="1066" w:author="Chanh Duc Ngo" w:date="2019-03-13T09:59:00Z">
                  <w:rPr>
                    <w:noProof/>
                    <w:webHidden/>
                  </w:rPr>
                </w:rPrChange>
              </w:rPr>
              <w:t>48</w:t>
            </w:r>
          </w:ins>
          <w:ins w:id="1067" w:author="Thảo Nguyễn Kim" w:date="2019-03-11T13:46:00Z">
            <w:r w:rsidRPr="00EB7DE2">
              <w:rPr>
                <w:rFonts w:ascii="Times New Roman" w:hAnsi="Times New Roman"/>
                <w:noProof/>
                <w:webHidden/>
                <w:rPrChange w:id="1068" w:author="Chanh Duc Ngo" w:date="2019-03-13T09:59:00Z">
                  <w:rPr>
                    <w:noProof/>
                    <w:webHidden/>
                  </w:rPr>
                </w:rPrChange>
              </w:rPr>
              <w:fldChar w:fldCharType="end"/>
            </w:r>
            <w:r w:rsidRPr="00EB7DE2">
              <w:rPr>
                <w:rStyle w:val="Hyperlink"/>
                <w:rFonts w:ascii="Times New Roman" w:hAnsi="Times New Roman"/>
                <w:noProof/>
                <w:rPrChange w:id="1069" w:author="Chanh Duc Ngo" w:date="2019-03-13T09:59:00Z">
                  <w:rPr>
                    <w:rStyle w:val="Hyperlink"/>
                    <w:noProof/>
                  </w:rPr>
                </w:rPrChange>
              </w:rPr>
              <w:fldChar w:fldCharType="end"/>
            </w:r>
          </w:ins>
        </w:p>
        <w:p w14:paraId="4C83AE7A" w14:textId="77777777" w:rsidR="00300761" w:rsidRPr="00EB7DE2" w:rsidRDefault="00300761">
          <w:pPr>
            <w:pStyle w:val="TOC4"/>
            <w:tabs>
              <w:tab w:val="left" w:pos="1760"/>
              <w:tab w:val="right" w:leader="dot" w:pos="8895"/>
            </w:tabs>
            <w:rPr>
              <w:ins w:id="1070" w:author="Thảo Nguyễn Kim" w:date="2019-03-11T13:46:00Z"/>
              <w:rFonts w:ascii="Times New Roman" w:eastAsiaTheme="minorEastAsia" w:hAnsi="Times New Roman"/>
              <w:noProof/>
              <w:lang w:val="en-US"/>
              <w:rPrChange w:id="1071" w:author="Chanh Duc Ngo" w:date="2019-03-13T09:59:00Z">
                <w:rPr>
                  <w:ins w:id="1072" w:author="Thảo Nguyễn Kim" w:date="2019-03-11T13:46:00Z"/>
                  <w:rFonts w:asciiTheme="minorHAnsi" w:eastAsiaTheme="minorEastAsia" w:hAnsiTheme="minorHAnsi" w:cstheme="minorBidi"/>
                  <w:noProof/>
                  <w:lang w:val="en-US"/>
                </w:rPr>
              </w:rPrChange>
            </w:rPr>
          </w:pPr>
          <w:ins w:id="1073" w:author="Thảo Nguyễn Kim" w:date="2019-03-11T13:46:00Z">
            <w:r w:rsidRPr="00EB7DE2">
              <w:rPr>
                <w:rStyle w:val="Hyperlink"/>
                <w:rFonts w:ascii="Times New Roman" w:hAnsi="Times New Roman"/>
                <w:noProof/>
                <w:rPrChange w:id="1074" w:author="Chanh Duc Ngo" w:date="2019-03-13T09:59:00Z">
                  <w:rPr>
                    <w:rStyle w:val="Hyperlink"/>
                    <w:noProof/>
                  </w:rPr>
                </w:rPrChange>
              </w:rPr>
              <w:fldChar w:fldCharType="begin"/>
            </w:r>
            <w:r w:rsidRPr="00EB7DE2">
              <w:rPr>
                <w:rStyle w:val="Hyperlink"/>
                <w:rFonts w:ascii="Times New Roman" w:hAnsi="Times New Roman"/>
                <w:noProof/>
                <w:rPrChange w:id="1075" w:author="Chanh Duc Ngo" w:date="2019-03-13T09:59:00Z">
                  <w:rPr>
                    <w:rStyle w:val="Hyperlink"/>
                    <w:noProof/>
                  </w:rPr>
                </w:rPrChange>
              </w:rPr>
              <w:instrText xml:space="preserve"> </w:instrText>
            </w:r>
            <w:r w:rsidRPr="00EB7DE2">
              <w:rPr>
                <w:rFonts w:ascii="Times New Roman" w:hAnsi="Times New Roman"/>
                <w:noProof/>
                <w:rPrChange w:id="1076" w:author="Chanh Duc Ngo" w:date="2019-03-13T09:59:00Z">
                  <w:rPr>
                    <w:noProof/>
                  </w:rPr>
                </w:rPrChange>
              </w:rPr>
              <w:instrText>HYPERLINK \l "_Toc3204502"</w:instrText>
            </w:r>
            <w:r w:rsidRPr="00EB7DE2">
              <w:rPr>
                <w:rStyle w:val="Hyperlink"/>
                <w:rFonts w:ascii="Times New Roman" w:hAnsi="Times New Roman"/>
                <w:noProof/>
                <w:rPrChange w:id="1077" w:author="Chanh Duc Ngo" w:date="2019-03-13T09:59:00Z">
                  <w:rPr>
                    <w:rStyle w:val="Hyperlink"/>
                    <w:noProof/>
                  </w:rPr>
                </w:rPrChange>
              </w:rPr>
              <w:instrText xml:space="preserve"> </w:instrText>
            </w:r>
            <w:r w:rsidRPr="00EB7DE2">
              <w:rPr>
                <w:rStyle w:val="Hyperlink"/>
                <w:rFonts w:ascii="Times New Roman" w:hAnsi="Times New Roman"/>
                <w:noProof/>
                <w:rPrChange w:id="1078" w:author="Chanh Duc Ngo" w:date="2019-03-13T09:59:00Z">
                  <w:rPr>
                    <w:rStyle w:val="Hyperlink"/>
                    <w:noProof/>
                  </w:rPr>
                </w:rPrChange>
              </w:rPr>
              <w:fldChar w:fldCharType="separate"/>
            </w:r>
            <w:r w:rsidRPr="00EB7DE2">
              <w:rPr>
                <w:rStyle w:val="Hyperlink"/>
                <w:rFonts w:ascii="Times New Roman" w:hAnsi="Times New Roman"/>
                <w:b/>
                <w:noProof/>
              </w:rPr>
              <w:t>3.2.3.3.</w:t>
            </w:r>
            <w:r w:rsidRPr="00EB7DE2">
              <w:rPr>
                <w:rFonts w:ascii="Times New Roman" w:eastAsiaTheme="minorEastAsia" w:hAnsi="Times New Roman"/>
                <w:noProof/>
                <w:lang w:val="en-US"/>
                <w:rPrChange w:id="10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Standalone Process Engine</w:t>
            </w:r>
            <w:r w:rsidRPr="00EB7DE2">
              <w:rPr>
                <w:rFonts w:ascii="Times New Roman" w:hAnsi="Times New Roman"/>
                <w:noProof/>
                <w:webHidden/>
                <w:rPrChange w:id="1080" w:author="Chanh Duc Ngo" w:date="2019-03-13T09:59:00Z">
                  <w:rPr>
                    <w:noProof/>
                    <w:webHidden/>
                  </w:rPr>
                </w:rPrChange>
              </w:rPr>
              <w:tab/>
            </w:r>
            <w:r w:rsidRPr="00EB7DE2">
              <w:rPr>
                <w:rFonts w:ascii="Times New Roman" w:hAnsi="Times New Roman"/>
                <w:noProof/>
                <w:webHidden/>
                <w:rPrChange w:id="1081" w:author="Chanh Duc Ngo" w:date="2019-03-13T09:59:00Z">
                  <w:rPr>
                    <w:noProof/>
                    <w:webHidden/>
                  </w:rPr>
                </w:rPrChange>
              </w:rPr>
              <w:fldChar w:fldCharType="begin"/>
            </w:r>
            <w:r w:rsidRPr="00EB7DE2">
              <w:rPr>
                <w:rFonts w:ascii="Times New Roman" w:hAnsi="Times New Roman"/>
                <w:noProof/>
                <w:webHidden/>
                <w:rPrChange w:id="1082" w:author="Chanh Duc Ngo" w:date="2019-03-13T09:59:00Z">
                  <w:rPr>
                    <w:noProof/>
                    <w:webHidden/>
                  </w:rPr>
                </w:rPrChange>
              </w:rPr>
              <w:instrText xml:space="preserve"> PAGEREF _Toc3204502 \h </w:instrText>
            </w:r>
          </w:ins>
          <w:r w:rsidRPr="00EB7DE2">
            <w:rPr>
              <w:rFonts w:ascii="Times New Roman" w:hAnsi="Times New Roman"/>
              <w:noProof/>
              <w:webHidden/>
              <w:rPrChange w:id="1083" w:author="Chanh Duc Ngo" w:date="2019-03-13T09:59:00Z">
                <w:rPr>
                  <w:rFonts w:ascii="Times New Roman" w:hAnsi="Times New Roman"/>
                  <w:noProof/>
                  <w:webHidden/>
                </w:rPr>
              </w:rPrChange>
            </w:rPr>
          </w:r>
          <w:r w:rsidRPr="00EB7DE2">
            <w:rPr>
              <w:rFonts w:ascii="Times New Roman" w:hAnsi="Times New Roman"/>
              <w:noProof/>
              <w:webHidden/>
              <w:rPrChange w:id="1084" w:author="Chanh Duc Ngo" w:date="2019-03-13T09:59:00Z">
                <w:rPr>
                  <w:noProof/>
                  <w:webHidden/>
                </w:rPr>
              </w:rPrChange>
            </w:rPr>
            <w:fldChar w:fldCharType="separate"/>
          </w:r>
          <w:ins w:id="1085" w:author="Thảo Nguyễn Kim" w:date="2019-03-11T15:00:00Z">
            <w:r w:rsidR="000E3618" w:rsidRPr="00EB7DE2">
              <w:rPr>
                <w:rFonts w:ascii="Times New Roman" w:hAnsi="Times New Roman"/>
                <w:noProof/>
                <w:webHidden/>
                <w:rPrChange w:id="1086" w:author="Chanh Duc Ngo" w:date="2019-03-13T09:59:00Z">
                  <w:rPr>
                    <w:noProof/>
                    <w:webHidden/>
                  </w:rPr>
                </w:rPrChange>
              </w:rPr>
              <w:t>49</w:t>
            </w:r>
          </w:ins>
          <w:ins w:id="1087" w:author="Thảo Nguyễn Kim" w:date="2019-03-11T13:46:00Z">
            <w:r w:rsidRPr="00EB7DE2">
              <w:rPr>
                <w:rFonts w:ascii="Times New Roman" w:hAnsi="Times New Roman"/>
                <w:noProof/>
                <w:webHidden/>
                <w:rPrChange w:id="1088" w:author="Chanh Duc Ngo" w:date="2019-03-13T09:59:00Z">
                  <w:rPr>
                    <w:noProof/>
                    <w:webHidden/>
                  </w:rPr>
                </w:rPrChange>
              </w:rPr>
              <w:fldChar w:fldCharType="end"/>
            </w:r>
            <w:r w:rsidRPr="00EB7DE2">
              <w:rPr>
                <w:rStyle w:val="Hyperlink"/>
                <w:rFonts w:ascii="Times New Roman" w:hAnsi="Times New Roman"/>
                <w:noProof/>
                <w:rPrChange w:id="1089" w:author="Chanh Duc Ngo" w:date="2019-03-13T09:59:00Z">
                  <w:rPr>
                    <w:rStyle w:val="Hyperlink"/>
                    <w:noProof/>
                  </w:rPr>
                </w:rPrChange>
              </w:rPr>
              <w:fldChar w:fldCharType="end"/>
            </w:r>
          </w:ins>
        </w:p>
        <w:p w14:paraId="72C95F0D" w14:textId="77777777" w:rsidR="00300761" w:rsidRPr="00EB7DE2" w:rsidRDefault="00300761">
          <w:pPr>
            <w:pStyle w:val="TOC4"/>
            <w:tabs>
              <w:tab w:val="left" w:pos="1760"/>
              <w:tab w:val="right" w:leader="dot" w:pos="8895"/>
            </w:tabs>
            <w:rPr>
              <w:ins w:id="1090" w:author="Thảo Nguyễn Kim" w:date="2019-03-11T13:46:00Z"/>
              <w:rFonts w:ascii="Times New Roman" w:eastAsiaTheme="minorEastAsia" w:hAnsi="Times New Roman"/>
              <w:noProof/>
              <w:lang w:val="en-US"/>
              <w:rPrChange w:id="1091" w:author="Chanh Duc Ngo" w:date="2019-03-13T09:59:00Z">
                <w:rPr>
                  <w:ins w:id="1092" w:author="Thảo Nguyễn Kim" w:date="2019-03-11T13:46:00Z"/>
                  <w:rFonts w:asciiTheme="minorHAnsi" w:eastAsiaTheme="minorEastAsia" w:hAnsiTheme="minorHAnsi" w:cstheme="minorBidi"/>
                  <w:noProof/>
                  <w:lang w:val="en-US"/>
                </w:rPr>
              </w:rPrChange>
            </w:rPr>
          </w:pPr>
          <w:ins w:id="1093" w:author="Thảo Nguyễn Kim" w:date="2019-03-11T13:46:00Z">
            <w:r w:rsidRPr="00EB7DE2">
              <w:rPr>
                <w:rStyle w:val="Hyperlink"/>
                <w:rFonts w:ascii="Times New Roman" w:hAnsi="Times New Roman"/>
                <w:noProof/>
                <w:rPrChange w:id="1094" w:author="Chanh Duc Ngo" w:date="2019-03-13T09:59:00Z">
                  <w:rPr>
                    <w:rStyle w:val="Hyperlink"/>
                    <w:noProof/>
                  </w:rPr>
                </w:rPrChange>
              </w:rPr>
              <w:fldChar w:fldCharType="begin"/>
            </w:r>
            <w:r w:rsidRPr="00EB7DE2">
              <w:rPr>
                <w:rStyle w:val="Hyperlink"/>
                <w:rFonts w:ascii="Times New Roman" w:hAnsi="Times New Roman"/>
                <w:noProof/>
                <w:rPrChange w:id="1095" w:author="Chanh Duc Ngo" w:date="2019-03-13T09:59:00Z">
                  <w:rPr>
                    <w:rStyle w:val="Hyperlink"/>
                    <w:noProof/>
                  </w:rPr>
                </w:rPrChange>
              </w:rPr>
              <w:instrText xml:space="preserve"> </w:instrText>
            </w:r>
            <w:r w:rsidRPr="00EB7DE2">
              <w:rPr>
                <w:rFonts w:ascii="Times New Roman" w:hAnsi="Times New Roman"/>
                <w:noProof/>
                <w:rPrChange w:id="1096" w:author="Chanh Duc Ngo" w:date="2019-03-13T09:59:00Z">
                  <w:rPr>
                    <w:noProof/>
                  </w:rPr>
                </w:rPrChange>
              </w:rPr>
              <w:instrText>HYPERLINK \l "_Toc3204503"</w:instrText>
            </w:r>
            <w:r w:rsidRPr="00EB7DE2">
              <w:rPr>
                <w:rStyle w:val="Hyperlink"/>
                <w:rFonts w:ascii="Times New Roman" w:hAnsi="Times New Roman"/>
                <w:noProof/>
                <w:rPrChange w:id="1097" w:author="Chanh Duc Ngo" w:date="2019-03-13T09:59:00Z">
                  <w:rPr>
                    <w:rStyle w:val="Hyperlink"/>
                    <w:noProof/>
                  </w:rPr>
                </w:rPrChange>
              </w:rPr>
              <w:instrText xml:space="preserve"> </w:instrText>
            </w:r>
            <w:r w:rsidRPr="00EB7DE2">
              <w:rPr>
                <w:rStyle w:val="Hyperlink"/>
                <w:rFonts w:ascii="Times New Roman" w:hAnsi="Times New Roman"/>
                <w:noProof/>
                <w:rPrChange w:id="1098" w:author="Chanh Duc Ngo" w:date="2019-03-13T09:59:00Z">
                  <w:rPr>
                    <w:rStyle w:val="Hyperlink"/>
                    <w:noProof/>
                  </w:rPr>
                </w:rPrChange>
              </w:rPr>
              <w:fldChar w:fldCharType="separate"/>
            </w:r>
            <w:r w:rsidRPr="00EB7DE2">
              <w:rPr>
                <w:rStyle w:val="Hyperlink"/>
                <w:rFonts w:ascii="Times New Roman" w:hAnsi="Times New Roman"/>
                <w:b/>
                <w:noProof/>
              </w:rPr>
              <w:t>3.2.3.4.</w:t>
            </w:r>
            <w:r w:rsidRPr="00EB7DE2">
              <w:rPr>
                <w:rFonts w:ascii="Times New Roman" w:eastAsiaTheme="minorEastAsia" w:hAnsi="Times New Roman"/>
                <w:noProof/>
                <w:lang w:val="en-US"/>
                <w:rPrChange w:id="109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Clustering Model</w:t>
            </w:r>
            <w:r w:rsidRPr="00EB7DE2">
              <w:rPr>
                <w:rFonts w:ascii="Times New Roman" w:hAnsi="Times New Roman"/>
                <w:noProof/>
                <w:webHidden/>
                <w:rPrChange w:id="1100" w:author="Chanh Duc Ngo" w:date="2019-03-13T09:59:00Z">
                  <w:rPr>
                    <w:noProof/>
                    <w:webHidden/>
                  </w:rPr>
                </w:rPrChange>
              </w:rPr>
              <w:tab/>
            </w:r>
            <w:r w:rsidRPr="00EB7DE2">
              <w:rPr>
                <w:rFonts w:ascii="Times New Roman" w:hAnsi="Times New Roman"/>
                <w:noProof/>
                <w:webHidden/>
                <w:rPrChange w:id="1101" w:author="Chanh Duc Ngo" w:date="2019-03-13T09:59:00Z">
                  <w:rPr>
                    <w:noProof/>
                    <w:webHidden/>
                  </w:rPr>
                </w:rPrChange>
              </w:rPr>
              <w:fldChar w:fldCharType="begin"/>
            </w:r>
            <w:r w:rsidRPr="00EB7DE2">
              <w:rPr>
                <w:rFonts w:ascii="Times New Roman" w:hAnsi="Times New Roman"/>
                <w:noProof/>
                <w:webHidden/>
                <w:rPrChange w:id="1102" w:author="Chanh Duc Ngo" w:date="2019-03-13T09:59:00Z">
                  <w:rPr>
                    <w:noProof/>
                    <w:webHidden/>
                  </w:rPr>
                </w:rPrChange>
              </w:rPr>
              <w:instrText xml:space="preserve"> PAGEREF _Toc3204503 \h </w:instrText>
            </w:r>
          </w:ins>
          <w:r w:rsidRPr="00EB7DE2">
            <w:rPr>
              <w:rFonts w:ascii="Times New Roman" w:hAnsi="Times New Roman"/>
              <w:noProof/>
              <w:webHidden/>
              <w:rPrChange w:id="1103" w:author="Chanh Duc Ngo" w:date="2019-03-13T09:59:00Z">
                <w:rPr>
                  <w:rFonts w:ascii="Times New Roman" w:hAnsi="Times New Roman"/>
                  <w:noProof/>
                  <w:webHidden/>
                </w:rPr>
              </w:rPrChange>
            </w:rPr>
          </w:r>
          <w:r w:rsidRPr="00EB7DE2">
            <w:rPr>
              <w:rFonts w:ascii="Times New Roman" w:hAnsi="Times New Roman"/>
              <w:noProof/>
              <w:webHidden/>
              <w:rPrChange w:id="1104" w:author="Chanh Duc Ngo" w:date="2019-03-13T09:59:00Z">
                <w:rPr>
                  <w:noProof/>
                  <w:webHidden/>
                </w:rPr>
              </w:rPrChange>
            </w:rPr>
            <w:fldChar w:fldCharType="separate"/>
          </w:r>
          <w:ins w:id="1105" w:author="Thảo Nguyễn Kim" w:date="2019-03-11T15:00:00Z">
            <w:r w:rsidR="000E3618" w:rsidRPr="00EB7DE2">
              <w:rPr>
                <w:rFonts w:ascii="Times New Roman" w:hAnsi="Times New Roman"/>
                <w:noProof/>
                <w:webHidden/>
                <w:rPrChange w:id="1106" w:author="Chanh Duc Ngo" w:date="2019-03-13T09:59:00Z">
                  <w:rPr>
                    <w:noProof/>
                    <w:webHidden/>
                  </w:rPr>
                </w:rPrChange>
              </w:rPr>
              <w:t>50</w:t>
            </w:r>
          </w:ins>
          <w:ins w:id="1107" w:author="Thảo Nguyễn Kim" w:date="2019-03-11T13:46:00Z">
            <w:r w:rsidRPr="00EB7DE2">
              <w:rPr>
                <w:rFonts w:ascii="Times New Roman" w:hAnsi="Times New Roman"/>
                <w:noProof/>
                <w:webHidden/>
                <w:rPrChange w:id="1108" w:author="Chanh Duc Ngo" w:date="2019-03-13T09:59:00Z">
                  <w:rPr>
                    <w:noProof/>
                    <w:webHidden/>
                  </w:rPr>
                </w:rPrChange>
              </w:rPr>
              <w:fldChar w:fldCharType="end"/>
            </w:r>
            <w:r w:rsidRPr="00EB7DE2">
              <w:rPr>
                <w:rStyle w:val="Hyperlink"/>
                <w:rFonts w:ascii="Times New Roman" w:hAnsi="Times New Roman"/>
                <w:noProof/>
                <w:rPrChange w:id="1109" w:author="Chanh Duc Ngo" w:date="2019-03-13T09:59:00Z">
                  <w:rPr>
                    <w:rStyle w:val="Hyperlink"/>
                    <w:noProof/>
                  </w:rPr>
                </w:rPrChange>
              </w:rPr>
              <w:fldChar w:fldCharType="end"/>
            </w:r>
          </w:ins>
        </w:p>
        <w:p w14:paraId="325062AB" w14:textId="77777777" w:rsidR="00300761" w:rsidRPr="00EB7DE2" w:rsidRDefault="00300761">
          <w:pPr>
            <w:pStyle w:val="TOC4"/>
            <w:tabs>
              <w:tab w:val="left" w:pos="1760"/>
              <w:tab w:val="right" w:leader="dot" w:pos="8895"/>
            </w:tabs>
            <w:rPr>
              <w:ins w:id="1110" w:author="Thảo Nguyễn Kim" w:date="2019-03-11T13:46:00Z"/>
              <w:rFonts w:ascii="Times New Roman" w:eastAsiaTheme="minorEastAsia" w:hAnsi="Times New Roman"/>
              <w:noProof/>
              <w:lang w:val="en-US"/>
              <w:rPrChange w:id="1111" w:author="Chanh Duc Ngo" w:date="2019-03-13T09:59:00Z">
                <w:rPr>
                  <w:ins w:id="1112" w:author="Thảo Nguyễn Kim" w:date="2019-03-11T13:46:00Z"/>
                  <w:rFonts w:asciiTheme="minorHAnsi" w:eastAsiaTheme="minorEastAsia" w:hAnsiTheme="minorHAnsi" w:cstheme="minorBidi"/>
                  <w:noProof/>
                  <w:lang w:val="en-US"/>
                </w:rPr>
              </w:rPrChange>
            </w:rPr>
          </w:pPr>
          <w:ins w:id="1113" w:author="Thảo Nguyễn Kim" w:date="2019-03-11T13:46:00Z">
            <w:r w:rsidRPr="00EB7DE2">
              <w:rPr>
                <w:rStyle w:val="Hyperlink"/>
                <w:rFonts w:ascii="Times New Roman" w:hAnsi="Times New Roman"/>
                <w:noProof/>
                <w:rPrChange w:id="1114" w:author="Chanh Duc Ngo" w:date="2019-03-13T09:59:00Z">
                  <w:rPr>
                    <w:rStyle w:val="Hyperlink"/>
                    <w:noProof/>
                  </w:rPr>
                </w:rPrChange>
              </w:rPr>
              <w:fldChar w:fldCharType="begin"/>
            </w:r>
            <w:r w:rsidRPr="00EB7DE2">
              <w:rPr>
                <w:rStyle w:val="Hyperlink"/>
                <w:rFonts w:ascii="Times New Roman" w:hAnsi="Times New Roman"/>
                <w:noProof/>
                <w:rPrChange w:id="1115" w:author="Chanh Duc Ngo" w:date="2019-03-13T09:59:00Z">
                  <w:rPr>
                    <w:rStyle w:val="Hyperlink"/>
                    <w:noProof/>
                  </w:rPr>
                </w:rPrChange>
              </w:rPr>
              <w:instrText xml:space="preserve"> </w:instrText>
            </w:r>
            <w:r w:rsidRPr="00EB7DE2">
              <w:rPr>
                <w:rFonts w:ascii="Times New Roman" w:hAnsi="Times New Roman"/>
                <w:noProof/>
                <w:rPrChange w:id="1116" w:author="Chanh Duc Ngo" w:date="2019-03-13T09:59:00Z">
                  <w:rPr>
                    <w:noProof/>
                  </w:rPr>
                </w:rPrChange>
              </w:rPr>
              <w:instrText>HYPERLINK \l "_Toc3204504"</w:instrText>
            </w:r>
            <w:r w:rsidRPr="00EB7DE2">
              <w:rPr>
                <w:rStyle w:val="Hyperlink"/>
                <w:rFonts w:ascii="Times New Roman" w:hAnsi="Times New Roman"/>
                <w:noProof/>
                <w:rPrChange w:id="1117" w:author="Chanh Duc Ngo" w:date="2019-03-13T09:59:00Z">
                  <w:rPr>
                    <w:rStyle w:val="Hyperlink"/>
                    <w:noProof/>
                  </w:rPr>
                </w:rPrChange>
              </w:rPr>
              <w:instrText xml:space="preserve"> </w:instrText>
            </w:r>
            <w:r w:rsidRPr="00EB7DE2">
              <w:rPr>
                <w:rStyle w:val="Hyperlink"/>
                <w:rFonts w:ascii="Times New Roman" w:hAnsi="Times New Roman"/>
                <w:noProof/>
                <w:rPrChange w:id="1118" w:author="Chanh Duc Ngo" w:date="2019-03-13T09:59:00Z">
                  <w:rPr>
                    <w:rStyle w:val="Hyperlink"/>
                    <w:noProof/>
                  </w:rPr>
                </w:rPrChange>
              </w:rPr>
              <w:fldChar w:fldCharType="separate"/>
            </w:r>
            <w:r w:rsidRPr="00EB7DE2">
              <w:rPr>
                <w:rStyle w:val="Hyperlink"/>
                <w:rFonts w:ascii="Times New Roman" w:hAnsi="Times New Roman"/>
                <w:b/>
                <w:noProof/>
              </w:rPr>
              <w:t>3.2.3.5.</w:t>
            </w:r>
            <w:r w:rsidRPr="00EB7DE2">
              <w:rPr>
                <w:rFonts w:ascii="Times New Roman" w:eastAsiaTheme="minorEastAsia" w:hAnsi="Times New Roman"/>
                <w:noProof/>
                <w:lang w:val="en-US"/>
                <w:rPrChange w:id="111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Multi-Tenancy.</w:t>
            </w:r>
            <w:r w:rsidRPr="00EB7DE2">
              <w:rPr>
                <w:rFonts w:ascii="Times New Roman" w:hAnsi="Times New Roman"/>
                <w:noProof/>
                <w:webHidden/>
                <w:rPrChange w:id="1120" w:author="Chanh Duc Ngo" w:date="2019-03-13T09:59:00Z">
                  <w:rPr>
                    <w:noProof/>
                    <w:webHidden/>
                  </w:rPr>
                </w:rPrChange>
              </w:rPr>
              <w:tab/>
            </w:r>
            <w:r w:rsidRPr="00EB7DE2">
              <w:rPr>
                <w:rFonts w:ascii="Times New Roman" w:hAnsi="Times New Roman"/>
                <w:noProof/>
                <w:webHidden/>
                <w:rPrChange w:id="1121" w:author="Chanh Duc Ngo" w:date="2019-03-13T09:59:00Z">
                  <w:rPr>
                    <w:noProof/>
                    <w:webHidden/>
                  </w:rPr>
                </w:rPrChange>
              </w:rPr>
              <w:fldChar w:fldCharType="begin"/>
            </w:r>
            <w:r w:rsidRPr="00EB7DE2">
              <w:rPr>
                <w:rFonts w:ascii="Times New Roman" w:hAnsi="Times New Roman"/>
                <w:noProof/>
                <w:webHidden/>
                <w:rPrChange w:id="1122" w:author="Chanh Duc Ngo" w:date="2019-03-13T09:59:00Z">
                  <w:rPr>
                    <w:noProof/>
                    <w:webHidden/>
                  </w:rPr>
                </w:rPrChange>
              </w:rPr>
              <w:instrText xml:space="preserve"> PAGEREF _Toc3204504 \h </w:instrText>
            </w:r>
          </w:ins>
          <w:r w:rsidRPr="00EB7DE2">
            <w:rPr>
              <w:rFonts w:ascii="Times New Roman" w:hAnsi="Times New Roman"/>
              <w:noProof/>
              <w:webHidden/>
              <w:rPrChange w:id="1123" w:author="Chanh Duc Ngo" w:date="2019-03-13T09:59:00Z">
                <w:rPr>
                  <w:rFonts w:ascii="Times New Roman" w:hAnsi="Times New Roman"/>
                  <w:noProof/>
                  <w:webHidden/>
                </w:rPr>
              </w:rPrChange>
            </w:rPr>
          </w:r>
          <w:r w:rsidRPr="00EB7DE2">
            <w:rPr>
              <w:rFonts w:ascii="Times New Roman" w:hAnsi="Times New Roman"/>
              <w:noProof/>
              <w:webHidden/>
              <w:rPrChange w:id="1124" w:author="Chanh Duc Ngo" w:date="2019-03-13T09:59:00Z">
                <w:rPr>
                  <w:noProof/>
                  <w:webHidden/>
                </w:rPr>
              </w:rPrChange>
            </w:rPr>
            <w:fldChar w:fldCharType="separate"/>
          </w:r>
          <w:ins w:id="1125" w:author="Thảo Nguyễn Kim" w:date="2019-03-11T15:00:00Z">
            <w:r w:rsidR="000E3618" w:rsidRPr="00EB7DE2">
              <w:rPr>
                <w:rFonts w:ascii="Times New Roman" w:hAnsi="Times New Roman"/>
                <w:noProof/>
                <w:webHidden/>
                <w:rPrChange w:id="1126" w:author="Chanh Duc Ngo" w:date="2019-03-13T09:59:00Z">
                  <w:rPr>
                    <w:noProof/>
                    <w:webHidden/>
                  </w:rPr>
                </w:rPrChange>
              </w:rPr>
              <w:t>50</w:t>
            </w:r>
          </w:ins>
          <w:ins w:id="1127" w:author="Thảo Nguyễn Kim" w:date="2019-03-11T13:46:00Z">
            <w:r w:rsidRPr="00EB7DE2">
              <w:rPr>
                <w:rFonts w:ascii="Times New Roman" w:hAnsi="Times New Roman"/>
                <w:noProof/>
                <w:webHidden/>
                <w:rPrChange w:id="1128" w:author="Chanh Duc Ngo" w:date="2019-03-13T09:59:00Z">
                  <w:rPr>
                    <w:noProof/>
                    <w:webHidden/>
                  </w:rPr>
                </w:rPrChange>
              </w:rPr>
              <w:fldChar w:fldCharType="end"/>
            </w:r>
            <w:r w:rsidRPr="00EB7DE2">
              <w:rPr>
                <w:rStyle w:val="Hyperlink"/>
                <w:rFonts w:ascii="Times New Roman" w:hAnsi="Times New Roman"/>
                <w:noProof/>
                <w:rPrChange w:id="1129" w:author="Chanh Duc Ngo" w:date="2019-03-13T09:59:00Z">
                  <w:rPr>
                    <w:rStyle w:val="Hyperlink"/>
                    <w:noProof/>
                  </w:rPr>
                </w:rPrChange>
              </w:rPr>
              <w:fldChar w:fldCharType="end"/>
            </w:r>
          </w:ins>
        </w:p>
        <w:p w14:paraId="50E61828" w14:textId="77777777" w:rsidR="00300761" w:rsidRPr="00EB7DE2" w:rsidRDefault="00300761">
          <w:pPr>
            <w:pStyle w:val="TOC3"/>
            <w:tabs>
              <w:tab w:val="left" w:pos="1320"/>
              <w:tab w:val="right" w:leader="dot" w:pos="8895"/>
            </w:tabs>
            <w:rPr>
              <w:ins w:id="1130" w:author="Thảo Nguyễn Kim" w:date="2019-03-11T13:46:00Z"/>
              <w:rFonts w:ascii="Times New Roman" w:eastAsiaTheme="minorEastAsia" w:hAnsi="Times New Roman"/>
              <w:noProof/>
              <w:lang w:val="en-US"/>
              <w:rPrChange w:id="1131" w:author="Chanh Duc Ngo" w:date="2019-03-13T09:59:00Z">
                <w:rPr>
                  <w:ins w:id="1132" w:author="Thảo Nguyễn Kim" w:date="2019-03-11T13:46:00Z"/>
                  <w:rFonts w:asciiTheme="minorHAnsi" w:eastAsiaTheme="minorEastAsia" w:hAnsiTheme="minorHAnsi" w:cstheme="minorBidi"/>
                  <w:noProof/>
                  <w:lang w:val="en-US"/>
                </w:rPr>
              </w:rPrChange>
            </w:rPr>
          </w:pPr>
          <w:ins w:id="1133" w:author="Thảo Nguyễn Kim" w:date="2019-03-11T13:46:00Z">
            <w:r w:rsidRPr="00EB7DE2">
              <w:rPr>
                <w:rStyle w:val="Hyperlink"/>
                <w:rFonts w:ascii="Times New Roman" w:hAnsi="Times New Roman"/>
                <w:noProof/>
                <w:rPrChange w:id="1134" w:author="Chanh Duc Ngo" w:date="2019-03-13T09:59:00Z">
                  <w:rPr>
                    <w:rStyle w:val="Hyperlink"/>
                    <w:noProof/>
                  </w:rPr>
                </w:rPrChange>
              </w:rPr>
              <w:fldChar w:fldCharType="begin"/>
            </w:r>
            <w:r w:rsidRPr="00EB7DE2">
              <w:rPr>
                <w:rStyle w:val="Hyperlink"/>
                <w:rFonts w:ascii="Times New Roman" w:hAnsi="Times New Roman"/>
                <w:noProof/>
                <w:rPrChange w:id="1135" w:author="Chanh Duc Ngo" w:date="2019-03-13T09:59:00Z">
                  <w:rPr>
                    <w:rStyle w:val="Hyperlink"/>
                    <w:noProof/>
                  </w:rPr>
                </w:rPrChange>
              </w:rPr>
              <w:instrText xml:space="preserve"> </w:instrText>
            </w:r>
            <w:r w:rsidRPr="00EB7DE2">
              <w:rPr>
                <w:rFonts w:ascii="Times New Roman" w:hAnsi="Times New Roman"/>
                <w:noProof/>
                <w:rPrChange w:id="1136" w:author="Chanh Duc Ngo" w:date="2019-03-13T09:59:00Z">
                  <w:rPr>
                    <w:noProof/>
                  </w:rPr>
                </w:rPrChange>
              </w:rPr>
              <w:instrText>HYPERLINK \l "_Toc3204505"</w:instrText>
            </w:r>
            <w:r w:rsidRPr="00EB7DE2">
              <w:rPr>
                <w:rStyle w:val="Hyperlink"/>
                <w:rFonts w:ascii="Times New Roman" w:hAnsi="Times New Roman"/>
                <w:noProof/>
                <w:rPrChange w:id="1137" w:author="Chanh Duc Ngo" w:date="2019-03-13T09:59:00Z">
                  <w:rPr>
                    <w:rStyle w:val="Hyperlink"/>
                    <w:noProof/>
                  </w:rPr>
                </w:rPrChange>
              </w:rPr>
              <w:instrText xml:space="preserve"> </w:instrText>
            </w:r>
            <w:r w:rsidRPr="00EB7DE2">
              <w:rPr>
                <w:rStyle w:val="Hyperlink"/>
                <w:rFonts w:ascii="Times New Roman" w:hAnsi="Times New Roman"/>
                <w:noProof/>
                <w:rPrChange w:id="1138" w:author="Chanh Duc Ngo" w:date="2019-03-13T09:59:00Z">
                  <w:rPr>
                    <w:rStyle w:val="Hyperlink"/>
                    <w:noProof/>
                  </w:rPr>
                </w:rPrChange>
              </w:rPr>
              <w:fldChar w:fldCharType="separate"/>
            </w:r>
            <w:r w:rsidRPr="00EB7DE2">
              <w:rPr>
                <w:rStyle w:val="Hyperlink"/>
                <w:rFonts w:ascii="Times New Roman" w:hAnsi="Times New Roman"/>
                <w:b/>
                <w:noProof/>
              </w:rPr>
              <w:t>3.2.4.</w:t>
            </w:r>
            <w:r w:rsidRPr="00EB7DE2">
              <w:rPr>
                <w:rFonts w:ascii="Times New Roman" w:eastAsiaTheme="minorEastAsia" w:hAnsi="Times New Roman"/>
                <w:noProof/>
                <w:lang w:val="en-US"/>
                <w:rPrChange w:id="11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Môi trường mà Camunda hỗ trợ.</w:t>
            </w:r>
            <w:r w:rsidRPr="00EB7DE2">
              <w:rPr>
                <w:rFonts w:ascii="Times New Roman" w:hAnsi="Times New Roman"/>
                <w:noProof/>
                <w:webHidden/>
                <w:rPrChange w:id="1140" w:author="Chanh Duc Ngo" w:date="2019-03-13T09:59:00Z">
                  <w:rPr>
                    <w:noProof/>
                    <w:webHidden/>
                  </w:rPr>
                </w:rPrChange>
              </w:rPr>
              <w:tab/>
            </w:r>
            <w:r w:rsidRPr="00EB7DE2">
              <w:rPr>
                <w:rFonts w:ascii="Times New Roman" w:hAnsi="Times New Roman"/>
                <w:noProof/>
                <w:webHidden/>
                <w:rPrChange w:id="1141" w:author="Chanh Duc Ngo" w:date="2019-03-13T09:59:00Z">
                  <w:rPr>
                    <w:noProof/>
                    <w:webHidden/>
                  </w:rPr>
                </w:rPrChange>
              </w:rPr>
              <w:fldChar w:fldCharType="begin"/>
            </w:r>
            <w:r w:rsidRPr="00EB7DE2">
              <w:rPr>
                <w:rFonts w:ascii="Times New Roman" w:hAnsi="Times New Roman"/>
                <w:noProof/>
                <w:webHidden/>
                <w:rPrChange w:id="1142" w:author="Chanh Duc Ngo" w:date="2019-03-13T09:59:00Z">
                  <w:rPr>
                    <w:noProof/>
                    <w:webHidden/>
                  </w:rPr>
                </w:rPrChange>
              </w:rPr>
              <w:instrText xml:space="preserve"> PAGEREF _Toc3204505 \h </w:instrText>
            </w:r>
          </w:ins>
          <w:r w:rsidRPr="00EB7DE2">
            <w:rPr>
              <w:rFonts w:ascii="Times New Roman" w:hAnsi="Times New Roman"/>
              <w:noProof/>
              <w:webHidden/>
              <w:rPrChange w:id="1143" w:author="Chanh Duc Ngo" w:date="2019-03-13T09:59:00Z">
                <w:rPr>
                  <w:rFonts w:ascii="Times New Roman" w:hAnsi="Times New Roman"/>
                  <w:noProof/>
                  <w:webHidden/>
                </w:rPr>
              </w:rPrChange>
            </w:rPr>
          </w:r>
          <w:r w:rsidRPr="00EB7DE2">
            <w:rPr>
              <w:rFonts w:ascii="Times New Roman" w:hAnsi="Times New Roman"/>
              <w:noProof/>
              <w:webHidden/>
              <w:rPrChange w:id="1144" w:author="Chanh Duc Ngo" w:date="2019-03-13T09:59:00Z">
                <w:rPr>
                  <w:noProof/>
                  <w:webHidden/>
                </w:rPr>
              </w:rPrChange>
            </w:rPr>
            <w:fldChar w:fldCharType="separate"/>
          </w:r>
          <w:ins w:id="1145" w:author="Thảo Nguyễn Kim" w:date="2019-03-11T15:00:00Z">
            <w:r w:rsidR="000E3618" w:rsidRPr="00EB7DE2">
              <w:rPr>
                <w:rFonts w:ascii="Times New Roman" w:hAnsi="Times New Roman"/>
                <w:noProof/>
                <w:webHidden/>
                <w:rPrChange w:id="1146" w:author="Chanh Duc Ngo" w:date="2019-03-13T09:59:00Z">
                  <w:rPr>
                    <w:noProof/>
                    <w:webHidden/>
                  </w:rPr>
                </w:rPrChange>
              </w:rPr>
              <w:t>50</w:t>
            </w:r>
          </w:ins>
          <w:ins w:id="1147" w:author="Thảo Nguyễn Kim" w:date="2019-03-11T13:46:00Z">
            <w:r w:rsidRPr="00EB7DE2">
              <w:rPr>
                <w:rFonts w:ascii="Times New Roman" w:hAnsi="Times New Roman"/>
                <w:noProof/>
                <w:webHidden/>
                <w:rPrChange w:id="1148" w:author="Chanh Duc Ngo" w:date="2019-03-13T09:59:00Z">
                  <w:rPr>
                    <w:noProof/>
                    <w:webHidden/>
                  </w:rPr>
                </w:rPrChange>
              </w:rPr>
              <w:fldChar w:fldCharType="end"/>
            </w:r>
            <w:r w:rsidRPr="00EB7DE2">
              <w:rPr>
                <w:rStyle w:val="Hyperlink"/>
                <w:rFonts w:ascii="Times New Roman" w:hAnsi="Times New Roman"/>
                <w:noProof/>
                <w:rPrChange w:id="1149" w:author="Chanh Duc Ngo" w:date="2019-03-13T09:59:00Z">
                  <w:rPr>
                    <w:rStyle w:val="Hyperlink"/>
                    <w:noProof/>
                  </w:rPr>
                </w:rPrChange>
              </w:rPr>
              <w:fldChar w:fldCharType="end"/>
            </w:r>
          </w:ins>
        </w:p>
        <w:p w14:paraId="26398ECC" w14:textId="77777777" w:rsidR="00300761" w:rsidRPr="00EB7DE2" w:rsidRDefault="00300761">
          <w:pPr>
            <w:pStyle w:val="TOC4"/>
            <w:tabs>
              <w:tab w:val="left" w:pos="1760"/>
              <w:tab w:val="right" w:leader="dot" w:pos="8895"/>
            </w:tabs>
            <w:rPr>
              <w:ins w:id="1150" w:author="Thảo Nguyễn Kim" w:date="2019-03-11T13:46:00Z"/>
              <w:rFonts w:ascii="Times New Roman" w:eastAsiaTheme="minorEastAsia" w:hAnsi="Times New Roman"/>
              <w:noProof/>
              <w:lang w:val="en-US"/>
              <w:rPrChange w:id="1151" w:author="Chanh Duc Ngo" w:date="2019-03-13T09:59:00Z">
                <w:rPr>
                  <w:ins w:id="1152" w:author="Thảo Nguyễn Kim" w:date="2019-03-11T13:46:00Z"/>
                  <w:rFonts w:asciiTheme="minorHAnsi" w:eastAsiaTheme="minorEastAsia" w:hAnsiTheme="minorHAnsi" w:cstheme="minorBidi"/>
                  <w:noProof/>
                  <w:lang w:val="en-US"/>
                </w:rPr>
              </w:rPrChange>
            </w:rPr>
          </w:pPr>
          <w:ins w:id="1153" w:author="Thảo Nguyễn Kim" w:date="2019-03-11T13:46:00Z">
            <w:r w:rsidRPr="00EB7DE2">
              <w:rPr>
                <w:rStyle w:val="Hyperlink"/>
                <w:rFonts w:ascii="Times New Roman" w:hAnsi="Times New Roman"/>
                <w:noProof/>
                <w:rPrChange w:id="1154" w:author="Chanh Duc Ngo" w:date="2019-03-13T09:59:00Z">
                  <w:rPr>
                    <w:rStyle w:val="Hyperlink"/>
                    <w:noProof/>
                  </w:rPr>
                </w:rPrChange>
              </w:rPr>
              <w:fldChar w:fldCharType="begin"/>
            </w:r>
            <w:r w:rsidRPr="00EB7DE2">
              <w:rPr>
                <w:rStyle w:val="Hyperlink"/>
                <w:rFonts w:ascii="Times New Roman" w:hAnsi="Times New Roman"/>
                <w:noProof/>
                <w:rPrChange w:id="1155" w:author="Chanh Duc Ngo" w:date="2019-03-13T09:59:00Z">
                  <w:rPr>
                    <w:rStyle w:val="Hyperlink"/>
                    <w:noProof/>
                  </w:rPr>
                </w:rPrChange>
              </w:rPr>
              <w:instrText xml:space="preserve"> </w:instrText>
            </w:r>
            <w:r w:rsidRPr="00EB7DE2">
              <w:rPr>
                <w:rFonts w:ascii="Times New Roman" w:hAnsi="Times New Roman"/>
                <w:noProof/>
                <w:rPrChange w:id="1156" w:author="Chanh Duc Ngo" w:date="2019-03-13T09:59:00Z">
                  <w:rPr>
                    <w:noProof/>
                  </w:rPr>
                </w:rPrChange>
              </w:rPr>
              <w:instrText>HYPERLINK \l "_Toc3204506"</w:instrText>
            </w:r>
            <w:r w:rsidRPr="00EB7DE2">
              <w:rPr>
                <w:rStyle w:val="Hyperlink"/>
                <w:rFonts w:ascii="Times New Roman" w:hAnsi="Times New Roman"/>
                <w:noProof/>
                <w:rPrChange w:id="1157" w:author="Chanh Duc Ngo" w:date="2019-03-13T09:59:00Z">
                  <w:rPr>
                    <w:rStyle w:val="Hyperlink"/>
                    <w:noProof/>
                  </w:rPr>
                </w:rPrChange>
              </w:rPr>
              <w:instrText xml:space="preserve"> </w:instrText>
            </w:r>
            <w:r w:rsidRPr="00EB7DE2">
              <w:rPr>
                <w:rStyle w:val="Hyperlink"/>
                <w:rFonts w:ascii="Times New Roman" w:hAnsi="Times New Roman"/>
                <w:noProof/>
                <w:rPrChange w:id="1158" w:author="Chanh Duc Ngo" w:date="2019-03-13T09:59:00Z">
                  <w:rPr>
                    <w:rStyle w:val="Hyperlink"/>
                    <w:noProof/>
                  </w:rPr>
                </w:rPrChange>
              </w:rPr>
              <w:fldChar w:fldCharType="separate"/>
            </w:r>
            <w:r w:rsidRPr="00EB7DE2">
              <w:rPr>
                <w:rStyle w:val="Hyperlink"/>
                <w:rFonts w:ascii="Times New Roman" w:hAnsi="Times New Roman"/>
                <w:b/>
                <w:noProof/>
              </w:rPr>
              <w:t>3.2.4.1.</w:t>
            </w:r>
            <w:r w:rsidRPr="00EB7DE2">
              <w:rPr>
                <w:rFonts w:ascii="Times New Roman" w:eastAsiaTheme="minorEastAsia" w:hAnsi="Times New Roman"/>
                <w:noProof/>
                <w:lang w:val="en-US"/>
                <w:rPrChange w:id="11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Môi trường được hỗ trợ từ các thành phần Camunda</w:t>
            </w:r>
            <w:r w:rsidRPr="00EB7DE2">
              <w:rPr>
                <w:rFonts w:ascii="Times New Roman" w:hAnsi="Times New Roman"/>
                <w:noProof/>
                <w:webHidden/>
                <w:rPrChange w:id="1160" w:author="Chanh Duc Ngo" w:date="2019-03-13T09:59:00Z">
                  <w:rPr>
                    <w:noProof/>
                    <w:webHidden/>
                  </w:rPr>
                </w:rPrChange>
              </w:rPr>
              <w:tab/>
            </w:r>
            <w:r w:rsidRPr="00EB7DE2">
              <w:rPr>
                <w:rFonts w:ascii="Times New Roman" w:hAnsi="Times New Roman"/>
                <w:noProof/>
                <w:webHidden/>
                <w:rPrChange w:id="1161" w:author="Chanh Duc Ngo" w:date="2019-03-13T09:59:00Z">
                  <w:rPr>
                    <w:noProof/>
                    <w:webHidden/>
                  </w:rPr>
                </w:rPrChange>
              </w:rPr>
              <w:fldChar w:fldCharType="begin"/>
            </w:r>
            <w:r w:rsidRPr="00EB7DE2">
              <w:rPr>
                <w:rFonts w:ascii="Times New Roman" w:hAnsi="Times New Roman"/>
                <w:noProof/>
                <w:webHidden/>
                <w:rPrChange w:id="1162" w:author="Chanh Duc Ngo" w:date="2019-03-13T09:59:00Z">
                  <w:rPr>
                    <w:noProof/>
                    <w:webHidden/>
                  </w:rPr>
                </w:rPrChange>
              </w:rPr>
              <w:instrText xml:space="preserve"> PAGEREF _Toc3204506 \h </w:instrText>
            </w:r>
          </w:ins>
          <w:r w:rsidRPr="00EB7DE2">
            <w:rPr>
              <w:rFonts w:ascii="Times New Roman" w:hAnsi="Times New Roman"/>
              <w:noProof/>
              <w:webHidden/>
              <w:rPrChange w:id="1163" w:author="Chanh Duc Ngo" w:date="2019-03-13T09:59:00Z">
                <w:rPr>
                  <w:rFonts w:ascii="Times New Roman" w:hAnsi="Times New Roman"/>
                  <w:noProof/>
                  <w:webHidden/>
                </w:rPr>
              </w:rPrChange>
            </w:rPr>
          </w:r>
          <w:r w:rsidRPr="00EB7DE2">
            <w:rPr>
              <w:rFonts w:ascii="Times New Roman" w:hAnsi="Times New Roman"/>
              <w:noProof/>
              <w:webHidden/>
              <w:rPrChange w:id="1164" w:author="Chanh Duc Ngo" w:date="2019-03-13T09:59:00Z">
                <w:rPr>
                  <w:noProof/>
                  <w:webHidden/>
                </w:rPr>
              </w:rPrChange>
            </w:rPr>
            <w:fldChar w:fldCharType="separate"/>
          </w:r>
          <w:ins w:id="1165" w:author="Thảo Nguyễn Kim" w:date="2019-03-11T15:00:00Z">
            <w:r w:rsidR="000E3618" w:rsidRPr="00EB7DE2">
              <w:rPr>
                <w:rFonts w:ascii="Times New Roman" w:hAnsi="Times New Roman"/>
                <w:noProof/>
                <w:webHidden/>
                <w:rPrChange w:id="1166" w:author="Chanh Duc Ngo" w:date="2019-03-13T09:59:00Z">
                  <w:rPr>
                    <w:noProof/>
                    <w:webHidden/>
                  </w:rPr>
                </w:rPrChange>
              </w:rPr>
              <w:t>50</w:t>
            </w:r>
          </w:ins>
          <w:ins w:id="1167" w:author="Thảo Nguyễn Kim" w:date="2019-03-11T13:46:00Z">
            <w:r w:rsidRPr="00EB7DE2">
              <w:rPr>
                <w:rFonts w:ascii="Times New Roman" w:hAnsi="Times New Roman"/>
                <w:noProof/>
                <w:webHidden/>
                <w:rPrChange w:id="1168" w:author="Chanh Duc Ngo" w:date="2019-03-13T09:59:00Z">
                  <w:rPr>
                    <w:noProof/>
                    <w:webHidden/>
                  </w:rPr>
                </w:rPrChange>
              </w:rPr>
              <w:fldChar w:fldCharType="end"/>
            </w:r>
            <w:r w:rsidRPr="00EB7DE2">
              <w:rPr>
                <w:rStyle w:val="Hyperlink"/>
                <w:rFonts w:ascii="Times New Roman" w:hAnsi="Times New Roman"/>
                <w:noProof/>
                <w:rPrChange w:id="1169" w:author="Chanh Duc Ngo" w:date="2019-03-13T09:59:00Z">
                  <w:rPr>
                    <w:rStyle w:val="Hyperlink"/>
                    <w:noProof/>
                  </w:rPr>
                </w:rPrChange>
              </w:rPr>
              <w:fldChar w:fldCharType="end"/>
            </w:r>
          </w:ins>
        </w:p>
        <w:p w14:paraId="092800E7" w14:textId="77777777" w:rsidR="00300761" w:rsidRPr="00EB7DE2" w:rsidRDefault="00300761">
          <w:pPr>
            <w:pStyle w:val="TOC4"/>
            <w:tabs>
              <w:tab w:val="left" w:pos="1760"/>
              <w:tab w:val="right" w:leader="dot" w:pos="8895"/>
            </w:tabs>
            <w:rPr>
              <w:ins w:id="1170" w:author="Thảo Nguyễn Kim" w:date="2019-03-11T13:46:00Z"/>
              <w:rFonts w:ascii="Times New Roman" w:eastAsiaTheme="minorEastAsia" w:hAnsi="Times New Roman"/>
              <w:noProof/>
              <w:lang w:val="en-US"/>
              <w:rPrChange w:id="1171" w:author="Chanh Duc Ngo" w:date="2019-03-13T09:59:00Z">
                <w:rPr>
                  <w:ins w:id="1172" w:author="Thảo Nguyễn Kim" w:date="2019-03-11T13:46:00Z"/>
                  <w:rFonts w:asciiTheme="minorHAnsi" w:eastAsiaTheme="minorEastAsia" w:hAnsiTheme="minorHAnsi" w:cstheme="minorBidi"/>
                  <w:noProof/>
                  <w:lang w:val="en-US"/>
                </w:rPr>
              </w:rPrChange>
            </w:rPr>
          </w:pPr>
          <w:ins w:id="1173" w:author="Thảo Nguyễn Kim" w:date="2019-03-11T13:46:00Z">
            <w:r w:rsidRPr="00EB7DE2">
              <w:rPr>
                <w:rStyle w:val="Hyperlink"/>
                <w:rFonts w:ascii="Times New Roman" w:hAnsi="Times New Roman"/>
                <w:noProof/>
                <w:rPrChange w:id="1174" w:author="Chanh Duc Ngo" w:date="2019-03-13T09:59:00Z">
                  <w:rPr>
                    <w:rStyle w:val="Hyperlink"/>
                    <w:noProof/>
                  </w:rPr>
                </w:rPrChange>
              </w:rPr>
              <w:fldChar w:fldCharType="begin"/>
            </w:r>
            <w:r w:rsidRPr="00EB7DE2">
              <w:rPr>
                <w:rStyle w:val="Hyperlink"/>
                <w:rFonts w:ascii="Times New Roman" w:hAnsi="Times New Roman"/>
                <w:noProof/>
                <w:rPrChange w:id="1175" w:author="Chanh Duc Ngo" w:date="2019-03-13T09:59:00Z">
                  <w:rPr>
                    <w:rStyle w:val="Hyperlink"/>
                    <w:noProof/>
                  </w:rPr>
                </w:rPrChange>
              </w:rPr>
              <w:instrText xml:space="preserve"> </w:instrText>
            </w:r>
            <w:r w:rsidRPr="00EB7DE2">
              <w:rPr>
                <w:rFonts w:ascii="Times New Roman" w:hAnsi="Times New Roman"/>
                <w:noProof/>
                <w:rPrChange w:id="1176" w:author="Chanh Duc Ngo" w:date="2019-03-13T09:59:00Z">
                  <w:rPr>
                    <w:noProof/>
                  </w:rPr>
                </w:rPrChange>
              </w:rPr>
              <w:instrText>HYPERLINK \l "_Toc3204507"</w:instrText>
            </w:r>
            <w:r w:rsidRPr="00EB7DE2">
              <w:rPr>
                <w:rStyle w:val="Hyperlink"/>
                <w:rFonts w:ascii="Times New Roman" w:hAnsi="Times New Roman"/>
                <w:noProof/>
                <w:rPrChange w:id="1177" w:author="Chanh Duc Ngo" w:date="2019-03-13T09:59:00Z">
                  <w:rPr>
                    <w:rStyle w:val="Hyperlink"/>
                    <w:noProof/>
                  </w:rPr>
                </w:rPrChange>
              </w:rPr>
              <w:instrText xml:space="preserve"> </w:instrText>
            </w:r>
            <w:r w:rsidRPr="00EB7DE2">
              <w:rPr>
                <w:rStyle w:val="Hyperlink"/>
                <w:rFonts w:ascii="Times New Roman" w:hAnsi="Times New Roman"/>
                <w:noProof/>
                <w:rPrChange w:id="1178" w:author="Chanh Duc Ngo" w:date="2019-03-13T09:59:00Z">
                  <w:rPr>
                    <w:rStyle w:val="Hyperlink"/>
                    <w:noProof/>
                  </w:rPr>
                </w:rPrChange>
              </w:rPr>
              <w:fldChar w:fldCharType="separate"/>
            </w:r>
            <w:r w:rsidRPr="00EB7DE2">
              <w:rPr>
                <w:rStyle w:val="Hyperlink"/>
                <w:rFonts w:ascii="Times New Roman" w:hAnsi="Times New Roman"/>
                <w:b/>
                <w:noProof/>
              </w:rPr>
              <w:t>3.2.4.2.</w:t>
            </w:r>
            <w:r w:rsidRPr="00EB7DE2">
              <w:rPr>
                <w:rFonts w:ascii="Times New Roman" w:eastAsiaTheme="minorEastAsia" w:hAnsi="Times New Roman"/>
                <w:noProof/>
                <w:lang w:val="en-US"/>
                <w:rPrChange w:id="11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Môi trường</w:t>
            </w:r>
            <w:r w:rsidRPr="00EB7DE2">
              <w:rPr>
                <w:rStyle w:val="Hyperlink"/>
                <w:rFonts w:ascii="Times New Roman" w:hAnsi="Times New Roman"/>
                <w:b/>
                <w:noProof/>
              </w:rPr>
              <w:t xml:space="preserve"> hỗ trợ cho Camunda Cycle.</w:t>
            </w:r>
            <w:r w:rsidRPr="00EB7DE2">
              <w:rPr>
                <w:rFonts w:ascii="Times New Roman" w:hAnsi="Times New Roman"/>
                <w:noProof/>
                <w:webHidden/>
                <w:rPrChange w:id="1180" w:author="Chanh Duc Ngo" w:date="2019-03-13T09:59:00Z">
                  <w:rPr>
                    <w:noProof/>
                    <w:webHidden/>
                  </w:rPr>
                </w:rPrChange>
              </w:rPr>
              <w:tab/>
            </w:r>
            <w:r w:rsidRPr="00EB7DE2">
              <w:rPr>
                <w:rFonts w:ascii="Times New Roman" w:hAnsi="Times New Roman"/>
                <w:noProof/>
                <w:webHidden/>
                <w:rPrChange w:id="1181" w:author="Chanh Duc Ngo" w:date="2019-03-13T09:59:00Z">
                  <w:rPr>
                    <w:noProof/>
                    <w:webHidden/>
                  </w:rPr>
                </w:rPrChange>
              </w:rPr>
              <w:fldChar w:fldCharType="begin"/>
            </w:r>
            <w:r w:rsidRPr="00EB7DE2">
              <w:rPr>
                <w:rFonts w:ascii="Times New Roman" w:hAnsi="Times New Roman"/>
                <w:noProof/>
                <w:webHidden/>
                <w:rPrChange w:id="1182" w:author="Chanh Duc Ngo" w:date="2019-03-13T09:59:00Z">
                  <w:rPr>
                    <w:noProof/>
                    <w:webHidden/>
                  </w:rPr>
                </w:rPrChange>
              </w:rPr>
              <w:instrText xml:space="preserve"> PAGEREF _Toc3204507 \h </w:instrText>
            </w:r>
          </w:ins>
          <w:r w:rsidRPr="00EB7DE2">
            <w:rPr>
              <w:rFonts w:ascii="Times New Roman" w:hAnsi="Times New Roman"/>
              <w:noProof/>
              <w:webHidden/>
              <w:rPrChange w:id="1183" w:author="Chanh Duc Ngo" w:date="2019-03-13T09:59:00Z">
                <w:rPr>
                  <w:rFonts w:ascii="Times New Roman" w:hAnsi="Times New Roman"/>
                  <w:noProof/>
                  <w:webHidden/>
                </w:rPr>
              </w:rPrChange>
            </w:rPr>
          </w:r>
          <w:r w:rsidRPr="00EB7DE2">
            <w:rPr>
              <w:rFonts w:ascii="Times New Roman" w:hAnsi="Times New Roman"/>
              <w:noProof/>
              <w:webHidden/>
              <w:rPrChange w:id="1184" w:author="Chanh Duc Ngo" w:date="2019-03-13T09:59:00Z">
                <w:rPr>
                  <w:noProof/>
                  <w:webHidden/>
                </w:rPr>
              </w:rPrChange>
            </w:rPr>
            <w:fldChar w:fldCharType="separate"/>
          </w:r>
          <w:ins w:id="1185" w:author="Thảo Nguyễn Kim" w:date="2019-03-11T15:00:00Z">
            <w:r w:rsidR="000E3618" w:rsidRPr="00EB7DE2">
              <w:rPr>
                <w:rFonts w:ascii="Times New Roman" w:hAnsi="Times New Roman"/>
                <w:noProof/>
                <w:webHidden/>
                <w:rPrChange w:id="1186" w:author="Chanh Duc Ngo" w:date="2019-03-13T09:59:00Z">
                  <w:rPr>
                    <w:noProof/>
                    <w:webHidden/>
                  </w:rPr>
                </w:rPrChange>
              </w:rPr>
              <w:t>51</w:t>
            </w:r>
          </w:ins>
          <w:ins w:id="1187" w:author="Thảo Nguyễn Kim" w:date="2019-03-11T13:46:00Z">
            <w:r w:rsidRPr="00EB7DE2">
              <w:rPr>
                <w:rFonts w:ascii="Times New Roman" w:hAnsi="Times New Roman"/>
                <w:noProof/>
                <w:webHidden/>
                <w:rPrChange w:id="1188" w:author="Chanh Duc Ngo" w:date="2019-03-13T09:59:00Z">
                  <w:rPr>
                    <w:noProof/>
                    <w:webHidden/>
                  </w:rPr>
                </w:rPrChange>
              </w:rPr>
              <w:fldChar w:fldCharType="end"/>
            </w:r>
            <w:r w:rsidRPr="00EB7DE2">
              <w:rPr>
                <w:rStyle w:val="Hyperlink"/>
                <w:rFonts w:ascii="Times New Roman" w:hAnsi="Times New Roman"/>
                <w:noProof/>
                <w:rPrChange w:id="1189" w:author="Chanh Duc Ngo" w:date="2019-03-13T09:59:00Z">
                  <w:rPr>
                    <w:rStyle w:val="Hyperlink"/>
                    <w:noProof/>
                  </w:rPr>
                </w:rPrChange>
              </w:rPr>
              <w:fldChar w:fldCharType="end"/>
            </w:r>
          </w:ins>
        </w:p>
        <w:p w14:paraId="5EB75AC2" w14:textId="77777777" w:rsidR="00300761" w:rsidRPr="00EB7DE2" w:rsidRDefault="00300761">
          <w:pPr>
            <w:pStyle w:val="TOC4"/>
            <w:tabs>
              <w:tab w:val="left" w:pos="1760"/>
              <w:tab w:val="right" w:leader="dot" w:pos="8895"/>
            </w:tabs>
            <w:rPr>
              <w:ins w:id="1190" w:author="Thảo Nguyễn Kim" w:date="2019-03-11T13:46:00Z"/>
              <w:rFonts w:ascii="Times New Roman" w:eastAsiaTheme="minorEastAsia" w:hAnsi="Times New Roman"/>
              <w:noProof/>
              <w:lang w:val="en-US"/>
              <w:rPrChange w:id="1191" w:author="Chanh Duc Ngo" w:date="2019-03-13T09:59:00Z">
                <w:rPr>
                  <w:ins w:id="1192" w:author="Thảo Nguyễn Kim" w:date="2019-03-11T13:46:00Z"/>
                  <w:rFonts w:asciiTheme="minorHAnsi" w:eastAsiaTheme="minorEastAsia" w:hAnsiTheme="minorHAnsi" w:cstheme="minorBidi"/>
                  <w:noProof/>
                  <w:lang w:val="en-US"/>
                </w:rPr>
              </w:rPrChange>
            </w:rPr>
          </w:pPr>
          <w:ins w:id="1193" w:author="Thảo Nguyễn Kim" w:date="2019-03-11T13:46:00Z">
            <w:r w:rsidRPr="00EB7DE2">
              <w:rPr>
                <w:rStyle w:val="Hyperlink"/>
                <w:rFonts w:ascii="Times New Roman" w:hAnsi="Times New Roman"/>
                <w:noProof/>
                <w:rPrChange w:id="1194" w:author="Chanh Duc Ngo" w:date="2019-03-13T09:59:00Z">
                  <w:rPr>
                    <w:rStyle w:val="Hyperlink"/>
                    <w:noProof/>
                  </w:rPr>
                </w:rPrChange>
              </w:rPr>
              <w:fldChar w:fldCharType="begin"/>
            </w:r>
            <w:r w:rsidRPr="00EB7DE2">
              <w:rPr>
                <w:rStyle w:val="Hyperlink"/>
                <w:rFonts w:ascii="Times New Roman" w:hAnsi="Times New Roman"/>
                <w:noProof/>
                <w:rPrChange w:id="1195" w:author="Chanh Duc Ngo" w:date="2019-03-13T09:59:00Z">
                  <w:rPr>
                    <w:rStyle w:val="Hyperlink"/>
                    <w:noProof/>
                  </w:rPr>
                </w:rPrChange>
              </w:rPr>
              <w:instrText xml:space="preserve"> </w:instrText>
            </w:r>
            <w:r w:rsidRPr="00EB7DE2">
              <w:rPr>
                <w:rFonts w:ascii="Times New Roman" w:hAnsi="Times New Roman"/>
                <w:noProof/>
                <w:rPrChange w:id="1196" w:author="Chanh Duc Ngo" w:date="2019-03-13T09:59:00Z">
                  <w:rPr>
                    <w:noProof/>
                  </w:rPr>
                </w:rPrChange>
              </w:rPr>
              <w:instrText>HYPERLINK \l "_Toc3204508"</w:instrText>
            </w:r>
            <w:r w:rsidRPr="00EB7DE2">
              <w:rPr>
                <w:rStyle w:val="Hyperlink"/>
                <w:rFonts w:ascii="Times New Roman" w:hAnsi="Times New Roman"/>
                <w:noProof/>
                <w:rPrChange w:id="1197" w:author="Chanh Duc Ngo" w:date="2019-03-13T09:59:00Z">
                  <w:rPr>
                    <w:rStyle w:val="Hyperlink"/>
                    <w:noProof/>
                  </w:rPr>
                </w:rPrChange>
              </w:rPr>
              <w:instrText xml:space="preserve"> </w:instrText>
            </w:r>
            <w:r w:rsidRPr="00EB7DE2">
              <w:rPr>
                <w:rStyle w:val="Hyperlink"/>
                <w:rFonts w:ascii="Times New Roman" w:hAnsi="Times New Roman"/>
                <w:noProof/>
                <w:rPrChange w:id="1198" w:author="Chanh Duc Ngo" w:date="2019-03-13T09:59:00Z">
                  <w:rPr>
                    <w:rStyle w:val="Hyperlink"/>
                    <w:noProof/>
                  </w:rPr>
                </w:rPrChange>
              </w:rPr>
              <w:fldChar w:fldCharType="separate"/>
            </w:r>
            <w:r w:rsidRPr="00EB7DE2">
              <w:rPr>
                <w:rStyle w:val="Hyperlink"/>
                <w:rFonts w:ascii="Times New Roman" w:hAnsi="Times New Roman"/>
                <w:b/>
                <w:noProof/>
              </w:rPr>
              <w:t>3.2.4.3.</w:t>
            </w:r>
            <w:r w:rsidRPr="00EB7DE2">
              <w:rPr>
                <w:rFonts w:ascii="Times New Roman" w:eastAsiaTheme="minorEastAsia" w:hAnsi="Times New Roman"/>
                <w:noProof/>
                <w:lang w:val="en-US"/>
                <w:rPrChange w:id="119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Cơ sở dữ liệu</w:t>
            </w:r>
            <w:r w:rsidRPr="00EB7DE2">
              <w:rPr>
                <w:rFonts w:ascii="Times New Roman" w:hAnsi="Times New Roman"/>
                <w:noProof/>
                <w:webHidden/>
                <w:rPrChange w:id="1200" w:author="Chanh Duc Ngo" w:date="2019-03-13T09:59:00Z">
                  <w:rPr>
                    <w:noProof/>
                    <w:webHidden/>
                  </w:rPr>
                </w:rPrChange>
              </w:rPr>
              <w:tab/>
            </w:r>
            <w:r w:rsidRPr="00EB7DE2">
              <w:rPr>
                <w:rFonts w:ascii="Times New Roman" w:hAnsi="Times New Roman"/>
                <w:noProof/>
                <w:webHidden/>
                <w:rPrChange w:id="1201" w:author="Chanh Duc Ngo" w:date="2019-03-13T09:59:00Z">
                  <w:rPr>
                    <w:noProof/>
                    <w:webHidden/>
                  </w:rPr>
                </w:rPrChange>
              </w:rPr>
              <w:fldChar w:fldCharType="begin"/>
            </w:r>
            <w:r w:rsidRPr="00EB7DE2">
              <w:rPr>
                <w:rFonts w:ascii="Times New Roman" w:hAnsi="Times New Roman"/>
                <w:noProof/>
                <w:webHidden/>
                <w:rPrChange w:id="1202" w:author="Chanh Duc Ngo" w:date="2019-03-13T09:59:00Z">
                  <w:rPr>
                    <w:noProof/>
                    <w:webHidden/>
                  </w:rPr>
                </w:rPrChange>
              </w:rPr>
              <w:instrText xml:space="preserve"> PAGEREF _Toc3204508 \h </w:instrText>
            </w:r>
          </w:ins>
          <w:r w:rsidRPr="00EB7DE2">
            <w:rPr>
              <w:rFonts w:ascii="Times New Roman" w:hAnsi="Times New Roman"/>
              <w:noProof/>
              <w:webHidden/>
              <w:rPrChange w:id="1203" w:author="Chanh Duc Ngo" w:date="2019-03-13T09:59:00Z">
                <w:rPr>
                  <w:rFonts w:ascii="Times New Roman" w:hAnsi="Times New Roman"/>
                  <w:noProof/>
                  <w:webHidden/>
                </w:rPr>
              </w:rPrChange>
            </w:rPr>
          </w:r>
          <w:r w:rsidRPr="00EB7DE2">
            <w:rPr>
              <w:rFonts w:ascii="Times New Roman" w:hAnsi="Times New Roman"/>
              <w:noProof/>
              <w:webHidden/>
              <w:rPrChange w:id="1204" w:author="Chanh Duc Ngo" w:date="2019-03-13T09:59:00Z">
                <w:rPr>
                  <w:noProof/>
                  <w:webHidden/>
                </w:rPr>
              </w:rPrChange>
            </w:rPr>
            <w:fldChar w:fldCharType="separate"/>
          </w:r>
          <w:ins w:id="1205" w:author="Thảo Nguyễn Kim" w:date="2019-03-11T15:00:00Z">
            <w:r w:rsidR="000E3618" w:rsidRPr="00EB7DE2">
              <w:rPr>
                <w:rFonts w:ascii="Times New Roman" w:hAnsi="Times New Roman"/>
                <w:noProof/>
                <w:webHidden/>
                <w:rPrChange w:id="1206" w:author="Chanh Duc Ngo" w:date="2019-03-13T09:59:00Z">
                  <w:rPr>
                    <w:noProof/>
                    <w:webHidden/>
                  </w:rPr>
                </w:rPrChange>
              </w:rPr>
              <w:t>51</w:t>
            </w:r>
          </w:ins>
          <w:ins w:id="1207" w:author="Thảo Nguyễn Kim" w:date="2019-03-11T13:46:00Z">
            <w:r w:rsidRPr="00EB7DE2">
              <w:rPr>
                <w:rFonts w:ascii="Times New Roman" w:hAnsi="Times New Roman"/>
                <w:noProof/>
                <w:webHidden/>
                <w:rPrChange w:id="1208" w:author="Chanh Duc Ngo" w:date="2019-03-13T09:59:00Z">
                  <w:rPr>
                    <w:noProof/>
                    <w:webHidden/>
                  </w:rPr>
                </w:rPrChange>
              </w:rPr>
              <w:fldChar w:fldCharType="end"/>
            </w:r>
            <w:r w:rsidRPr="00EB7DE2">
              <w:rPr>
                <w:rStyle w:val="Hyperlink"/>
                <w:rFonts w:ascii="Times New Roman" w:hAnsi="Times New Roman"/>
                <w:noProof/>
                <w:rPrChange w:id="1209" w:author="Chanh Duc Ngo" w:date="2019-03-13T09:59:00Z">
                  <w:rPr>
                    <w:rStyle w:val="Hyperlink"/>
                    <w:noProof/>
                  </w:rPr>
                </w:rPrChange>
              </w:rPr>
              <w:fldChar w:fldCharType="end"/>
            </w:r>
          </w:ins>
        </w:p>
        <w:p w14:paraId="3B21B133" w14:textId="77777777" w:rsidR="00300761" w:rsidRPr="00EB7DE2" w:rsidRDefault="00300761">
          <w:pPr>
            <w:pStyle w:val="TOC4"/>
            <w:tabs>
              <w:tab w:val="left" w:pos="1760"/>
              <w:tab w:val="right" w:leader="dot" w:pos="8895"/>
            </w:tabs>
            <w:rPr>
              <w:ins w:id="1210" w:author="Thảo Nguyễn Kim" w:date="2019-03-11T13:46:00Z"/>
              <w:rFonts w:ascii="Times New Roman" w:eastAsiaTheme="minorEastAsia" w:hAnsi="Times New Roman"/>
              <w:noProof/>
              <w:lang w:val="en-US"/>
              <w:rPrChange w:id="1211" w:author="Chanh Duc Ngo" w:date="2019-03-13T09:59:00Z">
                <w:rPr>
                  <w:ins w:id="1212" w:author="Thảo Nguyễn Kim" w:date="2019-03-11T13:46:00Z"/>
                  <w:rFonts w:asciiTheme="minorHAnsi" w:eastAsiaTheme="minorEastAsia" w:hAnsiTheme="minorHAnsi" w:cstheme="minorBidi"/>
                  <w:noProof/>
                  <w:lang w:val="en-US"/>
                </w:rPr>
              </w:rPrChange>
            </w:rPr>
          </w:pPr>
          <w:ins w:id="1213" w:author="Thảo Nguyễn Kim" w:date="2019-03-11T13:46:00Z">
            <w:r w:rsidRPr="00EB7DE2">
              <w:rPr>
                <w:rStyle w:val="Hyperlink"/>
                <w:rFonts w:ascii="Times New Roman" w:hAnsi="Times New Roman"/>
                <w:noProof/>
                <w:rPrChange w:id="1214" w:author="Chanh Duc Ngo" w:date="2019-03-13T09:59:00Z">
                  <w:rPr>
                    <w:rStyle w:val="Hyperlink"/>
                    <w:noProof/>
                  </w:rPr>
                </w:rPrChange>
              </w:rPr>
              <w:fldChar w:fldCharType="begin"/>
            </w:r>
            <w:r w:rsidRPr="00EB7DE2">
              <w:rPr>
                <w:rStyle w:val="Hyperlink"/>
                <w:rFonts w:ascii="Times New Roman" w:hAnsi="Times New Roman"/>
                <w:noProof/>
                <w:rPrChange w:id="1215" w:author="Chanh Duc Ngo" w:date="2019-03-13T09:59:00Z">
                  <w:rPr>
                    <w:rStyle w:val="Hyperlink"/>
                    <w:noProof/>
                  </w:rPr>
                </w:rPrChange>
              </w:rPr>
              <w:instrText xml:space="preserve"> </w:instrText>
            </w:r>
            <w:r w:rsidRPr="00EB7DE2">
              <w:rPr>
                <w:rFonts w:ascii="Times New Roman" w:hAnsi="Times New Roman"/>
                <w:noProof/>
                <w:rPrChange w:id="1216" w:author="Chanh Duc Ngo" w:date="2019-03-13T09:59:00Z">
                  <w:rPr>
                    <w:noProof/>
                  </w:rPr>
                </w:rPrChange>
              </w:rPr>
              <w:instrText>HYPERLINK \l "_Toc3204509"</w:instrText>
            </w:r>
            <w:r w:rsidRPr="00EB7DE2">
              <w:rPr>
                <w:rStyle w:val="Hyperlink"/>
                <w:rFonts w:ascii="Times New Roman" w:hAnsi="Times New Roman"/>
                <w:noProof/>
                <w:rPrChange w:id="1217" w:author="Chanh Duc Ngo" w:date="2019-03-13T09:59:00Z">
                  <w:rPr>
                    <w:rStyle w:val="Hyperlink"/>
                    <w:noProof/>
                  </w:rPr>
                </w:rPrChange>
              </w:rPr>
              <w:instrText xml:space="preserve"> </w:instrText>
            </w:r>
            <w:r w:rsidRPr="00EB7DE2">
              <w:rPr>
                <w:rStyle w:val="Hyperlink"/>
                <w:rFonts w:ascii="Times New Roman" w:hAnsi="Times New Roman"/>
                <w:noProof/>
                <w:rPrChange w:id="1218" w:author="Chanh Duc Ngo" w:date="2019-03-13T09:59:00Z">
                  <w:rPr>
                    <w:rStyle w:val="Hyperlink"/>
                    <w:noProof/>
                  </w:rPr>
                </w:rPrChange>
              </w:rPr>
              <w:fldChar w:fldCharType="separate"/>
            </w:r>
            <w:r w:rsidRPr="00EB7DE2">
              <w:rPr>
                <w:rStyle w:val="Hyperlink"/>
                <w:rFonts w:ascii="Times New Roman" w:hAnsi="Times New Roman"/>
                <w:b/>
                <w:noProof/>
              </w:rPr>
              <w:t>3.2.4.4.</w:t>
            </w:r>
            <w:r w:rsidRPr="00EB7DE2">
              <w:rPr>
                <w:rFonts w:ascii="Times New Roman" w:eastAsiaTheme="minorEastAsia" w:hAnsi="Times New Roman"/>
                <w:noProof/>
                <w:lang w:val="en-US"/>
                <w:rPrChange w:id="121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Cơ sở dư liệu phân nhóm và cơ sở dư liệu nhân rộng.</w:t>
            </w:r>
            <w:r w:rsidRPr="00EB7DE2">
              <w:rPr>
                <w:rFonts w:ascii="Times New Roman" w:hAnsi="Times New Roman"/>
                <w:noProof/>
                <w:webHidden/>
                <w:rPrChange w:id="1220" w:author="Chanh Duc Ngo" w:date="2019-03-13T09:59:00Z">
                  <w:rPr>
                    <w:noProof/>
                    <w:webHidden/>
                  </w:rPr>
                </w:rPrChange>
              </w:rPr>
              <w:tab/>
            </w:r>
            <w:r w:rsidRPr="00EB7DE2">
              <w:rPr>
                <w:rFonts w:ascii="Times New Roman" w:hAnsi="Times New Roman"/>
                <w:noProof/>
                <w:webHidden/>
                <w:rPrChange w:id="1221" w:author="Chanh Duc Ngo" w:date="2019-03-13T09:59:00Z">
                  <w:rPr>
                    <w:noProof/>
                    <w:webHidden/>
                  </w:rPr>
                </w:rPrChange>
              </w:rPr>
              <w:fldChar w:fldCharType="begin"/>
            </w:r>
            <w:r w:rsidRPr="00EB7DE2">
              <w:rPr>
                <w:rFonts w:ascii="Times New Roman" w:hAnsi="Times New Roman"/>
                <w:noProof/>
                <w:webHidden/>
                <w:rPrChange w:id="1222" w:author="Chanh Duc Ngo" w:date="2019-03-13T09:59:00Z">
                  <w:rPr>
                    <w:noProof/>
                    <w:webHidden/>
                  </w:rPr>
                </w:rPrChange>
              </w:rPr>
              <w:instrText xml:space="preserve"> PAGEREF _Toc3204509 \h </w:instrText>
            </w:r>
          </w:ins>
          <w:r w:rsidRPr="00EB7DE2">
            <w:rPr>
              <w:rFonts w:ascii="Times New Roman" w:hAnsi="Times New Roman"/>
              <w:noProof/>
              <w:webHidden/>
              <w:rPrChange w:id="1223" w:author="Chanh Duc Ngo" w:date="2019-03-13T09:59:00Z">
                <w:rPr>
                  <w:rFonts w:ascii="Times New Roman" w:hAnsi="Times New Roman"/>
                  <w:noProof/>
                  <w:webHidden/>
                </w:rPr>
              </w:rPrChange>
            </w:rPr>
          </w:r>
          <w:r w:rsidRPr="00EB7DE2">
            <w:rPr>
              <w:rFonts w:ascii="Times New Roman" w:hAnsi="Times New Roman"/>
              <w:noProof/>
              <w:webHidden/>
              <w:rPrChange w:id="1224" w:author="Chanh Duc Ngo" w:date="2019-03-13T09:59:00Z">
                <w:rPr>
                  <w:noProof/>
                  <w:webHidden/>
                </w:rPr>
              </w:rPrChange>
            </w:rPr>
            <w:fldChar w:fldCharType="separate"/>
          </w:r>
          <w:ins w:id="1225" w:author="Thảo Nguyễn Kim" w:date="2019-03-11T15:00:00Z">
            <w:r w:rsidR="000E3618" w:rsidRPr="00EB7DE2">
              <w:rPr>
                <w:rFonts w:ascii="Times New Roman" w:hAnsi="Times New Roman"/>
                <w:noProof/>
                <w:webHidden/>
                <w:rPrChange w:id="1226" w:author="Chanh Duc Ngo" w:date="2019-03-13T09:59:00Z">
                  <w:rPr>
                    <w:noProof/>
                    <w:webHidden/>
                  </w:rPr>
                </w:rPrChange>
              </w:rPr>
              <w:t>51</w:t>
            </w:r>
          </w:ins>
          <w:ins w:id="1227" w:author="Thảo Nguyễn Kim" w:date="2019-03-11T13:46:00Z">
            <w:r w:rsidRPr="00EB7DE2">
              <w:rPr>
                <w:rFonts w:ascii="Times New Roman" w:hAnsi="Times New Roman"/>
                <w:noProof/>
                <w:webHidden/>
                <w:rPrChange w:id="1228" w:author="Chanh Duc Ngo" w:date="2019-03-13T09:59:00Z">
                  <w:rPr>
                    <w:noProof/>
                    <w:webHidden/>
                  </w:rPr>
                </w:rPrChange>
              </w:rPr>
              <w:fldChar w:fldCharType="end"/>
            </w:r>
            <w:r w:rsidRPr="00EB7DE2">
              <w:rPr>
                <w:rStyle w:val="Hyperlink"/>
                <w:rFonts w:ascii="Times New Roman" w:hAnsi="Times New Roman"/>
                <w:noProof/>
                <w:rPrChange w:id="1229" w:author="Chanh Duc Ngo" w:date="2019-03-13T09:59:00Z">
                  <w:rPr>
                    <w:rStyle w:val="Hyperlink"/>
                    <w:noProof/>
                  </w:rPr>
                </w:rPrChange>
              </w:rPr>
              <w:fldChar w:fldCharType="end"/>
            </w:r>
          </w:ins>
        </w:p>
        <w:p w14:paraId="1697BA83" w14:textId="77777777" w:rsidR="00300761" w:rsidRPr="00EB7DE2" w:rsidRDefault="00300761">
          <w:pPr>
            <w:pStyle w:val="TOC4"/>
            <w:tabs>
              <w:tab w:val="left" w:pos="1760"/>
              <w:tab w:val="right" w:leader="dot" w:pos="8895"/>
            </w:tabs>
            <w:rPr>
              <w:ins w:id="1230" w:author="Thảo Nguyễn Kim" w:date="2019-03-11T13:46:00Z"/>
              <w:rFonts w:ascii="Times New Roman" w:eastAsiaTheme="minorEastAsia" w:hAnsi="Times New Roman"/>
              <w:noProof/>
              <w:lang w:val="en-US"/>
              <w:rPrChange w:id="1231" w:author="Chanh Duc Ngo" w:date="2019-03-13T09:59:00Z">
                <w:rPr>
                  <w:ins w:id="1232" w:author="Thảo Nguyễn Kim" w:date="2019-03-11T13:46:00Z"/>
                  <w:rFonts w:asciiTheme="minorHAnsi" w:eastAsiaTheme="minorEastAsia" w:hAnsiTheme="minorHAnsi" w:cstheme="minorBidi"/>
                  <w:noProof/>
                  <w:lang w:val="en-US"/>
                </w:rPr>
              </w:rPrChange>
            </w:rPr>
          </w:pPr>
          <w:ins w:id="1233" w:author="Thảo Nguyễn Kim" w:date="2019-03-11T13:46:00Z">
            <w:r w:rsidRPr="00EB7DE2">
              <w:rPr>
                <w:rStyle w:val="Hyperlink"/>
                <w:rFonts w:ascii="Times New Roman" w:hAnsi="Times New Roman"/>
                <w:noProof/>
                <w:rPrChange w:id="1234" w:author="Chanh Duc Ngo" w:date="2019-03-13T09:59:00Z">
                  <w:rPr>
                    <w:rStyle w:val="Hyperlink"/>
                    <w:noProof/>
                  </w:rPr>
                </w:rPrChange>
              </w:rPr>
              <w:fldChar w:fldCharType="begin"/>
            </w:r>
            <w:r w:rsidRPr="00EB7DE2">
              <w:rPr>
                <w:rStyle w:val="Hyperlink"/>
                <w:rFonts w:ascii="Times New Roman" w:hAnsi="Times New Roman"/>
                <w:noProof/>
                <w:rPrChange w:id="1235" w:author="Chanh Duc Ngo" w:date="2019-03-13T09:59:00Z">
                  <w:rPr>
                    <w:rStyle w:val="Hyperlink"/>
                    <w:noProof/>
                  </w:rPr>
                </w:rPrChange>
              </w:rPr>
              <w:instrText xml:space="preserve"> </w:instrText>
            </w:r>
            <w:r w:rsidRPr="00EB7DE2">
              <w:rPr>
                <w:rFonts w:ascii="Times New Roman" w:hAnsi="Times New Roman"/>
                <w:noProof/>
                <w:rPrChange w:id="1236" w:author="Chanh Duc Ngo" w:date="2019-03-13T09:59:00Z">
                  <w:rPr>
                    <w:noProof/>
                  </w:rPr>
                </w:rPrChange>
              </w:rPr>
              <w:instrText>HYPERLINK \l "_Toc3204511"</w:instrText>
            </w:r>
            <w:r w:rsidRPr="00EB7DE2">
              <w:rPr>
                <w:rStyle w:val="Hyperlink"/>
                <w:rFonts w:ascii="Times New Roman" w:hAnsi="Times New Roman"/>
                <w:noProof/>
                <w:rPrChange w:id="1237" w:author="Chanh Duc Ngo" w:date="2019-03-13T09:59:00Z">
                  <w:rPr>
                    <w:rStyle w:val="Hyperlink"/>
                    <w:noProof/>
                  </w:rPr>
                </w:rPrChange>
              </w:rPr>
              <w:instrText xml:space="preserve"> </w:instrText>
            </w:r>
            <w:r w:rsidRPr="00EB7DE2">
              <w:rPr>
                <w:rStyle w:val="Hyperlink"/>
                <w:rFonts w:ascii="Times New Roman" w:hAnsi="Times New Roman"/>
                <w:noProof/>
                <w:rPrChange w:id="1238" w:author="Chanh Duc Ngo" w:date="2019-03-13T09:59:00Z">
                  <w:rPr>
                    <w:rStyle w:val="Hyperlink"/>
                    <w:noProof/>
                  </w:rPr>
                </w:rPrChange>
              </w:rPr>
              <w:fldChar w:fldCharType="separate"/>
            </w:r>
            <w:r w:rsidRPr="00EB7DE2">
              <w:rPr>
                <w:rStyle w:val="Hyperlink"/>
                <w:rFonts w:ascii="Times New Roman" w:hAnsi="Times New Roman"/>
                <w:b/>
                <w:noProof/>
              </w:rPr>
              <w:t>3.2.4.5.</w:t>
            </w:r>
            <w:r w:rsidRPr="00EB7DE2">
              <w:rPr>
                <w:rFonts w:ascii="Times New Roman" w:eastAsiaTheme="minorEastAsia" w:hAnsi="Times New Roman"/>
                <w:noProof/>
                <w:lang w:val="en-US"/>
                <w:rPrChange w:id="12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trình duyệt Camunda hỗ trợ</w:t>
            </w:r>
            <w:r w:rsidRPr="00EB7DE2">
              <w:rPr>
                <w:rFonts w:ascii="Times New Roman" w:hAnsi="Times New Roman"/>
                <w:noProof/>
                <w:webHidden/>
                <w:rPrChange w:id="1240" w:author="Chanh Duc Ngo" w:date="2019-03-13T09:59:00Z">
                  <w:rPr>
                    <w:noProof/>
                    <w:webHidden/>
                  </w:rPr>
                </w:rPrChange>
              </w:rPr>
              <w:tab/>
            </w:r>
            <w:r w:rsidRPr="00EB7DE2">
              <w:rPr>
                <w:rFonts w:ascii="Times New Roman" w:hAnsi="Times New Roman"/>
                <w:noProof/>
                <w:webHidden/>
                <w:rPrChange w:id="1241" w:author="Chanh Duc Ngo" w:date="2019-03-13T09:59:00Z">
                  <w:rPr>
                    <w:noProof/>
                    <w:webHidden/>
                  </w:rPr>
                </w:rPrChange>
              </w:rPr>
              <w:fldChar w:fldCharType="begin"/>
            </w:r>
            <w:r w:rsidRPr="00EB7DE2">
              <w:rPr>
                <w:rFonts w:ascii="Times New Roman" w:hAnsi="Times New Roman"/>
                <w:noProof/>
                <w:webHidden/>
                <w:rPrChange w:id="1242" w:author="Chanh Duc Ngo" w:date="2019-03-13T09:59:00Z">
                  <w:rPr>
                    <w:noProof/>
                    <w:webHidden/>
                  </w:rPr>
                </w:rPrChange>
              </w:rPr>
              <w:instrText xml:space="preserve"> PAGEREF _Toc3204511 \h </w:instrText>
            </w:r>
          </w:ins>
          <w:r w:rsidRPr="00EB7DE2">
            <w:rPr>
              <w:rFonts w:ascii="Times New Roman" w:hAnsi="Times New Roman"/>
              <w:noProof/>
              <w:webHidden/>
              <w:rPrChange w:id="1243" w:author="Chanh Duc Ngo" w:date="2019-03-13T09:59:00Z">
                <w:rPr>
                  <w:rFonts w:ascii="Times New Roman" w:hAnsi="Times New Roman"/>
                  <w:noProof/>
                  <w:webHidden/>
                </w:rPr>
              </w:rPrChange>
            </w:rPr>
          </w:r>
          <w:r w:rsidRPr="00EB7DE2">
            <w:rPr>
              <w:rFonts w:ascii="Times New Roman" w:hAnsi="Times New Roman"/>
              <w:noProof/>
              <w:webHidden/>
              <w:rPrChange w:id="1244" w:author="Chanh Duc Ngo" w:date="2019-03-13T09:59:00Z">
                <w:rPr>
                  <w:noProof/>
                  <w:webHidden/>
                </w:rPr>
              </w:rPrChange>
            </w:rPr>
            <w:fldChar w:fldCharType="separate"/>
          </w:r>
          <w:ins w:id="1245" w:author="Thảo Nguyễn Kim" w:date="2019-03-11T15:00:00Z">
            <w:r w:rsidR="000E3618" w:rsidRPr="00EB7DE2">
              <w:rPr>
                <w:rFonts w:ascii="Times New Roman" w:hAnsi="Times New Roman"/>
                <w:noProof/>
                <w:webHidden/>
                <w:rPrChange w:id="1246" w:author="Chanh Duc Ngo" w:date="2019-03-13T09:59:00Z">
                  <w:rPr>
                    <w:noProof/>
                    <w:webHidden/>
                  </w:rPr>
                </w:rPrChange>
              </w:rPr>
              <w:t>51</w:t>
            </w:r>
          </w:ins>
          <w:ins w:id="1247" w:author="Thảo Nguyễn Kim" w:date="2019-03-11T13:46:00Z">
            <w:r w:rsidRPr="00EB7DE2">
              <w:rPr>
                <w:rFonts w:ascii="Times New Roman" w:hAnsi="Times New Roman"/>
                <w:noProof/>
                <w:webHidden/>
                <w:rPrChange w:id="1248" w:author="Chanh Duc Ngo" w:date="2019-03-13T09:59:00Z">
                  <w:rPr>
                    <w:noProof/>
                    <w:webHidden/>
                  </w:rPr>
                </w:rPrChange>
              </w:rPr>
              <w:fldChar w:fldCharType="end"/>
            </w:r>
            <w:r w:rsidRPr="00EB7DE2">
              <w:rPr>
                <w:rStyle w:val="Hyperlink"/>
                <w:rFonts w:ascii="Times New Roman" w:hAnsi="Times New Roman"/>
                <w:noProof/>
                <w:rPrChange w:id="1249" w:author="Chanh Duc Ngo" w:date="2019-03-13T09:59:00Z">
                  <w:rPr>
                    <w:rStyle w:val="Hyperlink"/>
                    <w:noProof/>
                  </w:rPr>
                </w:rPrChange>
              </w:rPr>
              <w:fldChar w:fldCharType="end"/>
            </w:r>
          </w:ins>
        </w:p>
        <w:p w14:paraId="55DAE3EB" w14:textId="77777777" w:rsidR="00300761" w:rsidRPr="00EB7DE2" w:rsidRDefault="00300761">
          <w:pPr>
            <w:pStyle w:val="TOC4"/>
            <w:tabs>
              <w:tab w:val="left" w:pos="1760"/>
              <w:tab w:val="right" w:leader="dot" w:pos="8895"/>
            </w:tabs>
            <w:rPr>
              <w:ins w:id="1250" w:author="Thảo Nguyễn Kim" w:date="2019-03-11T13:46:00Z"/>
              <w:rFonts w:ascii="Times New Roman" w:eastAsiaTheme="minorEastAsia" w:hAnsi="Times New Roman"/>
              <w:noProof/>
              <w:lang w:val="en-US"/>
              <w:rPrChange w:id="1251" w:author="Chanh Duc Ngo" w:date="2019-03-13T09:59:00Z">
                <w:rPr>
                  <w:ins w:id="1252" w:author="Thảo Nguyễn Kim" w:date="2019-03-11T13:46:00Z"/>
                  <w:rFonts w:asciiTheme="minorHAnsi" w:eastAsiaTheme="minorEastAsia" w:hAnsiTheme="minorHAnsi" w:cstheme="minorBidi"/>
                  <w:noProof/>
                  <w:lang w:val="en-US"/>
                </w:rPr>
              </w:rPrChange>
            </w:rPr>
          </w:pPr>
          <w:ins w:id="1253" w:author="Thảo Nguyễn Kim" w:date="2019-03-11T13:46:00Z">
            <w:r w:rsidRPr="00EB7DE2">
              <w:rPr>
                <w:rStyle w:val="Hyperlink"/>
                <w:rFonts w:ascii="Times New Roman" w:hAnsi="Times New Roman"/>
                <w:noProof/>
                <w:rPrChange w:id="1254" w:author="Chanh Duc Ngo" w:date="2019-03-13T09:59:00Z">
                  <w:rPr>
                    <w:rStyle w:val="Hyperlink"/>
                    <w:noProof/>
                  </w:rPr>
                </w:rPrChange>
              </w:rPr>
              <w:fldChar w:fldCharType="begin"/>
            </w:r>
            <w:r w:rsidRPr="00EB7DE2">
              <w:rPr>
                <w:rStyle w:val="Hyperlink"/>
                <w:rFonts w:ascii="Times New Roman" w:hAnsi="Times New Roman"/>
                <w:noProof/>
                <w:rPrChange w:id="1255" w:author="Chanh Duc Ngo" w:date="2019-03-13T09:59:00Z">
                  <w:rPr>
                    <w:rStyle w:val="Hyperlink"/>
                    <w:noProof/>
                  </w:rPr>
                </w:rPrChange>
              </w:rPr>
              <w:instrText xml:space="preserve"> </w:instrText>
            </w:r>
            <w:r w:rsidRPr="00EB7DE2">
              <w:rPr>
                <w:rFonts w:ascii="Times New Roman" w:hAnsi="Times New Roman"/>
                <w:noProof/>
                <w:rPrChange w:id="1256" w:author="Chanh Duc Ngo" w:date="2019-03-13T09:59:00Z">
                  <w:rPr>
                    <w:noProof/>
                  </w:rPr>
                </w:rPrChange>
              </w:rPr>
              <w:instrText>HYPERLINK \l "_Toc3204512"</w:instrText>
            </w:r>
            <w:r w:rsidRPr="00EB7DE2">
              <w:rPr>
                <w:rStyle w:val="Hyperlink"/>
                <w:rFonts w:ascii="Times New Roman" w:hAnsi="Times New Roman"/>
                <w:noProof/>
                <w:rPrChange w:id="1257" w:author="Chanh Duc Ngo" w:date="2019-03-13T09:59:00Z">
                  <w:rPr>
                    <w:rStyle w:val="Hyperlink"/>
                    <w:noProof/>
                  </w:rPr>
                </w:rPrChange>
              </w:rPr>
              <w:instrText xml:space="preserve"> </w:instrText>
            </w:r>
            <w:r w:rsidRPr="00EB7DE2">
              <w:rPr>
                <w:rStyle w:val="Hyperlink"/>
                <w:rFonts w:ascii="Times New Roman" w:hAnsi="Times New Roman"/>
                <w:noProof/>
                <w:rPrChange w:id="1258" w:author="Chanh Duc Ngo" w:date="2019-03-13T09:59:00Z">
                  <w:rPr>
                    <w:rStyle w:val="Hyperlink"/>
                    <w:noProof/>
                  </w:rPr>
                </w:rPrChange>
              </w:rPr>
              <w:fldChar w:fldCharType="separate"/>
            </w:r>
            <w:r w:rsidRPr="00EB7DE2">
              <w:rPr>
                <w:rStyle w:val="Hyperlink"/>
                <w:rFonts w:ascii="Times New Roman" w:hAnsi="Times New Roman"/>
                <w:b/>
                <w:noProof/>
              </w:rPr>
              <w:t>3.2.4.6.</w:t>
            </w:r>
            <w:r w:rsidRPr="00EB7DE2">
              <w:rPr>
                <w:rFonts w:ascii="Times New Roman" w:eastAsiaTheme="minorEastAsia" w:hAnsi="Times New Roman"/>
                <w:noProof/>
                <w:lang w:val="en-US"/>
                <w:rPrChange w:id="12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Java</w:t>
            </w:r>
            <w:r w:rsidRPr="00EB7DE2">
              <w:rPr>
                <w:rFonts w:ascii="Times New Roman" w:hAnsi="Times New Roman"/>
                <w:noProof/>
                <w:webHidden/>
                <w:rPrChange w:id="1260" w:author="Chanh Duc Ngo" w:date="2019-03-13T09:59:00Z">
                  <w:rPr>
                    <w:noProof/>
                    <w:webHidden/>
                  </w:rPr>
                </w:rPrChange>
              </w:rPr>
              <w:tab/>
            </w:r>
            <w:r w:rsidRPr="00EB7DE2">
              <w:rPr>
                <w:rFonts w:ascii="Times New Roman" w:hAnsi="Times New Roman"/>
                <w:noProof/>
                <w:webHidden/>
                <w:rPrChange w:id="1261" w:author="Chanh Duc Ngo" w:date="2019-03-13T09:59:00Z">
                  <w:rPr>
                    <w:noProof/>
                    <w:webHidden/>
                  </w:rPr>
                </w:rPrChange>
              </w:rPr>
              <w:fldChar w:fldCharType="begin"/>
            </w:r>
            <w:r w:rsidRPr="00EB7DE2">
              <w:rPr>
                <w:rFonts w:ascii="Times New Roman" w:hAnsi="Times New Roman"/>
                <w:noProof/>
                <w:webHidden/>
                <w:rPrChange w:id="1262" w:author="Chanh Duc Ngo" w:date="2019-03-13T09:59:00Z">
                  <w:rPr>
                    <w:noProof/>
                    <w:webHidden/>
                  </w:rPr>
                </w:rPrChange>
              </w:rPr>
              <w:instrText xml:space="preserve"> PAGEREF _Toc3204512 \h </w:instrText>
            </w:r>
          </w:ins>
          <w:r w:rsidRPr="00EB7DE2">
            <w:rPr>
              <w:rFonts w:ascii="Times New Roman" w:hAnsi="Times New Roman"/>
              <w:noProof/>
              <w:webHidden/>
              <w:rPrChange w:id="1263" w:author="Chanh Duc Ngo" w:date="2019-03-13T09:59:00Z">
                <w:rPr>
                  <w:rFonts w:ascii="Times New Roman" w:hAnsi="Times New Roman"/>
                  <w:noProof/>
                  <w:webHidden/>
                </w:rPr>
              </w:rPrChange>
            </w:rPr>
          </w:r>
          <w:r w:rsidRPr="00EB7DE2">
            <w:rPr>
              <w:rFonts w:ascii="Times New Roman" w:hAnsi="Times New Roman"/>
              <w:noProof/>
              <w:webHidden/>
              <w:rPrChange w:id="1264" w:author="Chanh Duc Ngo" w:date="2019-03-13T09:59:00Z">
                <w:rPr>
                  <w:noProof/>
                  <w:webHidden/>
                </w:rPr>
              </w:rPrChange>
            </w:rPr>
            <w:fldChar w:fldCharType="separate"/>
          </w:r>
          <w:ins w:id="1265" w:author="Thảo Nguyễn Kim" w:date="2019-03-11T15:00:00Z">
            <w:r w:rsidR="000E3618" w:rsidRPr="00EB7DE2">
              <w:rPr>
                <w:rFonts w:ascii="Times New Roman" w:hAnsi="Times New Roman"/>
                <w:noProof/>
                <w:webHidden/>
                <w:rPrChange w:id="1266" w:author="Chanh Duc Ngo" w:date="2019-03-13T09:59:00Z">
                  <w:rPr>
                    <w:noProof/>
                    <w:webHidden/>
                  </w:rPr>
                </w:rPrChange>
              </w:rPr>
              <w:t>52</w:t>
            </w:r>
          </w:ins>
          <w:ins w:id="1267" w:author="Thảo Nguyễn Kim" w:date="2019-03-11T13:46:00Z">
            <w:r w:rsidRPr="00EB7DE2">
              <w:rPr>
                <w:rFonts w:ascii="Times New Roman" w:hAnsi="Times New Roman"/>
                <w:noProof/>
                <w:webHidden/>
                <w:rPrChange w:id="1268" w:author="Chanh Duc Ngo" w:date="2019-03-13T09:59:00Z">
                  <w:rPr>
                    <w:noProof/>
                    <w:webHidden/>
                  </w:rPr>
                </w:rPrChange>
              </w:rPr>
              <w:fldChar w:fldCharType="end"/>
            </w:r>
            <w:r w:rsidRPr="00EB7DE2">
              <w:rPr>
                <w:rStyle w:val="Hyperlink"/>
                <w:rFonts w:ascii="Times New Roman" w:hAnsi="Times New Roman"/>
                <w:noProof/>
                <w:rPrChange w:id="1269" w:author="Chanh Duc Ngo" w:date="2019-03-13T09:59:00Z">
                  <w:rPr>
                    <w:rStyle w:val="Hyperlink"/>
                    <w:noProof/>
                  </w:rPr>
                </w:rPrChange>
              </w:rPr>
              <w:fldChar w:fldCharType="end"/>
            </w:r>
          </w:ins>
        </w:p>
        <w:p w14:paraId="49668E47" w14:textId="77777777" w:rsidR="00300761" w:rsidRPr="00EB7DE2" w:rsidRDefault="00300761">
          <w:pPr>
            <w:pStyle w:val="TOC4"/>
            <w:tabs>
              <w:tab w:val="left" w:pos="1760"/>
              <w:tab w:val="right" w:leader="dot" w:pos="8895"/>
            </w:tabs>
            <w:rPr>
              <w:ins w:id="1270" w:author="Thảo Nguyễn Kim" w:date="2019-03-11T13:46:00Z"/>
              <w:rFonts w:ascii="Times New Roman" w:eastAsiaTheme="minorEastAsia" w:hAnsi="Times New Roman"/>
              <w:noProof/>
              <w:lang w:val="en-US"/>
              <w:rPrChange w:id="1271" w:author="Chanh Duc Ngo" w:date="2019-03-13T09:59:00Z">
                <w:rPr>
                  <w:ins w:id="1272" w:author="Thảo Nguyễn Kim" w:date="2019-03-11T13:46:00Z"/>
                  <w:rFonts w:asciiTheme="minorHAnsi" w:eastAsiaTheme="minorEastAsia" w:hAnsiTheme="minorHAnsi" w:cstheme="minorBidi"/>
                  <w:noProof/>
                  <w:lang w:val="en-US"/>
                </w:rPr>
              </w:rPrChange>
            </w:rPr>
          </w:pPr>
          <w:ins w:id="1273" w:author="Thảo Nguyễn Kim" w:date="2019-03-11T13:46:00Z">
            <w:r w:rsidRPr="00EB7DE2">
              <w:rPr>
                <w:rStyle w:val="Hyperlink"/>
                <w:rFonts w:ascii="Times New Roman" w:hAnsi="Times New Roman"/>
                <w:noProof/>
                <w:rPrChange w:id="1274" w:author="Chanh Duc Ngo" w:date="2019-03-13T09:59:00Z">
                  <w:rPr>
                    <w:rStyle w:val="Hyperlink"/>
                    <w:noProof/>
                  </w:rPr>
                </w:rPrChange>
              </w:rPr>
              <w:fldChar w:fldCharType="begin"/>
            </w:r>
            <w:r w:rsidRPr="00EB7DE2">
              <w:rPr>
                <w:rStyle w:val="Hyperlink"/>
                <w:rFonts w:ascii="Times New Roman" w:hAnsi="Times New Roman"/>
                <w:noProof/>
                <w:rPrChange w:id="1275" w:author="Chanh Duc Ngo" w:date="2019-03-13T09:59:00Z">
                  <w:rPr>
                    <w:rStyle w:val="Hyperlink"/>
                    <w:noProof/>
                  </w:rPr>
                </w:rPrChange>
              </w:rPr>
              <w:instrText xml:space="preserve"> </w:instrText>
            </w:r>
            <w:r w:rsidRPr="00EB7DE2">
              <w:rPr>
                <w:rFonts w:ascii="Times New Roman" w:hAnsi="Times New Roman"/>
                <w:noProof/>
                <w:rPrChange w:id="1276" w:author="Chanh Duc Ngo" w:date="2019-03-13T09:59:00Z">
                  <w:rPr>
                    <w:noProof/>
                  </w:rPr>
                </w:rPrChange>
              </w:rPr>
              <w:instrText>HYPERLINK \l "_Toc3204513"</w:instrText>
            </w:r>
            <w:r w:rsidRPr="00EB7DE2">
              <w:rPr>
                <w:rStyle w:val="Hyperlink"/>
                <w:rFonts w:ascii="Times New Roman" w:hAnsi="Times New Roman"/>
                <w:noProof/>
                <w:rPrChange w:id="1277" w:author="Chanh Duc Ngo" w:date="2019-03-13T09:59:00Z">
                  <w:rPr>
                    <w:rStyle w:val="Hyperlink"/>
                    <w:noProof/>
                  </w:rPr>
                </w:rPrChange>
              </w:rPr>
              <w:instrText xml:space="preserve"> </w:instrText>
            </w:r>
            <w:r w:rsidRPr="00EB7DE2">
              <w:rPr>
                <w:rStyle w:val="Hyperlink"/>
                <w:rFonts w:ascii="Times New Roman" w:hAnsi="Times New Roman"/>
                <w:noProof/>
                <w:rPrChange w:id="1278" w:author="Chanh Duc Ngo" w:date="2019-03-13T09:59:00Z">
                  <w:rPr>
                    <w:rStyle w:val="Hyperlink"/>
                    <w:noProof/>
                  </w:rPr>
                </w:rPrChange>
              </w:rPr>
              <w:fldChar w:fldCharType="separate"/>
            </w:r>
            <w:r w:rsidRPr="00EB7DE2">
              <w:rPr>
                <w:rStyle w:val="Hyperlink"/>
                <w:rFonts w:ascii="Times New Roman" w:hAnsi="Times New Roman"/>
                <w:b/>
                <w:noProof/>
              </w:rPr>
              <w:t>3.2.4.7.</w:t>
            </w:r>
            <w:r w:rsidRPr="00EB7DE2">
              <w:rPr>
                <w:rFonts w:ascii="Times New Roman" w:eastAsiaTheme="minorEastAsia" w:hAnsi="Times New Roman"/>
                <w:noProof/>
                <w:lang w:val="en-US"/>
                <w:rPrChange w:id="12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Camunda Modeler</w:t>
            </w:r>
            <w:r w:rsidRPr="00EB7DE2">
              <w:rPr>
                <w:rFonts w:ascii="Times New Roman" w:hAnsi="Times New Roman"/>
                <w:noProof/>
                <w:webHidden/>
                <w:rPrChange w:id="1280" w:author="Chanh Duc Ngo" w:date="2019-03-13T09:59:00Z">
                  <w:rPr>
                    <w:noProof/>
                    <w:webHidden/>
                  </w:rPr>
                </w:rPrChange>
              </w:rPr>
              <w:tab/>
            </w:r>
            <w:r w:rsidRPr="00EB7DE2">
              <w:rPr>
                <w:rFonts w:ascii="Times New Roman" w:hAnsi="Times New Roman"/>
                <w:noProof/>
                <w:webHidden/>
                <w:rPrChange w:id="1281" w:author="Chanh Duc Ngo" w:date="2019-03-13T09:59:00Z">
                  <w:rPr>
                    <w:noProof/>
                    <w:webHidden/>
                  </w:rPr>
                </w:rPrChange>
              </w:rPr>
              <w:fldChar w:fldCharType="begin"/>
            </w:r>
            <w:r w:rsidRPr="00EB7DE2">
              <w:rPr>
                <w:rFonts w:ascii="Times New Roman" w:hAnsi="Times New Roman"/>
                <w:noProof/>
                <w:webHidden/>
                <w:rPrChange w:id="1282" w:author="Chanh Duc Ngo" w:date="2019-03-13T09:59:00Z">
                  <w:rPr>
                    <w:noProof/>
                    <w:webHidden/>
                  </w:rPr>
                </w:rPrChange>
              </w:rPr>
              <w:instrText xml:space="preserve"> PAGEREF _Toc3204513 \h </w:instrText>
            </w:r>
          </w:ins>
          <w:r w:rsidRPr="00EB7DE2">
            <w:rPr>
              <w:rFonts w:ascii="Times New Roman" w:hAnsi="Times New Roman"/>
              <w:noProof/>
              <w:webHidden/>
              <w:rPrChange w:id="1283" w:author="Chanh Duc Ngo" w:date="2019-03-13T09:59:00Z">
                <w:rPr>
                  <w:rFonts w:ascii="Times New Roman" w:hAnsi="Times New Roman"/>
                  <w:noProof/>
                  <w:webHidden/>
                </w:rPr>
              </w:rPrChange>
            </w:rPr>
          </w:r>
          <w:r w:rsidRPr="00EB7DE2">
            <w:rPr>
              <w:rFonts w:ascii="Times New Roman" w:hAnsi="Times New Roman"/>
              <w:noProof/>
              <w:webHidden/>
              <w:rPrChange w:id="1284" w:author="Chanh Duc Ngo" w:date="2019-03-13T09:59:00Z">
                <w:rPr>
                  <w:noProof/>
                  <w:webHidden/>
                </w:rPr>
              </w:rPrChange>
            </w:rPr>
            <w:fldChar w:fldCharType="separate"/>
          </w:r>
          <w:ins w:id="1285" w:author="Thảo Nguyễn Kim" w:date="2019-03-11T15:00:00Z">
            <w:r w:rsidR="000E3618" w:rsidRPr="00EB7DE2">
              <w:rPr>
                <w:rFonts w:ascii="Times New Roman" w:hAnsi="Times New Roman"/>
                <w:noProof/>
                <w:webHidden/>
                <w:rPrChange w:id="1286" w:author="Chanh Duc Ngo" w:date="2019-03-13T09:59:00Z">
                  <w:rPr>
                    <w:noProof/>
                    <w:webHidden/>
                  </w:rPr>
                </w:rPrChange>
              </w:rPr>
              <w:t>52</w:t>
            </w:r>
          </w:ins>
          <w:ins w:id="1287" w:author="Thảo Nguyễn Kim" w:date="2019-03-11T13:46:00Z">
            <w:r w:rsidRPr="00EB7DE2">
              <w:rPr>
                <w:rFonts w:ascii="Times New Roman" w:hAnsi="Times New Roman"/>
                <w:noProof/>
                <w:webHidden/>
                <w:rPrChange w:id="1288" w:author="Chanh Duc Ngo" w:date="2019-03-13T09:59:00Z">
                  <w:rPr>
                    <w:noProof/>
                    <w:webHidden/>
                  </w:rPr>
                </w:rPrChange>
              </w:rPr>
              <w:fldChar w:fldCharType="end"/>
            </w:r>
            <w:r w:rsidRPr="00EB7DE2">
              <w:rPr>
                <w:rStyle w:val="Hyperlink"/>
                <w:rFonts w:ascii="Times New Roman" w:hAnsi="Times New Roman"/>
                <w:noProof/>
                <w:rPrChange w:id="1289" w:author="Chanh Duc Ngo" w:date="2019-03-13T09:59:00Z">
                  <w:rPr>
                    <w:rStyle w:val="Hyperlink"/>
                    <w:noProof/>
                  </w:rPr>
                </w:rPrChange>
              </w:rPr>
              <w:fldChar w:fldCharType="end"/>
            </w:r>
          </w:ins>
        </w:p>
        <w:p w14:paraId="7E6D26CF" w14:textId="77777777" w:rsidR="00300761" w:rsidRPr="00EB7DE2" w:rsidRDefault="00300761">
          <w:pPr>
            <w:pStyle w:val="TOC4"/>
            <w:tabs>
              <w:tab w:val="left" w:pos="1760"/>
              <w:tab w:val="right" w:leader="dot" w:pos="8895"/>
            </w:tabs>
            <w:rPr>
              <w:ins w:id="1290" w:author="Thảo Nguyễn Kim" w:date="2019-03-11T13:46:00Z"/>
              <w:rFonts w:ascii="Times New Roman" w:eastAsiaTheme="minorEastAsia" w:hAnsi="Times New Roman"/>
              <w:noProof/>
              <w:lang w:val="en-US"/>
              <w:rPrChange w:id="1291" w:author="Chanh Duc Ngo" w:date="2019-03-13T09:59:00Z">
                <w:rPr>
                  <w:ins w:id="1292" w:author="Thảo Nguyễn Kim" w:date="2019-03-11T13:46:00Z"/>
                  <w:rFonts w:asciiTheme="minorHAnsi" w:eastAsiaTheme="minorEastAsia" w:hAnsiTheme="minorHAnsi" w:cstheme="minorBidi"/>
                  <w:noProof/>
                  <w:lang w:val="en-US"/>
                </w:rPr>
              </w:rPrChange>
            </w:rPr>
          </w:pPr>
          <w:ins w:id="1293" w:author="Thảo Nguyễn Kim" w:date="2019-03-11T13:46:00Z">
            <w:r w:rsidRPr="00EB7DE2">
              <w:rPr>
                <w:rStyle w:val="Hyperlink"/>
                <w:rFonts w:ascii="Times New Roman" w:hAnsi="Times New Roman"/>
                <w:noProof/>
                <w:rPrChange w:id="1294" w:author="Chanh Duc Ngo" w:date="2019-03-13T09:59:00Z">
                  <w:rPr>
                    <w:rStyle w:val="Hyperlink"/>
                    <w:noProof/>
                  </w:rPr>
                </w:rPrChange>
              </w:rPr>
              <w:fldChar w:fldCharType="begin"/>
            </w:r>
            <w:r w:rsidRPr="00EB7DE2">
              <w:rPr>
                <w:rStyle w:val="Hyperlink"/>
                <w:rFonts w:ascii="Times New Roman" w:hAnsi="Times New Roman"/>
                <w:noProof/>
                <w:rPrChange w:id="1295" w:author="Chanh Duc Ngo" w:date="2019-03-13T09:59:00Z">
                  <w:rPr>
                    <w:rStyle w:val="Hyperlink"/>
                    <w:noProof/>
                  </w:rPr>
                </w:rPrChange>
              </w:rPr>
              <w:instrText xml:space="preserve"> </w:instrText>
            </w:r>
            <w:r w:rsidRPr="00EB7DE2">
              <w:rPr>
                <w:rFonts w:ascii="Times New Roman" w:hAnsi="Times New Roman"/>
                <w:noProof/>
                <w:rPrChange w:id="1296" w:author="Chanh Duc Ngo" w:date="2019-03-13T09:59:00Z">
                  <w:rPr>
                    <w:noProof/>
                  </w:rPr>
                </w:rPrChange>
              </w:rPr>
              <w:instrText>HYPERLINK \l "_Toc3204514"</w:instrText>
            </w:r>
            <w:r w:rsidRPr="00EB7DE2">
              <w:rPr>
                <w:rStyle w:val="Hyperlink"/>
                <w:rFonts w:ascii="Times New Roman" w:hAnsi="Times New Roman"/>
                <w:noProof/>
                <w:rPrChange w:id="1297" w:author="Chanh Duc Ngo" w:date="2019-03-13T09:59:00Z">
                  <w:rPr>
                    <w:rStyle w:val="Hyperlink"/>
                    <w:noProof/>
                  </w:rPr>
                </w:rPrChange>
              </w:rPr>
              <w:instrText xml:space="preserve"> </w:instrText>
            </w:r>
            <w:r w:rsidRPr="00EB7DE2">
              <w:rPr>
                <w:rStyle w:val="Hyperlink"/>
                <w:rFonts w:ascii="Times New Roman" w:hAnsi="Times New Roman"/>
                <w:noProof/>
                <w:rPrChange w:id="1298" w:author="Chanh Duc Ngo" w:date="2019-03-13T09:59:00Z">
                  <w:rPr>
                    <w:rStyle w:val="Hyperlink"/>
                    <w:noProof/>
                  </w:rPr>
                </w:rPrChange>
              </w:rPr>
              <w:fldChar w:fldCharType="separate"/>
            </w:r>
            <w:r w:rsidRPr="00EB7DE2">
              <w:rPr>
                <w:rStyle w:val="Hyperlink"/>
                <w:rFonts w:ascii="Times New Roman" w:hAnsi="Times New Roman"/>
                <w:b/>
                <w:noProof/>
              </w:rPr>
              <w:t>3.2.4.8.</w:t>
            </w:r>
            <w:r w:rsidRPr="00EB7DE2">
              <w:rPr>
                <w:rFonts w:ascii="Times New Roman" w:eastAsiaTheme="minorEastAsia" w:hAnsi="Times New Roman"/>
                <w:noProof/>
                <w:lang w:val="en-US"/>
                <w:rPrChange w:id="129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Một số hình ảnh về Camunda</w:t>
            </w:r>
            <w:r w:rsidRPr="00EB7DE2">
              <w:rPr>
                <w:rFonts w:ascii="Times New Roman" w:hAnsi="Times New Roman"/>
                <w:noProof/>
                <w:webHidden/>
                <w:rPrChange w:id="1300" w:author="Chanh Duc Ngo" w:date="2019-03-13T09:59:00Z">
                  <w:rPr>
                    <w:noProof/>
                    <w:webHidden/>
                  </w:rPr>
                </w:rPrChange>
              </w:rPr>
              <w:tab/>
            </w:r>
            <w:r w:rsidRPr="00EB7DE2">
              <w:rPr>
                <w:rFonts w:ascii="Times New Roman" w:hAnsi="Times New Roman"/>
                <w:noProof/>
                <w:webHidden/>
                <w:rPrChange w:id="1301" w:author="Chanh Duc Ngo" w:date="2019-03-13T09:59:00Z">
                  <w:rPr>
                    <w:noProof/>
                    <w:webHidden/>
                  </w:rPr>
                </w:rPrChange>
              </w:rPr>
              <w:fldChar w:fldCharType="begin"/>
            </w:r>
            <w:r w:rsidRPr="00EB7DE2">
              <w:rPr>
                <w:rFonts w:ascii="Times New Roman" w:hAnsi="Times New Roman"/>
                <w:noProof/>
                <w:webHidden/>
                <w:rPrChange w:id="1302" w:author="Chanh Duc Ngo" w:date="2019-03-13T09:59:00Z">
                  <w:rPr>
                    <w:noProof/>
                    <w:webHidden/>
                  </w:rPr>
                </w:rPrChange>
              </w:rPr>
              <w:instrText xml:space="preserve"> PAGEREF _Toc3204514 \h </w:instrText>
            </w:r>
          </w:ins>
          <w:r w:rsidRPr="00EB7DE2">
            <w:rPr>
              <w:rFonts w:ascii="Times New Roman" w:hAnsi="Times New Roman"/>
              <w:noProof/>
              <w:webHidden/>
              <w:rPrChange w:id="1303" w:author="Chanh Duc Ngo" w:date="2019-03-13T09:59:00Z">
                <w:rPr>
                  <w:rFonts w:ascii="Times New Roman" w:hAnsi="Times New Roman"/>
                  <w:noProof/>
                  <w:webHidden/>
                </w:rPr>
              </w:rPrChange>
            </w:rPr>
          </w:r>
          <w:r w:rsidRPr="00EB7DE2">
            <w:rPr>
              <w:rFonts w:ascii="Times New Roman" w:hAnsi="Times New Roman"/>
              <w:noProof/>
              <w:webHidden/>
              <w:rPrChange w:id="1304" w:author="Chanh Duc Ngo" w:date="2019-03-13T09:59:00Z">
                <w:rPr>
                  <w:noProof/>
                  <w:webHidden/>
                </w:rPr>
              </w:rPrChange>
            </w:rPr>
            <w:fldChar w:fldCharType="separate"/>
          </w:r>
          <w:ins w:id="1305" w:author="Thảo Nguyễn Kim" w:date="2019-03-11T15:00:00Z">
            <w:r w:rsidR="000E3618" w:rsidRPr="00EB7DE2">
              <w:rPr>
                <w:rFonts w:ascii="Times New Roman" w:hAnsi="Times New Roman"/>
                <w:noProof/>
                <w:webHidden/>
                <w:rPrChange w:id="1306" w:author="Chanh Duc Ngo" w:date="2019-03-13T09:59:00Z">
                  <w:rPr>
                    <w:noProof/>
                    <w:webHidden/>
                  </w:rPr>
                </w:rPrChange>
              </w:rPr>
              <w:t>52</w:t>
            </w:r>
          </w:ins>
          <w:ins w:id="1307" w:author="Thảo Nguyễn Kim" w:date="2019-03-11T13:46:00Z">
            <w:r w:rsidRPr="00EB7DE2">
              <w:rPr>
                <w:rFonts w:ascii="Times New Roman" w:hAnsi="Times New Roman"/>
                <w:noProof/>
                <w:webHidden/>
                <w:rPrChange w:id="1308" w:author="Chanh Duc Ngo" w:date="2019-03-13T09:59:00Z">
                  <w:rPr>
                    <w:noProof/>
                    <w:webHidden/>
                  </w:rPr>
                </w:rPrChange>
              </w:rPr>
              <w:fldChar w:fldCharType="end"/>
            </w:r>
            <w:r w:rsidRPr="00EB7DE2">
              <w:rPr>
                <w:rStyle w:val="Hyperlink"/>
                <w:rFonts w:ascii="Times New Roman" w:hAnsi="Times New Roman"/>
                <w:noProof/>
                <w:rPrChange w:id="1309" w:author="Chanh Duc Ngo" w:date="2019-03-13T09:59:00Z">
                  <w:rPr>
                    <w:rStyle w:val="Hyperlink"/>
                    <w:noProof/>
                  </w:rPr>
                </w:rPrChange>
              </w:rPr>
              <w:fldChar w:fldCharType="end"/>
            </w:r>
          </w:ins>
        </w:p>
        <w:p w14:paraId="3C76DE6B" w14:textId="77777777" w:rsidR="00300761" w:rsidRPr="00EB7DE2" w:rsidRDefault="00300761">
          <w:pPr>
            <w:pStyle w:val="TOC2"/>
            <w:tabs>
              <w:tab w:val="left" w:pos="880"/>
              <w:tab w:val="right" w:leader="dot" w:pos="8895"/>
            </w:tabs>
            <w:rPr>
              <w:ins w:id="1310" w:author="Thảo Nguyễn Kim" w:date="2019-03-11T13:46:00Z"/>
              <w:rFonts w:ascii="Times New Roman" w:eastAsiaTheme="minorEastAsia" w:hAnsi="Times New Roman"/>
              <w:noProof/>
              <w:lang w:val="en-US"/>
              <w:rPrChange w:id="1311" w:author="Chanh Duc Ngo" w:date="2019-03-13T09:59:00Z">
                <w:rPr>
                  <w:ins w:id="1312" w:author="Thảo Nguyễn Kim" w:date="2019-03-11T13:46:00Z"/>
                  <w:rFonts w:asciiTheme="minorHAnsi" w:eastAsiaTheme="minorEastAsia" w:hAnsiTheme="minorHAnsi" w:cstheme="minorBidi"/>
                  <w:noProof/>
                  <w:lang w:val="en-US"/>
                </w:rPr>
              </w:rPrChange>
            </w:rPr>
          </w:pPr>
          <w:ins w:id="1313" w:author="Thảo Nguyễn Kim" w:date="2019-03-11T13:46:00Z">
            <w:r w:rsidRPr="00EB7DE2">
              <w:rPr>
                <w:rStyle w:val="Hyperlink"/>
                <w:rFonts w:ascii="Times New Roman" w:hAnsi="Times New Roman"/>
                <w:noProof/>
                <w:rPrChange w:id="1314" w:author="Chanh Duc Ngo" w:date="2019-03-13T09:59:00Z">
                  <w:rPr>
                    <w:rStyle w:val="Hyperlink"/>
                    <w:noProof/>
                  </w:rPr>
                </w:rPrChange>
              </w:rPr>
              <w:fldChar w:fldCharType="begin"/>
            </w:r>
            <w:r w:rsidRPr="00EB7DE2">
              <w:rPr>
                <w:rStyle w:val="Hyperlink"/>
                <w:rFonts w:ascii="Times New Roman" w:hAnsi="Times New Roman"/>
                <w:noProof/>
                <w:rPrChange w:id="1315" w:author="Chanh Duc Ngo" w:date="2019-03-13T09:59:00Z">
                  <w:rPr>
                    <w:rStyle w:val="Hyperlink"/>
                    <w:noProof/>
                  </w:rPr>
                </w:rPrChange>
              </w:rPr>
              <w:instrText xml:space="preserve"> </w:instrText>
            </w:r>
            <w:r w:rsidRPr="00EB7DE2">
              <w:rPr>
                <w:rFonts w:ascii="Times New Roman" w:hAnsi="Times New Roman"/>
                <w:noProof/>
                <w:rPrChange w:id="1316" w:author="Chanh Duc Ngo" w:date="2019-03-13T09:59:00Z">
                  <w:rPr>
                    <w:noProof/>
                  </w:rPr>
                </w:rPrChange>
              </w:rPr>
              <w:instrText>HYPERLINK \l "_Toc3204515"</w:instrText>
            </w:r>
            <w:r w:rsidRPr="00EB7DE2">
              <w:rPr>
                <w:rStyle w:val="Hyperlink"/>
                <w:rFonts w:ascii="Times New Roman" w:hAnsi="Times New Roman"/>
                <w:noProof/>
                <w:rPrChange w:id="1317" w:author="Chanh Duc Ngo" w:date="2019-03-13T09:59:00Z">
                  <w:rPr>
                    <w:rStyle w:val="Hyperlink"/>
                    <w:noProof/>
                  </w:rPr>
                </w:rPrChange>
              </w:rPr>
              <w:instrText xml:space="preserve"> </w:instrText>
            </w:r>
            <w:r w:rsidRPr="00EB7DE2">
              <w:rPr>
                <w:rStyle w:val="Hyperlink"/>
                <w:rFonts w:ascii="Times New Roman" w:hAnsi="Times New Roman"/>
                <w:noProof/>
                <w:rPrChange w:id="1318" w:author="Chanh Duc Ngo" w:date="2019-03-13T09:59:00Z">
                  <w:rPr>
                    <w:rStyle w:val="Hyperlink"/>
                    <w:noProof/>
                  </w:rPr>
                </w:rPrChange>
              </w:rPr>
              <w:fldChar w:fldCharType="separate"/>
            </w:r>
            <w:r w:rsidRPr="00EB7DE2">
              <w:rPr>
                <w:rStyle w:val="Hyperlink"/>
                <w:rFonts w:ascii="Times New Roman" w:hAnsi="Times New Roman"/>
                <w:b/>
                <w:noProof/>
              </w:rPr>
              <w:t>3.3.</w:t>
            </w:r>
            <w:r w:rsidRPr="00EB7DE2">
              <w:rPr>
                <w:rFonts w:ascii="Times New Roman" w:eastAsiaTheme="minorEastAsia" w:hAnsi="Times New Roman"/>
                <w:noProof/>
                <w:lang w:val="en-US"/>
                <w:rPrChange w:id="131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Camunda Database</w:t>
            </w:r>
            <w:r w:rsidRPr="00EB7DE2">
              <w:rPr>
                <w:rFonts w:ascii="Times New Roman" w:hAnsi="Times New Roman"/>
                <w:noProof/>
                <w:webHidden/>
                <w:rPrChange w:id="1320" w:author="Chanh Duc Ngo" w:date="2019-03-13T09:59:00Z">
                  <w:rPr>
                    <w:noProof/>
                    <w:webHidden/>
                  </w:rPr>
                </w:rPrChange>
              </w:rPr>
              <w:tab/>
            </w:r>
            <w:r w:rsidRPr="00EB7DE2">
              <w:rPr>
                <w:rFonts w:ascii="Times New Roman" w:hAnsi="Times New Roman"/>
                <w:noProof/>
                <w:webHidden/>
                <w:rPrChange w:id="1321" w:author="Chanh Duc Ngo" w:date="2019-03-13T09:59:00Z">
                  <w:rPr>
                    <w:noProof/>
                    <w:webHidden/>
                  </w:rPr>
                </w:rPrChange>
              </w:rPr>
              <w:fldChar w:fldCharType="begin"/>
            </w:r>
            <w:r w:rsidRPr="00EB7DE2">
              <w:rPr>
                <w:rFonts w:ascii="Times New Roman" w:hAnsi="Times New Roman"/>
                <w:noProof/>
                <w:webHidden/>
                <w:rPrChange w:id="1322" w:author="Chanh Duc Ngo" w:date="2019-03-13T09:59:00Z">
                  <w:rPr>
                    <w:noProof/>
                    <w:webHidden/>
                  </w:rPr>
                </w:rPrChange>
              </w:rPr>
              <w:instrText xml:space="preserve"> PAGEREF _Toc3204515 \h </w:instrText>
            </w:r>
          </w:ins>
          <w:r w:rsidRPr="00EB7DE2">
            <w:rPr>
              <w:rFonts w:ascii="Times New Roman" w:hAnsi="Times New Roman"/>
              <w:noProof/>
              <w:webHidden/>
              <w:rPrChange w:id="1323" w:author="Chanh Duc Ngo" w:date="2019-03-13T09:59:00Z">
                <w:rPr>
                  <w:rFonts w:ascii="Times New Roman" w:hAnsi="Times New Roman"/>
                  <w:noProof/>
                  <w:webHidden/>
                </w:rPr>
              </w:rPrChange>
            </w:rPr>
          </w:r>
          <w:r w:rsidRPr="00EB7DE2">
            <w:rPr>
              <w:rFonts w:ascii="Times New Roman" w:hAnsi="Times New Roman"/>
              <w:noProof/>
              <w:webHidden/>
              <w:rPrChange w:id="1324" w:author="Chanh Duc Ngo" w:date="2019-03-13T09:59:00Z">
                <w:rPr>
                  <w:noProof/>
                  <w:webHidden/>
                </w:rPr>
              </w:rPrChange>
            </w:rPr>
            <w:fldChar w:fldCharType="separate"/>
          </w:r>
          <w:ins w:id="1325" w:author="Thảo Nguyễn Kim" w:date="2019-03-11T15:00:00Z">
            <w:r w:rsidR="000E3618" w:rsidRPr="00EB7DE2">
              <w:rPr>
                <w:rFonts w:ascii="Times New Roman" w:hAnsi="Times New Roman"/>
                <w:noProof/>
                <w:webHidden/>
                <w:rPrChange w:id="1326" w:author="Chanh Duc Ngo" w:date="2019-03-13T09:59:00Z">
                  <w:rPr>
                    <w:noProof/>
                    <w:webHidden/>
                  </w:rPr>
                </w:rPrChange>
              </w:rPr>
              <w:t>55</w:t>
            </w:r>
          </w:ins>
          <w:ins w:id="1327" w:author="Thảo Nguyễn Kim" w:date="2019-03-11T13:46:00Z">
            <w:r w:rsidRPr="00EB7DE2">
              <w:rPr>
                <w:rFonts w:ascii="Times New Roman" w:hAnsi="Times New Roman"/>
                <w:noProof/>
                <w:webHidden/>
                <w:rPrChange w:id="1328" w:author="Chanh Duc Ngo" w:date="2019-03-13T09:59:00Z">
                  <w:rPr>
                    <w:noProof/>
                    <w:webHidden/>
                  </w:rPr>
                </w:rPrChange>
              </w:rPr>
              <w:fldChar w:fldCharType="end"/>
            </w:r>
            <w:r w:rsidRPr="00EB7DE2">
              <w:rPr>
                <w:rStyle w:val="Hyperlink"/>
                <w:rFonts w:ascii="Times New Roman" w:hAnsi="Times New Roman"/>
                <w:noProof/>
                <w:rPrChange w:id="1329" w:author="Chanh Duc Ngo" w:date="2019-03-13T09:59:00Z">
                  <w:rPr>
                    <w:rStyle w:val="Hyperlink"/>
                    <w:noProof/>
                  </w:rPr>
                </w:rPrChange>
              </w:rPr>
              <w:fldChar w:fldCharType="end"/>
            </w:r>
          </w:ins>
        </w:p>
        <w:p w14:paraId="373F753B" w14:textId="77777777" w:rsidR="00300761" w:rsidRPr="00EB7DE2" w:rsidRDefault="00300761">
          <w:pPr>
            <w:pStyle w:val="TOC3"/>
            <w:tabs>
              <w:tab w:val="left" w:pos="1320"/>
              <w:tab w:val="right" w:leader="dot" w:pos="8895"/>
            </w:tabs>
            <w:rPr>
              <w:ins w:id="1330" w:author="Thảo Nguyễn Kim" w:date="2019-03-11T13:46:00Z"/>
              <w:rFonts w:ascii="Times New Roman" w:eastAsiaTheme="minorEastAsia" w:hAnsi="Times New Roman"/>
              <w:noProof/>
              <w:lang w:val="en-US"/>
              <w:rPrChange w:id="1331" w:author="Chanh Duc Ngo" w:date="2019-03-13T09:59:00Z">
                <w:rPr>
                  <w:ins w:id="1332" w:author="Thảo Nguyễn Kim" w:date="2019-03-11T13:46:00Z"/>
                  <w:rFonts w:asciiTheme="minorHAnsi" w:eastAsiaTheme="minorEastAsia" w:hAnsiTheme="minorHAnsi" w:cstheme="minorBidi"/>
                  <w:noProof/>
                  <w:lang w:val="en-US"/>
                </w:rPr>
              </w:rPrChange>
            </w:rPr>
          </w:pPr>
          <w:ins w:id="1333" w:author="Thảo Nguyễn Kim" w:date="2019-03-11T13:46:00Z">
            <w:r w:rsidRPr="00EB7DE2">
              <w:rPr>
                <w:rStyle w:val="Hyperlink"/>
                <w:rFonts w:ascii="Times New Roman" w:hAnsi="Times New Roman"/>
                <w:noProof/>
                <w:rPrChange w:id="1334" w:author="Chanh Duc Ngo" w:date="2019-03-13T09:59:00Z">
                  <w:rPr>
                    <w:rStyle w:val="Hyperlink"/>
                    <w:noProof/>
                  </w:rPr>
                </w:rPrChange>
              </w:rPr>
              <w:lastRenderedPageBreak/>
              <w:fldChar w:fldCharType="begin"/>
            </w:r>
            <w:r w:rsidRPr="00EB7DE2">
              <w:rPr>
                <w:rStyle w:val="Hyperlink"/>
                <w:rFonts w:ascii="Times New Roman" w:hAnsi="Times New Roman"/>
                <w:noProof/>
                <w:rPrChange w:id="1335" w:author="Chanh Duc Ngo" w:date="2019-03-13T09:59:00Z">
                  <w:rPr>
                    <w:rStyle w:val="Hyperlink"/>
                    <w:noProof/>
                  </w:rPr>
                </w:rPrChange>
              </w:rPr>
              <w:instrText xml:space="preserve"> </w:instrText>
            </w:r>
            <w:r w:rsidRPr="00EB7DE2">
              <w:rPr>
                <w:rFonts w:ascii="Times New Roman" w:hAnsi="Times New Roman"/>
                <w:noProof/>
                <w:rPrChange w:id="1336" w:author="Chanh Duc Ngo" w:date="2019-03-13T09:59:00Z">
                  <w:rPr>
                    <w:noProof/>
                  </w:rPr>
                </w:rPrChange>
              </w:rPr>
              <w:instrText>HYPERLINK \l "_Toc3204516"</w:instrText>
            </w:r>
            <w:r w:rsidRPr="00EB7DE2">
              <w:rPr>
                <w:rStyle w:val="Hyperlink"/>
                <w:rFonts w:ascii="Times New Roman" w:hAnsi="Times New Roman"/>
                <w:noProof/>
                <w:rPrChange w:id="1337" w:author="Chanh Duc Ngo" w:date="2019-03-13T09:59:00Z">
                  <w:rPr>
                    <w:rStyle w:val="Hyperlink"/>
                    <w:noProof/>
                  </w:rPr>
                </w:rPrChange>
              </w:rPr>
              <w:instrText xml:space="preserve"> </w:instrText>
            </w:r>
            <w:r w:rsidRPr="00EB7DE2">
              <w:rPr>
                <w:rStyle w:val="Hyperlink"/>
                <w:rFonts w:ascii="Times New Roman" w:hAnsi="Times New Roman"/>
                <w:noProof/>
                <w:rPrChange w:id="1338" w:author="Chanh Duc Ngo" w:date="2019-03-13T09:59:00Z">
                  <w:rPr>
                    <w:rStyle w:val="Hyperlink"/>
                    <w:noProof/>
                  </w:rPr>
                </w:rPrChange>
              </w:rPr>
              <w:fldChar w:fldCharType="separate"/>
            </w:r>
            <w:r w:rsidRPr="00EB7DE2">
              <w:rPr>
                <w:rStyle w:val="Hyperlink"/>
                <w:rFonts w:ascii="Times New Roman" w:hAnsi="Times New Roman"/>
                <w:b/>
                <w:noProof/>
              </w:rPr>
              <w:t>3.3.1.</w:t>
            </w:r>
            <w:r w:rsidRPr="00EB7DE2">
              <w:rPr>
                <w:rFonts w:ascii="Times New Roman" w:eastAsiaTheme="minorEastAsia" w:hAnsi="Times New Roman"/>
                <w:noProof/>
                <w:lang w:val="en-US"/>
                <w:rPrChange w:id="13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Sơ đồ thực hiện tổng quát của hệ thống Camunda-database</w:t>
            </w:r>
            <w:r w:rsidRPr="00EB7DE2">
              <w:rPr>
                <w:rFonts w:ascii="Times New Roman" w:hAnsi="Times New Roman"/>
                <w:noProof/>
                <w:webHidden/>
                <w:rPrChange w:id="1340" w:author="Chanh Duc Ngo" w:date="2019-03-13T09:59:00Z">
                  <w:rPr>
                    <w:noProof/>
                    <w:webHidden/>
                  </w:rPr>
                </w:rPrChange>
              </w:rPr>
              <w:tab/>
            </w:r>
            <w:r w:rsidRPr="00EB7DE2">
              <w:rPr>
                <w:rFonts w:ascii="Times New Roman" w:hAnsi="Times New Roman"/>
                <w:noProof/>
                <w:webHidden/>
                <w:rPrChange w:id="1341" w:author="Chanh Duc Ngo" w:date="2019-03-13T09:59:00Z">
                  <w:rPr>
                    <w:noProof/>
                    <w:webHidden/>
                  </w:rPr>
                </w:rPrChange>
              </w:rPr>
              <w:fldChar w:fldCharType="begin"/>
            </w:r>
            <w:r w:rsidRPr="00EB7DE2">
              <w:rPr>
                <w:rFonts w:ascii="Times New Roman" w:hAnsi="Times New Roman"/>
                <w:noProof/>
                <w:webHidden/>
                <w:rPrChange w:id="1342" w:author="Chanh Duc Ngo" w:date="2019-03-13T09:59:00Z">
                  <w:rPr>
                    <w:noProof/>
                    <w:webHidden/>
                  </w:rPr>
                </w:rPrChange>
              </w:rPr>
              <w:instrText xml:space="preserve"> PAGEREF _Toc3204516 \h </w:instrText>
            </w:r>
          </w:ins>
          <w:r w:rsidRPr="00EB7DE2">
            <w:rPr>
              <w:rFonts w:ascii="Times New Roman" w:hAnsi="Times New Roman"/>
              <w:noProof/>
              <w:webHidden/>
              <w:rPrChange w:id="1343" w:author="Chanh Duc Ngo" w:date="2019-03-13T09:59:00Z">
                <w:rPr>
                  <w:rFonts w:ascii="Times New Roman" w:hAnsi="Times New Roman"/>
                  <w:noProof/>
                  <w:webHidden/>
                </w:rPr>
              </w:rPrChange>
            </w:rPr>
          </w:r>
          <w:r w:rsidRPr="00EB7DE2">
            <w:rPr>
              <w:rFonts w:ascii="Times New Roman" w:hAnsi="Times New Roman"/>
              <w:noProof/>
              <w:webHidden/>
              <w:rPrChange w:id="1344" w:author="Chanh Duc Ngo" w:date="2019-03-13T09:59:00Z">
                <w:rPr>
                  <w:noProof/>
                  <w:webHidden/>
                </w:rPr>
              </w:rPrChange>
            </w:rPr>
            <w:fldChar w:fldCharType="separate"/>
          </w:r>
          <w:ins w:id="1345" w:author="Thảo Nguyễn Kim" w:date="2019-03-11T15:00:00Z">
            <w:r w:rsidR="000E3618" w:rsidRPr="00EB7DE2">
              <w:rPr>
                <w:rFonts w:ascii="Times New Roman" w:hAnsi="Times New Roman"/>
                <w:noProof/>
                <w:webHidden/>
                <w:rPrChange w:id="1346" w:author="Chanh Duc Ngo" w:date="2019-03-13T09:59:00Z">
                  <w:rPr>
                    <w:noProof/>
                    <w:webHidden/>
                  </w:rPr>
                </w:rPrChange>
              </w:rPr>
              <w:t>55</w:t>
            </w:r>
          </w:ins>
          <w:ins w:id="1347" w:author="Thảo Nguyễn Kim" w:date="2019-03-11T13:46:00Z">
            <w:r w:rsidRPr="00EB7DE2">
              <w:rPr>
                <w:rFonts w:ascii="Times New Roman" w:hAnsi="Times New Roman"/>
                <w:noProof/>
                <w:webHidden/>
                <w:rPrChange w:id="1348" w:author="Chanh Duc Ngo" w:date="2019-03-13T09:59:00Z">
                  <w:rPr>
                    <w:noProof/>
                    <w:webHidden/>
                  </w:rPr>
                </w:rPrChange>
              </w:rPr>
              <w:fldChar w:fldCharType="end"/>
            </w:r>
            <w:r w:rsidRPr="00EB7DE2">
              <w:rPr>
                <w:rStyle w:val="Hyperlink"/>
                <w:rFonts w:ascii="Times New Roman" w:hAnsi="Times New Roman"/>
                <w:noProof/>
                <w:rPrChange w:id="1349" w:author="Chanh Duc Ngo" w:date="2019-03-13T09:59:00Z">
                  <w:rPr>
                    <w:rStyle w:val="Hyperlink"/>
                    <w:noProof/>
                  </w:rPr>
                </w:rPrChange>
              </w:rPr>
              <w:fldChar w:fldCharType="end"/>
            </w:r>
          </w:ins>
        </w:p>
        <w:p w14:paraId="1881216B" w14:textId="77777777" w:rsidR="00300761" w:rsidRPr="00EB7DE2" w:rsidRDefault="00300761">
          <w:pPr>
            <w:pStyle w:val="TOC3"/>
            <w:tabs>
              <w:tab w:val="left" w:pos="1320"/>
              <w:tab w:val="right" w:leader="dot" w:pos="8895"/>
            </w:tabs>
            <w:rPr>
              <w:ins w:id="1350" w:author="Thảo Nguyễn Kim" w:date="2019-03-11T13:46:00Z"/>
              <w:rFonts w:ascii="Times New Roman" w:eastAsiaTheme="minorEastAsia" w:hAnsi="Times New Roman"/>
              <w:noProof/>
              <w:lang w:val="en-US"/>
              <w:rPrChange w:id="1351" w:author="Chanh Duc Ngo" w:date="2019-03-13T09:59:00Z">
                <w:rPr>
                  <w:ins w:id="1352" w:author="Thảo Nguyễn Kim" w:date="2019-03-11T13:46:00Z"/>
                  <w:rFonts w:asciiTheme="minorHAnsi" w:eastAsiaTheme="minorEastAsia" w:hAnsiTheme="minorHAnsi" w:cstheme="minorBidi"/>
                  <w:noProof/>
                  <w:lang w:val="en-US"/>
                </w:rPr>
              </w:rPrChange>
            </w:rPr>
          </w:pPr>
          <w:ins w:id="1353" w:author="Thảo Nguyễn Kim" w:date="2019-03-11T13:46:00Z">
            <w:r w:rsidRPr="00EB7DE2">
              <w:rPr>
                <w:rStyle w:val="Hyperlink"/>
                <w:rFonts w:ascii="Times New Roman" w:hAnsi="Times New Roman"/>
                <w:noProof/>
                <w:rPrChange w:id="1354" w:author="Chanh Duc Ngo" w:date="2019-03-13T09:59:00Z">
                  <w:rPr>
                    <w:rStyle w:val="Hyperlink"/>
                    <w:noProof/>
                  </w:rPr>
                </w:rPrChange>
              </w:rPr>
              <w:fldChar w:fldCharType="begin"/>
            </w:r>
            <w:r w:rsidRPr="00EB7DE2">
              <w:rPr>
                <w:rStyle w:val="Hyperlink"/>
                <w:rFonts w:ascii="Times New Roman" w:hAnsi="Times New Roman"/>
                <w:noProof/>
                <w:rPrChange w:id="1355" w:author="Chanh Duc Ngo" w:date="2019-03-13T09:59:00Z">
                  <w:rPr>
                    <w:rStyle w:val="Hyperlink"/>
                    <w:noProof/>
                  </w:rPr>
                </w:rPrChange>
              </w:rPr>
              <w:instrText xml:space="preserve"> </w:instrText>
            </w:r>
            <w:r w:rsidRPr="00EB7DE2">
              <w:rPr>
                <w:rFonts w:ascii="Times New Roman" w:hAnsi="Times New Roman"/>
                <w:noProof/>
                <w:rPrChange w:id="1356" w:author="Chanh Duc Ngo" w:date="2019-03-13T09:59:00Z">
                  <w:rPr>
                    <w:noProof/>
                  </w:rPr>
                </w:rPrChange>
              </w:rPr>
              <w:instrText>HYPERLINK \l "_Toc3204517"</w:instrText>
            </w:r>
            <w:r w:rsidRPr="00EB7DE2">
              <w:rPr>
                <w:rStyle w:val="Hyperlink"/>
                <w:rFonts w:ascii="Times New Roman" w:hAnsi="Times New Roman"/>
                <w:noProof/>
                <w:rPrChange w:id="1357" w:author="Chanh Duc Ngo" w:date="2019-03-13T09:59:00Z">
                  <w:rPr>
                    <w:rStyle w:val="Hyperlink"/>
                    <w:noProof/>
                  </w:rPr>
                </w:rPrChange>
              </w:rPr>
              <w:instrText xml:space="preserve"> </w:instrText>
            </w:r>
            <w:r w:rsidRPr="00EB7DE2">
              <w:rPr>
                <w:rStyle w:val="Hyperlink"/>
                <w:rFonts w:ascii="Times New Roman" w:hAnsi="Times New Roman"/>
                <w:noProof/>
                <w:rPrChange w:id="1358" w:author="Chanh Duc Ngo" w:date="2019-03-13T09:59:00Z">
                  <w:rPr>
                    <w:rStyle w:val="Hyperlink"/>
                    <w:noProof/>
                  </w:rPr>
                </w:rPrChange>
              </w:rPr>
              <w:fldChar w:fldCharType="separate"/>
            </w:r>
            <w:r w:rsidRPr="00EB7DE2">
              <w:rPr>
                <w:rStyle w:val="Hyperlink"/>
                <w:rFonts w:ascii="Times New Roman" w:hAnsi="Times New Roman"/>
                <w:b/>
                <w:noProof/>
              </w:rPr>
              <w:t>3.3.2.</w:t>
            </w:r>
            <w:r w:rsidRPr="00EB7DE2">
              <w:rPr>
                <w:rFonts w:ascii="Times New Roman" w:eastAsiaTheme="minorEastAsia" w:hAnsi="Times New Roman"/>
                <w:noProof/>
                <w:lang w:val="en-US"/>
                <w:rPrChange w:id="13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thành phần đã mở rộng trong Camunda-database.</w:t>
            </w:r>
            <w:r w:rsidRPr="00EB7DE2">
              <w:rPr>
                <w:rFonts w:ascii="Times New Roman" w:hAnsi="Times New Roman"/>
                <w:noProof/>
                <w:webHidden/>
                <w:rPrChange w:id="1360" w:author="Chanh Duc Ngo" w:date="2019-03-13T09:59:00Z">
                  <w:rPr>
                    <w:noProof/>
                    <w:webHidden/>
                  </w:rPr>
                </w:rPrChange>
              </w:rPr>
              <w:tab/>
            </w:r>
            <w:r w:rsidRPr="00EB7DE2">
              <w:rPr>
                <w:rFonts w:ascii="Times New Roman" w:hAnsi="Times New Roman"/>
                <w:noProof/>
                <w:webHidden/>
                <w:rPrChange w:id="1361" w:author="Chanh Duc Ngo" w:date="2019-03-13T09:59:00Z">
                  <w:rPr>
                    <w:noProof/>
                    <w:webHidden/>
                  </w:rPr>
                </w:rPrChange>
              </w:rPr>
              <w:fldChar w:fldCharType="begin"/>
            </w:r>
            <w:r w:rsidRPr="00EB7DE2">
              <w:rPr>
                <w:rFonts w:ascii="Times New Roman" w:hAnsi="Times New Roman"/>
                <w:noProof/>
                <w:webHidden/>
                <w:rPrChange w:id="1362" w:author="Chanh Duc Ngo" w:date="2019-03-13T09:59:00Z">
                  <w:rPr>
                    <w:noProof/>
                    <w:webHidden/>
                  </w:rPr>
                </w:rPrChange>
              </w:rPr>
              <w:instrText xml:space="preserve"> PAGEREF _Toc3204517 \h </w:instrText>
            </w:r>
          </w:ins>
          <w:r w:rsidRPr="00EB7DE2">
            <w:rPr>
              <w:rFonts w:ascii="Times New Roman" w:hAnsi="Times New Roman"/>
              <w:noProof/>
              <w:webHidden/>
              <w:rPrChange w:id="1363" w:author="Chanh Duc Ngo" w:date="2019-03-13T09:59:00Z">
                <w:rPr>
                  <w:rFonts w:ascii="Times New Roman" w:hAnsi="Times New Roman"/>
                  <w:noProof/>
                  <w:webHidden/>
                </w:rPr>
              </w:rPrChange>
            </w:rPr>
          </w:r>
          <w:r w:rsidRPr="00EB7DE2">
            <w:rPr>
              <w:rFonts w:ascii="Times New Roman" w:hAnsi="Times New Roman"/>
              <w:noProof/>
              <w:webHidden/>
              <w:rPrChange w:id="1364" w:author="Chanh Duc Ngo" w:date="2019-03-13T09:59:00Z">
                <w:rPr>
                  <w:noProof/>
                  <w:webHidden/>
                </w:rPr>
              </w:rPrChange>
            </w:rPr>
            <w:fldChar w:fldCharType="separate"/>
          </w:r>
          <w:ins w:id="1365" w:author="Thảo Nguyễn Kim" w:date="2019-03-11T15:00:00Z">
            <w:r w:rsidR="000E3618" w:rsidRPr="00EB7DE2">
              <w:rPr>
                <w:rFonts w:ascii="Times New Roman" w:hAnsi="Times New Roman"/>
                <w:noProof/>
                <w:webHidden/>
                <w:rPrChange w:id="1366" w:author="Chanh Duc Ngo" w:date="2019-03-13T09:59:00Z">
                  <w:rPr>
                    <w:noProof/>
                    <w:webHidden/>
                  </w:rPr>
                </w:rPrChange>
              </w:rPr>
              <w:t>57</w:t>
            </w:r>
          </w:ins>
          <w:ins w:id="1367" w:author="Thảo Nguyễn Kim" w:date="2019-03-11T13:46:00Z">
            <w:r w:rsidRPr="00EB7DE2">
              <w:rPr>
                <w:rFonts w:ascii="Times New Roman" w:hAnsi="Times New Roman"/>
                <w:noProof/>
                <w:webHidden/>
                <w:rPrChange w:id="1368" w:author="Chanh Duc Ngo" w:date="2019-03-13T09:59:00Z">
                  <w:rPr>
                    <w:noProof/>
                    <w:webHidden/>
                  </w:rPr>
                </w:rPrChange>
              </w:rPr>
              <w:fldChar w:fldCharType="end"/>
            </w:r>
            <w:r w:rsidRPr="00EB7DE2">
              <w:rPr>
                <w:rStyle w:val="Hyperlink"/>
                <w:rFonts w:ascii="Times New Roman" w:hAnsi="Times New Roman"/>
                <w:noProof/>
                <w:rPrChange w:id="1369" w:author="Chanh Duc Ngo" w:date="2019-03-13T09:59:00Z">
                  <w:rPr>
                    <w:rStyle w:val="Hyperlink"/>
                    <w:noProof/>
                  </w:rPr>
                </w:rPrChange>
              </w:rPr>
              <w:fldChar w:fldCharType="end"/>
            </w:r>
          </w:ins>
        </w:p>
        <w:p w14:paraId="2CEBB634" w14:textId="77777777" w:rsidR="00300761" w:rsidRPr="00EB7DE2" w:rsidRDefault="00300761">
          <w:pPr>
            <w:pStyle w:val="TOC4"/>
            <w:tabs>
              <w:tab w:val="left" w:pos="1760"/>
              <w:tab w:val="right" w:leader="dot" w:pos="8895"/>
            </w:tabs>
            <w:rPr>
              <w:ins w:id="1370" w:author="Thảo Nguyễn Kim" w:date="2019-03-11T13:46:00Z"/>
              <w:rFonts w:ascii="Times New Roman" w:eastAsiaTheme="minorEastAsia" w:hAnsi="Times New Roman"/>
              <w:noProof/>
              <w:lang w:val="en-US"/>
              <w:rPrChange w:id="1371" w:author="Chanh Duc Ngo" w:date="2019-03-13T09:59:00Z">
                <w:rPr>
                  <w:ins w:id="1372" w:author="Thảo Nguyễn Kim" w:date="2019-03-11T13:46:00Z"/>
                  <w:rFonts w:asciiTheme="minorHAnsi" w:eastAsiaTheme="minorEastAsia" w:hAnsiTheme="minorHAnsi" w:cstheme="minorBidi"/>
                  <w:noProof/>
                  <w:lang w:val="en-US"/>
                </w:rPr>
              </w:rPrChange>
            </w:rPr>
          </w:pPr>
          <w:ins w:id="1373" w:author="Thảo Nguyễn Kim" w:date="2019-03-11T13:46:00Z">
            <w:r w:rsidRPr="00EB7DE2">
              <w:rPr>
                <w:rStyle w:val="Hyperlink"/>
                <w:rFonts w:ascii="Times New Roman" w:hAnsi="Times New Roman"/>
                <w:noProof/>
                <w:rPrChange w:id="1374" w:author="Chanh Duc Ngo" w:date="2019-03-13T09:59:00Z">
                  <w:rPr>
                    <w:rStyle w:val="Hyperlink"/>
                    <w:noProof/>
                  </w:rPr>
                </w:rPrChange>
              </w:rPr>
              <w:fldChar w:fldCharType="begin"/>
            </w:r>
            <w:r w:rsidRPr="00EB7DE2">
              <w:rPr>
                <w:rStyle w:val="Hyperlink"/>
                <w:rFonts w:ascii="Times New Roman" w:hAnsi="Times New Roman"/>
                <w:noProof/>
                <w:rPrChange w:id="1375" w:author="Chanh Duc Ngo" w:date="2019-03-13T09:59:00Z">
                  <w:rPr>
                    <w:rStyle w:val="Hyperlink"/>
                    <w:noProof/>
                  </w:rPr>
                </w:rPrChange>
              </w:rPr>
              <w:instrText xml:space="preserve"> </w:instrText>
            </w:r>
            <w:r w:rsidRPr="00EB7DE2">
              <w:rPr>
                <w:rFonts w:ascii="Times New Roman" w:hAnsi="Times New Roman"/>
                <w:noProof/>
                <w:rPrChange w:id="1376" w:author="Chanh Duc Ngo" w:date="2019-03-13T09:59:00Z">
                  <w:rPr>
                    <w:noProof/>
                  </w:rPr>
                </w:rPrChange>
              </w:rPr>
              <w:instrText>HYPERLINK \l "_Toc3204518"</w:instrText>
            </w:r>
            <w:r w:rsidRPr="00EB7DE2">
              <w:rPr>
                <w:rStyle w:val="Hyperlink"/>
                <w:rFonts w:ascii="Times New Roman" w:hAnsi="Times New Roman"/>
                <w:noProof/>
                <w:rPrChange w:id="1377" w:author="Chanh Duc Ngo" w:date="2019-03-13T09:59:00Z">
                  <w:rPr>
                    <w:rStyle w:val="Hyperlink"/>
                    <w:noProof/>
                  </w:rPr>
                </w:rPrChange>
              </w:rPr>
              <w:instrText xml:space="preserve"> </w:instrText>
            </w:r>
            <w:r w:rsidRPr="00EB7DE2">
              <w:rPr>
                <w:rStyle w:val="Hyperlink"/>
                <w:rFonts w:ascii="Times New Roman" w:hAnsi="Times New Roman"/>
                <w:noProof/>
                <w:rPrChange w:id="1378" w:author="Chanh Duc Ngo" w:date="2019-03-13T09:59:00Z">
                  <w:rPr>
                    <w:rStyle w:val="Hyperlink"/>
                    <w:noProof/>
                  </w:rPr>
                </w:rPrChange>
              </w:rPr>
              <w:fldChar w:fldCharType="separate"/>
            </w:r>
            <w:r w:rsidRPr="00EB7DE2">
              <w:rPr>
                <w:rStyle w:val="Hyperlink"/>
                <w:rFonts w:ascii="Times New Roman" w:hAnsi="Times New Roman"/>
                <w:b/>
                <w:noProof/>
              </w:rPr>
              <w:t>3.3.2.1.</w:t>
            </w:r>
            <w:r w:rsidRPr="00EB7DE2">
              <w:rPr>
                <w:rFonts w:ascii="Times New Roman" w:eastAsiaTheme="minorEastAsia" w:hAnsi="Times New Roman"/>
                <w:noProof/>
                <w:lang w:val="en-US"/>
                <w:rPrChange w:id="13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Mở rộng hệ thống mô hình hóa BPMN</w:t>
            </w:r>
            <w:r w:rsidRPr="00EB7DE2">
              <w:rPr>
                <w:rFonts w:ascii="Times New Roman" w:hAnsi="Times New Roman"/>
                <w:noProof/>
                <w:webHidden/>
                <w:rPrChange w:id="1380" w:author="Chanh Duc Ngo" w:date="2019-03-13T09:59:00Z">
                  <w:rPr>
                    <w:noProof/>
                    <w:webHidden/>
                  </w:rPr>
                </w:rPrChange>
              </w:rPr>
              <w:tab/>
            </w:r>
            <w:r w:rsidRPr="00EB7DE2">
              <w:rPr>
                <w:rFonts w:ascii="Times New Roman" w:hAnsi="Times New Roman"/>
                <w:noProof/>
                <w:webHidden/>
                <w:rPrChange w:id="1381" w:author="Chanh Duc Ngo" w:date="2019-03-13T09:59:00Z">
                  <w:rPr>
                    <w:noProof/>
                    <w:webHidden/>
                  </w:rPr>
                </w:rPrChange>
              </w:rPr>
              <w:fldChar w:fldCharType="begin"/>
            </w:r>
            <w:r w:rsidRPr="00EB7DE2">
              <w:rPr>
                <w:rFonts w:ascii="Times New Roman" w:hAnsi="Times New Roman"/>
                <w:noProof/>
                <w:webHidden/>
                <w:rPrChange w:id="1382" w:author="Chanh Duc Ngo" w:date="2019-03-13T09:59:00Z">
                  <w:rPr>
                    <w:noProof/>
                    <w:webHidden/>
                  </w:rPr>
                </w:rPrChange>
              </w:rPr>
              <w:instrText xml:space="preserve"> PAGEREF _Toc3204518 \h </w:instrText>
            </w:r>
          </w:ins>
          <w:r w:rsidRPr="00EB7DE2">
            <w:rPr>
              <w:rFonts w:ascii="Times New Roman" w:hAnsi="Times New Roman"/>
              <w:noProof/>
              <w:webHidden/>
              <w:rPrChange w:id="1383" w:author="Chanh Duc Ngo" w:date="2019-03-13T09:59:00Z">
                <w:rPr>
                  <w:rFonts w:ascii="Times New Roman" w:hAnsi="Times New Roman"/>
                  <w:noProof/>
                  <w:webHidden/>
                </w:rPr>
              </w:rPrChange>
            </w:rPr>
          </w:r>
          <w:r w:rsidRPr="00EB7DE2">
            <w:rPr>
              <w:rFonts w:ascii="Times New Roman" w:hAnsi="Times New Roman"/>
              <w:noProof/>
              <w:webHidden/>
              <w:rPrChange w:id="1384" w:author="Chanh Duc Ngo" w:date="2019-03-13T09:59:00Z">
                <w:rPr>
                  <w:noProof/>
                  <w:webHidden/>
                </w:rPr>
              </w:rPrChange>
            </w:rPr>
            <w:fldChar w:fldCharType="separate"/>
          </w:r>
          <w:ins w:id="1385" w:author="Thảo Nguyễn Kim" w:date="2019-03-11T15:00:00Z">
            <w:r w:rsidR="000E3618" w:rsidRPr="00EB7DE2">
              <w:rPr>
                <w:rFonts w:ascii="Times New Roman" w:hAnsi="Times New Roman"/>
                <w:noProof/>
                <w:webHidden/>
                <w:rPrChange w:id="1386" w:author="Chanh Duc Ngo" w:date="2019-03-13T09:59:00Z">
                  <w:rPr>
                    <w:noProof/>
                    <w:webHidden/>
                  </w:rPr>
                </w:rPrChange>
              </w:rPr>
              <w:t>57</w:t>
            </w:r>
          </w:ins>
          <w:ins w:id="1387" w:author="Thảo Nguyễn Kim" w:date="2019-03-11T13:46:00Z">
            <w:r w:rsidRPr="00EB7DE2">
              <w:rPr>
                <w:rFonts w:ascii="Times New Roman" w:hAnsi="Times New Roman"/>
                <w:noProof/>
                <w:webHidden/>
                <w:rPrChange w:id="1388" w:author="Chanh Duc Ngo" w:date="2019-03-13T09:59:00Z">
                  <w:rPr>
                    <w:noProof/>
                    <w:webHidden/>
                  </w:rPr>
                </w:rPrChange>
              </w:rPr>
              <w:fldChar w:fldCharType="end"/>
            </w:r>
            <w:r w:rsidRPr="00EB7DE2">
              <w:rPr>
                <w:rStyle w:val="Hyperlink"/>
                <w:rFonts w:ascii="Times New Roman" w:hAnsi="Times New Roman"/>
                <w:noProof/>
                <w:rPrChange w:id="1389" w:author="Chanh Duc Ngo" w:date="2019-03-13T09:59:00Z">
                  <w:rPr>
                    <w:rStyle w:val="Hyperlink"/>
                    <w:noProof/>
                  </w:rPr>
                </w:rPrChange>
              </w:rPr>
              <w:fldChar w:fldCharType="end"/>
            </w:r>
          </w:ins>
        </w:p>
        <w:p w14:paraId="69B9A26F" w14:textId="77777777" w:rsidR="00300761" w:rsidRPr="00EB7DE2" w:rsidRDefault="00300761">
          <w:pPr>
            <w:pStyle w:val="TOC5"/>
            <w:tabs>
              <w:tab w:val="left" w:pos="1925"/>
              <w:tab w:val="right" w:leader="dot" w:pos="8895"/>
            </w:tabs>
            <w:rPr>
              <w:ins w:id="1390" w:author="Thảo Nguyễn Kim" w:date="2019-03-11T13:46:00Z"/>
              <w:rFonts w:ascii="Times New Roman" w:hAnsi="Times New Roman" w:cs="Times New Roman"/>
              <w:noProof/>
              <w:lang w:val="en-US"/>
              <w:rPrChange w:id="1391" w:author="Chanh Duc Ngo" w:date="2019-03-13T09:59:00Z">
                <w:rPr>
                  <w:ins w:id="1392" w:author="Thảo Nguyễn Kim" w:date="2019-03-11T13:46:00Z"/>
                  <w:noProof/>
                  <w:lang w:val="en-US"/>
                </w:rPr>
              </w:rPrChange>
            </w:rPr>
          </w:pPr>
          <w:ins w:id="1393" w:author="Thảo Nguyễn Kim" w:date="2019-03-11T13:46:00Z">
            <w:r w:rsidRPr="00EB7DE2">
              <w:rPr>
                <w:rStyle w:val="Hyperlink"/>
                <w:rFonts w:ascii="Times New Roman" w:hAnsi="Times New Roman" w:cs="Times New Roman"/>
                <w:noProof/>
                <w:rPrChange w:id="1394" w:author="Chanh Duc Ngo" w:date="2019-03-13T09:59:00Z">
                  <w:rPr>
                    <w:rStyle w:val="Hyperlink"/>
                    <w:noProof/>
                  </w:rPr>
                </w:rPrChange>
              </w:rPr>
              <w:fldChar w:fldCharType="begin"/>
            </w:r>
            <w:r w:rsidRPr="00EB7DE2">
              <w:rPr>
                <w:rStyle w:val="Hyperlink"/>
                <w:rFonts w:ascii="Times New Roman" w:hAnsi="Times New Roman" w:cs="Times New Roman"/>
                <w:noProof/>
                <w:rPrChange w:id="1395" w:author="Chanh Duc Ngo" w:date="2019-03-13T09:59:00Z">
                  <w:rPr>
                    <w:rStyle w:val="Hyperlink"/>
                    <w:noProof/>
                  </w:rPr>
                </w:rPrChange>
              </w:rPr>
              <w:instrText xml:space="preserve"> </w:instrText>
            </w:r>
            <w:r w:rsidRPr="00EB7DE2">
              <w:rPr>
                <w:rFonts w:ascii="Times New Roman" w:hAnsi="Times New Roman" w:cs="Times New Roman"/>
                <w:noProof/>
                <w:rPrChange w:id="1396" w:author="Chanh Duc Ngo" w:date="2019-03-13T09:59:00Z">
                  <w:rPr>
                    <w:noProof/>
                  </w:rPr>
                </w:rPrChange>
              </w:rPr>
              <w:instrText>HYPERLINK \l "_Toc3204519"</w:instrText>
            </w:r>
            <w:r w:rsidRPr="00EB7DE2">
              <w:rPr>
                <w:rStyle w:val="Hyperlink"/>
                <w:rFonts w:ascii="Times New Roman" w:hAnsi="Times New Roman" w:cs="Times New Roman"/>
                <w:noProof/>
                <w:rPrChange w:id="1397"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1398" w:author="Chanh Duc Ngo" w:date="2019-03-13T09:59:00Z">
                  <w:rPr>
                    <w:rStyle w:val="Hyperlink"/>
                    <w:noProof/>
                  </w:rPr>
                </w:rPrChange>
              </w:rPr>
              <w:fldChar w:fldCharType="separate"/>
            </w:r>
            <w:r w:rsidRPr="00EB7DE2">
              <w:rPr>
                <w:rStyle w:val="Hyperlink"/>
                <w:rFonts w:ascii="Times New Roman" w:hAnsi="Times New Roman" w:cs="Times New Roman"/>
                <w:b/>
                <w:noProof/>
                <w:rPrChange w:id="1399" w:author="Chanh Duc Ngo" w:date="2019-03-13T09:59:00Z">
                  <w:rPr>
                    <w:rStyle w:val="Hyperlink"/>
                    <w:rFonts w:ascii="Times New Roman" w:hAnsi="Times New Roman"/>
                    <w:b/>
                    <w:noProof/>
                  </w:rPr>
                </w:rPrChange>
              </w:rPr>
              <w:t>3.3.2.1.1.</w:t>
            </w:r>
            <w:r w:rsidRPr="00EB7DE2">
              <w:rPr>
                <w:rFonts w:ascii="Times New Roman" w:hAnsi="Times New Roman" w:cs="Times New Roman"/>
                <w:noProof/>
                <w:lang w:val="en-US"/>
                <w:rPrChange w:id="1400" w:author="Chanh Duc Ngo" w:date="2019-03-13T09:59:00Z">
                  <w:rPr>
                    <w:noProof/>
                    <w:lang w:val="en-US"/>
                  </w:rPr>
                </w:rPrChange>
              </w:rPr>
              <w:tab/>
            </w:r>
            <w:r w:rsidRPr="00EB7DE2">
              <w:rPr>
                <w:rStyle w:val="Hyperlink"/>
                <w:rFonts w:ascii="Times New Roman" w:hAnsi="Times New Roman" w:cs="Times New Roman"/>
                <w:b/>
                <w:noProof/>
                <w:rPrChange w:id="1401" w:author="Chanh Duc Ngo" w:date="2019-03-13T09:59:00Z">
                  <w:rPr>
                    <w:rStyle w:val="Hyperlink"/>
                    <w:rFonts w:ascii="Times New Roman" w:hAnsi="Times New Roman"/>
                    <w:b/>
                    <w:noProof/>
                  </w:rPr>
                </w:rPrChange>
              </w:rPr>
              <w:t>Giới thiệu về Camunda Modeler</w:t>
            </w:r>
            <w:r w:rsidRPr="00EB7DE2">
              <w:rPr>
                <w:rFonts w:ascii="Times New Roman" w:hAnsi="Times New Roman" w:cs="Times New Roman"/>
                <w:noProof/>
                <w:webHidden/>
                <w:rPrChange w:id="1402" w:author="Chanh Duc Ngo" w:date="2019-03-13T09:59:00Z">
                  <w:rPr>
                    <w:noProof/>
                    <w:webHidden/>
                  </w:rPr>
                </w:rPrChange>
              </w:rPr>
              <w:tab/>
            </w:r>
            <w:r w:rsidRPr="00EB7DE2">
              <w:rPr>
                <w:rFonts w:ascii="Times New Roman" w:hAnsi="Times New Roman" w:cs="Times New Roman"/>
                <w:noProof/>
                <w:webHidden/>
                <w:rPrChange w:id="1403" w:author="Chanh Duc Ngo" w:date="2019-03-13T09:59:00Z">
                  <w:rPr>
                    <w:noProof/>
                    <w:webHidden/>
                  </w:rPr>
                </w:rPrChange>
              </w:rPr>
              <w:fldChar w:fldCharType="begin"/>
            </w:r>
            <w:r w:rsidRPr="00EB7DE2">
              <w:rPr>
                <w:rFonts w:ascii="Times New Roman" w:hAnsi="Times New Roman" w:cs="Times New Roman"/>
                <w:noProof/>
                <w:webHidden/>
                <w:rPrChange w:id="1404" w:author="Chanh Duc Ngo" w:date="2019-03-13T09:59:00Z">
                  <w:rPr>
                    <w:noProof/>
                    <w:webHidden/>
                  </w:rPr>
                </w:rPrChange>
              </w:rPr>
              <w:instrText xml:space="preserve"> PAGEREF _Toc3204519 \h </w:instrText>
            </w:r>
          </w:ins>
          <w:r w:rsidRPr="00EB7DE2">
            <w:rPr>
              <w:rFonts w:ascii="Times New Roman" w:hAnsi="Times New Roman" w:cs="Times New Roman"/>
              <w:noProof/>
              <w:webHidden/>
              <w:rPrChange w:id="1405"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1406" w:author="Chanh Duc Ngo" w:date="2019-03-13T09:59:00Z">
                <w:rPr>
                  <w:noProof/>
                  <w:webHidden/>
                </w:rPr>
              </w:rPrChange>
            </w:rPr>
            <w:fldChar w:fldCharType="separate"/>
          </w:r>
          <w:ins w:id="1407" w:author="Thảo Nguyễn Kim" w:date="2019-03-11T15:00:00Z">
            <w:r w:rsidR="000E3618" w:rsidRPr="00EB7DE2">
              <w:rPr>
                <w:rFonts w:ascii="Times New Roman" w:hAnsi="Times New Roman" w:cs="Times New Roman"/>
                <w:noProof/>
                <w:webHidden/>
                <w:rPrChange w:id="1408" w:author="Chanh Duc Ngo" w:date="2019-03-13T09:59:00Z">
                  <w:rPr>
                    <w:noProof/>
                    <w:webHidden/>
                  </w:rPr>
                </w:rPrChange>
              </w:rPr>
              <w:t>57</w:t>
            </w:r>
          </w:ins>
          <w:ins w:id="1409" w:author="Thảo Nguyễn Kim" w:date="2019-03-11T13:46:00Z">
            <w:r w:rsidRPr="00EB7DE2">
              <w:rPr>
                <w:rFonts w:ascii="Times New Roman" w:hAnsi="Times New Roman" w:cs="Times New Roman"/>
                <w:noProof/>
                <w:webHidden/>
                <w:rPrChange w:id="1410" w:author="Chanh Duc Ngo" w:date="2019-03-13T09:59:00Z">
                  <w:rPr>
                    <w:noProof/>
                    <w:webHidden/>
                  </w:rPr>
                </w:rPrChange>
              </w:rPr>
              <w:fldChar w:fldCharType="end"/>
            </w:r>
            <w:r w:rsidRPr="00EB7DE2">
              <w:rPr>
                <w:rStyle w:val="Hyperlink"/>
                <w:rFonts w:ascii="Times New Roman" w:hAnsi="Times New Roman" w:cs="Times New Roman"/>
                <w:noProof/>
                <w:rPrChange w:id="1411" w:author="Chanh Duc Ngo" w:date="2019-03-13T09:59:00Z">
                  <w:rPr>
                    <w:rStyle w:val="Hyperlink"/>
                    <w:noProof/>
                  </w:rPr>
                </w:rPrChange>
              </w:rPr>
              <w:fldChar w:fldCharType="end"/>
            </w:r>
          </w:ins>
        </w:p>
        <w:p w14:paraId="11996959" w14:textId="77777777" w:rsidR="00300761" w:rsidRPr="00EB7DE2" w:rsidRDefault="00300761">
          <w:pPr>
            <w:pStyle w:val="TOC5"/>
            <w:tabs>
              <w:tab w:val="left" w:pos="1925"/>
              <w:tab w:val="right" w:leader="dot" w:pos="8895"/>
            </w:tabs>
            <w:rPr>
              <w:ins w:id="1412" w:author="Thảo Nguyễn Kim" w:date="2019-03-11T13:46:00Z"/>
              <w:rFonts w:ascii="Times New Roman" w:hAnsi="Times New Roman" w:cs="Times New Roman"/>
              <w:noProof/>
              <w:lang w:val="en-US"/>
              <w:rPrChange w:id="1413" w:author="Chanh Duc Ngo" w:date="2019-03-13T09:59:00Z">
                <w:rPr>
                  <w:ins w:id="1414" w:author="Thảo Nguyễn Kim" w:date="2019-03-11T13:46:00Z"/>
                  <w:noProof/>
                  <w:lang w:val="en-US"/>
                </w:rPr>
              </w:rPrChange>
            </w:rPr>
          </w:pPr>
          <w:ins w:id="1415" w:author="Thảo Nguyễn Kim" w:date="2019-03-11T13:46:00Z">
            <w:r w:rsidRPr="00EB7DE2">
              <w:rPr>
                <w:rStyle w:val="Hyperlink"/>
                <w:rFonts w:ascii="Times New Roman" w:hAnsi="Times New Roman" w:cs="Times New Roman"/>
                <w:noProof/>
                <w:rPrChange w:id="1416" w:author="Chanh Duc Ngo" w:date="2019-03-13T09:59:00Z">
                  <w:rPr>
                    <w:rStyle w:val="Hyperlink"/>
                    <w:noProof/>
                  </w:rPr>
                </w:rPrChange>
              </w:rPr>
              <w:fldChar w:fldCharType="begin"/>
            </w:r>
            <w:r w:rsidRPr="00EB7DE2">
              <w:rPr>
                <w:rStyle w:val="Hyperlink"/>
                <w:rFonts w:ascii="Times New Roman" w:hAnsi="Times New Roman" w:cs="Times New Roman"/>
                <w:noProof/>
                <w:rPrChange w:id="1417" w:author="Chanh Duc Ngo" w:date="2019-03-13T09:59:00Z">
                  <w:rPr>
                    <w:rStyle w:val="Hyperlink"/>
                    <w:noProof/>
                  </w:rPr>
                </w:rPrChange>
              </w:rPr>
              <w:instrText xml:space="preserve"> </w:instrText>
            </w:r>
            <w:r w:rsidRPr="00EB7DE2">
              <w:rPr>
                <w:rFonts w:ascii="Times New Roman" w:hAnsi="Times New Roman" w:cs="Times New Roman"/>
                <w:noProof/>
                <w:rPrChange w:id="1418" w:author="Chanh Duc Ngo" w:date="2019-03-13T09:59:00Z">
                  <w:rPr>
                    <w:noProof/>
                  </w:rPr>
                </w:rPrChange>
              </w:rPr>
              <w:instrText>HYPERLINK \l "_Toc3204520"</w:instrText>
            </w:r>
            <w:r w:rsidRPr="00EB7DE2">
              <w:rPr>
                <w:rStyle w:val="Hyperlink"/>
                <w:rFonts w:ascii="Times New Roman" w:hAnsi="Times New Roman" w:cs="Times New Roman"/>
                <w:noProof/>
                <w:rPrChange w:id="1419"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1420" w:author="Chanh Duc Ngo" w:date="2019-03-13T09:59:00Z">
                  <w:rPr>
                    <w:rStyle w:val="Hyperlink"/>
                    <w:noProof/>
                  </w:rPr>
                </w:rPrChange>
              </w:rPr>
              <w:fldChar w:fldCharType="separate"/>
            </w:r>
            <w:r w:rsidRPr="00EB7DE2">
              <w:rPr>
                <w:rStyle w:val="Hyperlink"/>
                <w:rFonts w:ascii="Times New Roman" w:hAnsi="Times New Roman" w:cs="Times New Roman"/>
                <w:b/>
                <w:noProof/>
                <w:rPrChange w:id="1421" w:author="Chanh Duc Ngo" w:date="2019-03-13T09:59:00Z">
                  <w:rPr>
                    <w:rStyle w:val="Hyperlink"/>
                    <w:rFonts w:ascii="Times New Roman" w:hAnsi="Times New Roman"/>
                    <w:b/>
                    <w:noProof/>
                  </w:rPr>
                </w:rPrChange>
              </w:rPr>
              <w:t>3.3.2.1.2.</w:t>
            </w:r>
            <w:r w:rsidRPr="00EB7DE2">
              <w:rPr>
                <w:rFonts w:ascii="Times New Roman" w:hAnsi="Times New Roman" w:cs="Times New Roman"/>
                <w:noProof/>
                <w:lang w:val="en-US"/>
                <w:rPrChange w:id="1422" w:author="Chanh Duc Ngo" w:date="2019-03-13T09:59:00Z">
                  <w:rPr>
                    <w:noProof/>
                    <w:lang w:val="en-US"/>
                  </w:rPr>
                </w:rPrChange>
              </w:rPr>
              <w:tab/>
            </w:r>
            <w:r w:rsidRPr="00EB7DE2">
              <w:rPr>
                <w:rStyle w:val="Hyperlink"/>
                <w:rFonts w:ascii="Times New Roman" w:hAnsi="Times New Roman" w:cs="Times New Roman"/>
                <w:b/>
                <w:noProof/>
                <w:rPrChange w:id="1423" w:author="Chanh Duc Ngo" w:date="2019-03-13T09:59:00Z">
                  <w:rPr>
                    <w:rStyle w:val="Hyperlink"/>
                    <w:rFonts w:ascii="Times New Roman" w:hAnsi="Times New Roman"/>
                    <w:b/>
                    <w:noProof/>
                  </w:rPr>
                </w:rPrChange>
              </w:rPr>
              <w:t>Cấu trúc các tập tin mã nguồn của công cụ Modeler</w:t>
            </w:r>
            <w:r w:rsidRPr="00EB7DE2">
              <w:rPr>
                <w:rFonts w:ascii="Times New Roman" w:hAnsi="Times New Roman" w:cs="Times New Roman"/>
                <w:noProof/>
                <w:webHidden/>
                <w:rPrChange w:id="1424" w:author="Chanh Duc Ngo" w:date="2019-03-13T09:59:00Z">
                  <w:rPr>
                    <w:noProof/>
                    <w:webHidden/>
                  </w:rPr>
                </w:rPrChange>
              </w:rPr>
              <w:tab/>
            </w:r>
            <w:r w:rsidRPr="00EB7DE2">
              <w:rPr>
                <w:rFonts w:ascii="Times New Roman" w:hAnsi="Times New Roman" w:cs="Times New Roman"/>
                <w:noProof/>
                <w:webHidden/>
                <w:rPrChange w:id="1425" w:author="Chanh Duc Ngo" w:date="2019-03-13T09:59:00Z">
                  <w:rPr>
                    <w:noProof/>
                    <w:webHidden/>
                  </w:rPr>
                </w:rPrChange>
              </w:rPr>
              <w:fldChar w:fldCharType="begin"/>
            </w:r>
            <w:r w:rsidRPr="00EB7DE2">
              <w:rPr>
                <w:rFonts w:ascii="Times New Roman" w:hAnsi="Times New Roman" w:cs="Times New Roman"/>
                <w:noProof/>
                <w:webHidden/>
                <w:rPrChange w:id="1426" w:author="Chanh Duc Ngo" w:date="2019-03-13T09:59:00Z">
                  <w:rPr>
                    <w:noProof/>
                    <w:webHidden/>
                  </w:rPr>
                </w:rPrChange>
              </w:rPr>
              <w:instrText xml:space="preserve"> PAGEREF _Toc3204520 \h </w:instrText>
            </w:r>
          </w:ins>
          <w:r w:rsidRPr="00EB7DE2">
            <w:rPr>
              <w:rFonts w:ascii="Times New Roman" w:hAnsi="Times New Roman" w:cs="Times New Roman"/>
              <w:noProof/>
              <w:webHidden/>
              <w:rPrChange w:id="1427"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1428" w:author="Chanh Duc Ngo" w:date="2019-03-13T09:59:00Z">
                <w:rPr>
                  <w:noProof/>
                  <w:webHidden/>
                </w:rPr>
              </w:rPrChange>
            </w:rPr>
            <w:fldChar w:fldCharType="separate"/>
          </w:r>
          <w:ins w:id="1429" w:author="Thảo Nguyễn Kim" w:date="2019-03-11T15:00:00Z">
            <w:r w:rsidR="000E3618" w:rsidRPr="00EB7DE2">
              <w:rPr>
                <w:rFonts w:ascii="Times New Roman" w:hAnsi="Times New Roman" w:cs="Times New Roman"/>
                <w:noProof/>
                <w:webHidden/>
                <w:rPrChange w:id="1430" w:author="Chanh Duc Ngo" w:date="2019-03-13T09:59:00Z">
                  <w:rPr>
                    <w:noProof/>
                    <w:webHidden/>
                  </w:rPr>
                </w:rPrChange>
              </w:rPr>
              <w:t>57</w:t>
            </w:r>
          </w:ins>
          <w:ins w:id="1431" w:author="Thảo Nguyễn Kim" w:date="2019-03-11T13:46:00Z">
            <w:r w:rsidRPr="00EB7DE2">
              <w:rPr>
                <w:rFonts w:ascii="Times New Roman" w:hAnsi="Times New Roman" w:cs="Times New Roman"/>
                <w:noProof/>
                <w:webHidden/>
                <w:rPrChange w:id="1432" w:author="Chanh Duc Ngo" w:date="2019-03-13T09:59:00Z">
                  <w:rPr>
                    <w:noProof/>
                    <w:webHidden/>
                  </w:rPr>
                </w:rPrChange>
              </w:rPr>
              <w:fldChar w:fldCharType="end"/>
            </w:r>
            <w:r w:rsidRPr="00EB7DE2">
              <w:rPr>
                <w:rStyle w:val="Hyperlink"/>
                <w:rFonts w:ascii="Times New Roman" w:hAnsi="Times New Roman" w:cs="Times New Roman"/>
                <w:noProof/>
                <w:rPrChange w:id="1433" w:author="Chanh Duc Ngo" w:date="2019-03-13T09:59:00Z">
                  <w:rPr>
                    <w:rStyle w:val="Hyperlink"/>
                    <w:noProof/>
                  </w:rPr>
                </w:rPrChange>
              </w:rPr>
              <w:fldChar w:fldCharType="end"/>
            </w:r>
          </w:ins>
        </w:p>
        <w:p w14:paraId="456B39D2" w14:textId="77777777" w:rsidR="00300761" w:rsidRPr="00EB7DE2" w:rsidRDefault="00300761">
          <w:pPr>
            <w:pStyle w:val="TOC4"/>
            <w:tabs>
              <w:tab w:val="left" w:pos="1760"/>
              <w:tab w:val="right" w:leader="dot" w:pos="8895"/>
            </w:tabs>
            <w:rPr>
              <w:ins w:id="1434" w:author="Thảo Nguyễn Kim" w:date="2019-03-11T13:46:00Z"/>
              <w:rFonts w:ascii="Times New Roman" w:eastAsiaTheme="minorEastAsia" w:hAnsi="Times New Roman"/>
              <w:noProof/>
              <w:lang w:val="en-US"/>
              <w:rPrChange w:id="1435" w:author="Chanh Duc Ngo" w:date="2019-03-13T09:59:00Z">
                <w:rPr>
                  <w:ins w:id="1436" w:author="Thảo Nguyễn Kim" w:date="2019-03-11T13:46:00Z"/>
                  <w:rFonts w:asciiTheme="minorHAnsi" w:eastAsiaTheme="minorEastAsia" w:hAnsiTheme="minorHAnsi" w:cstheme="minorBidi"/>
                  <w:noProof/>
                  <w:lang w:val="en-US"/>
                </w:rPr>
              </w:rPrChange>
            </w:rPr>
          </w:pPr>
          <w:ins w:id="1437" w:author="Thảo Nguyễn Kim" w:date="2019-03-11T13:46:00Z">
            <w:r w:rsidRPr="00EB7DE2">
              <w:rPr>
                <w:rStyle w:val="Hyperlink"/>
                <w:rFonts w:ascii="Times New Roman" w:hAnsi="Times New Roman"/>
                <w:noProof/>
                <w:rPrChange w:id="1438" w:author="Chanh Duc Ngo" w:date="2019-03-13T09:59:00Z">
                  <w:rPr>
                    <w:rStyle w:val="Hyperlink"/>
                    <w:noProof/>
                  </w:rPr>
                </w:rPrChange>
              </w:rPr>
              <w:fldChar w:fldCharType="begin"/>
            </w:r>
            <w:r w:rsidRPr="00EB7DE2">
              <w:rPr>
                <w:rStyle w:val="Hyperlink"/>
                <w:rFonts w:ascii="Times New Roman" w:hAnsi="Times New Roman"/>
                <w:noProof/>
                <w:rPrChange w:id="1439" w:author="Chanh Duc Ngo" w:date="2019-03-13T09:59:00Z">
                  <w:rPr>
                    <w:rStyle w:val="Hyperlink"/>
                    <w:noProof/>
                  </w:rPr>
                </w:rPrChange>
              </w:rPr>
              <w:instrText xml:space="preserve"> </w:instrText>
            </w:r>
            <w:r w:rsidRPr="00EB7DE2">
              <w:rPr>
                <w:rFonts w:ascii="Times New Roman" w:hAnsi="Times New Roman"/>
                <w:noProof/>
                <w:rPrChange w:id="1440" w:author="Chanh Duc Ngo" w:date="2019-03-13T09:59:00Z">
                  <w:rPr>
                    <w:noProof/>
                  </w:rPr>
                </w:rPrChange>
              </w:rPr>
              <w:instrText>HYPERLINK \l "_Toc3204521"</w:instrText>
            </w:r>
            <w:r w:rsidRPr="00EB7DE2">
              <w:rPr>
                <w:rStyle w:val="Hyperlink"/>
                <w:rFonts w:ascii="Times New Roman" w:hAnsi="Times New Roman"/>
                <w:noProof/>
                <w:rPrChange w:id="1441" w:author="Chanh Duc Ngo" w:date="2019-03-13T09:59:00Z">
                  <w:rPr>
                    <w:rStyle w:val="Hyperlink"/>
                    <w:noProof/>
                  </w:rPr>
                </w:rPrChange>
              </w:rPr>
              <w:instrText xml:space="preserve"> </w:instrText>
            </w:r>
            <w:r w:rsidRPr="00EB7DE2">
              <w:rPr>
                <w:rStyle w:val="Hyperlink"/>
                <w:rFonts w:ascii="Times New Roman" w:hAnsi="Times New Roman"/>
                <w:noProof/>
                <w:rPrChange w:id="1442" w:author="Chanh Duc Ngo" w:date="2019-03-13T09:59:00Z">
                  <w:rPr>
                    <w:rStyle w:val="Hyperlink"/>
                    <w:noProof/>
                  </w:rPr>
                </w:rPrChange>
              </w:rPr>
              <w:fldChar w:fldCharType="separate"/>
            </w:r>
            <w:r w:rsidRPr="00EB7DE2">
              <w:rPr>
                <w:rStyle w:val="Hyperlink"/>
                <w:rFonts w:ascii="Times New Roman" w:hAnsi="Times New Roman"/>
                <w:b/>
                <w:noProof/>
              </w:rPr>
              <w:t>3.3.2.2.</w:t>
            </w:r>
            <w:r w:rsidRPr="00EB7DE2">
              <w:rPr>
                <w:rFonts w:ascii="Times New Roman" w:eastAsiaTheme="minorEastAsia" w:hAnsi="Times New Roman"/>
                <w:noProof/>
                <w:lang w:val="en-US"/>
                <w:rPrChange w:id="1443"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Mở rộng hệ thống vận hành quy trình bằng DEP</w:t>
            </w:r>
            <w:r w:rsidRPr="00EB7DE2">
              <w:rPr>
                <w:rFonts w:ascii="Times New Roman" w:hAnsi="Times New Roman"/>
                <w:noProof/>
                <w:webHidden/>
                <w:rPrChange w:id="1444" w:author="Chanh Duc Ngo" w:date="2019-03-13T09:59:00Z">
                  <w:rPr>
                    <w:noProof/>
                    <w:webHidden/>
                  </w:rPr>
                </w:rPrChange>
              </w:rPr>
              <w:tab/>
            </w:r>
            <w:r w:rsidRPr="00EB7DE2">
              <w:rPr>
                <w:rFonts w:ascii="Times New Roman" w:hAnsi="Times New Roman"/>
                <w:noProof/>
                <w:webHidden/>
                <w:rPrChange w:id="1445" w:author="Chanh Duc Ngo" w:date="2019-03-13T09:59:00Z">
                  <w:rPr>
                    <w:noProof/>
                    <w:webHidden/>
                  </w:rPr>
                </w:rPrChange>
              </w:rPr>
              <w:fldChar w:fldCharType="begin"/>
            </w:r>
            <w:r w:rsidRPr="00EB7DE2">
              <w:rPr>
                <w:rFonts w:ascii="Times New Roman" w:hAnsi="Times New Roman"/>
                <w:noProof/>
                <w:webHidden/>
                <w:rPrChange w:id="1446" w:author="Chanh Duc Ngo" w:date="2019-03-13T09:59:00Z">
                  <w:rPr>
                    <w:noProof/>
                    <w:webHidden/>
                  </w:rPr>
                </w:rPrChange>
              </w:rPr>
              <w:instrText xml:space="preserve"> PAGEREF _Toc3204521 \h </w:instrText>
            </w:r>
          </w:ins>
          <w:r w:rsidRPr="00EB7DE2">
            <w:rPr>
              <w:rFonts w:ascii="Times New Roman" w:hAnsi="Times New Roman"/>
              <w:noProof/>
              <w:webHidden/>
              <w:rPrChange w:id="1447" w:author="Chanh Duc Ngo" w:date="2019-03-13T09:59:00Z">
                <w:rPr>
                  <w:rFonts w:ascii="Times New Roman" w:hAnsi="Times New Roman"/>
                  <w:noProof/>
                  <w:webHidden/>
                </w:rPr>
              </w:rPrChange>
            </w:rPr>
          </w:r>
          <w:r w:rsidRPr="00EB7DE2">
            <w:rPr>
              <w:rFonts w:ascii="Times New Roman" w:hAnsi="Times New Roman"/>
              <w:noProof/>
              <w:webHidden/>
              <w:rPrChange w:id="1448" w:author="Chanh Duc Ngo" w:date="2019-03-13T09:59:00Z">
                <w:rPr>
                  <w:noProof/>
                  <w:webHidden/>
                </w:rPr>
              </w:rPrChange>
            </w:rPr>
            <w:fldChar w:fldCharType="separate"/>
          </w:r>
          <w:ins w:id="1449" w:author="Thảo Nguyễn Kim" w:date="2019-03-11T15:00:00Z">
            <w:r w:rsidR="000E3618" w:rsidRPr="00EB7DE2">
              <w:rPr>
                <w:rFonts w:ascii="Times New Roman" w:hAnsi="Times New Roman"/>
                <w:noProof/>
                <w:webHidden/>
                <w:rPrChange w:id="1450" w:author="Chanh Duc Ngo" w:date="2019-03-13T09:59:00Z">
                  <w:rPr>
                    <w:noProof/>
                    <w:webHidden/>
                  </w:rPr>
                </w:rPrChange>
              </w:rPr>
              <w:t>59</w:t>
            </w:r>
          </w:ins>
          <w:ins w:id="1451" w:author="Thảo Nguyễn Kim" w:date="2019-03-11T13:46:00Z">
            <w:r w:rsidRPr="00EB7DE2">
              <w:rPr>
                <w:rFonts w:ascii="Times New Roman" w:hAnsi="Times New Roman"/>
                <w:noProof/>
                <w:webHidden/>
                <w:rPrChange w:id="1452" w:author="Chanh Duc Ngo" w:date="2019-03-13T09:59:00Z">
                  <w:rPr>
                    <w:noProof/>
                    <w:webHidden/>
                  </w:rPr>
                </w:rPrChange>
              </w:rPr>
              <w:fldChar w:fldCharType="end"/>
            </w:r>
            <w:r w:rsidRPr="00EB7DE2">
              <w:rPr>
                <w:rStyle w:val="Hyperlink"/>
                <w:rFonts w:ascii="Times New Roman" w:hAnsi="Times New Roman"/>
                <w:noProof/>
                <w:rPrChange w:id="1453" w:author="Chanh Duc Ngo" w:date="2019-03-13T09:59:00Z">
                  <w:rPr>
                    <w:rStyle w:val="Hyperlink"/>
                    <w:noProof/>
                  </w:rPr>
                </w:rPrChange>
              </w:rPr>
              <w:fldChar w:fldCharType="end"/>
            </w:r>
          </w:ins>
        </w:p>
        <w:p w14:paraId="3D9619DC" w14:textId="77777777" w:rsidR="00300761" w:rsidRPr="00EB7DE2" w:rsidRDefault="00300761">
          <w:pPr>
            <w:pStyle w:val="TOC5"/>
            <w:tabs>
              <w:tab w:val="left" w:pos="1925"/>
              <w:tab w:val="right" w:leader="dot" w:pos="8895"/>
            </w:tabs>
            <w:rPr>
              <w:ins w:id="1454" w:author="Thảo Nguyễn Kim" w:date="2019-03-11T13:46:00Z"/>
              <w:rFonts w:ascii="Times New Roman" w:hAnsi="Times New Roman" w:cs="Times New Roman"/>
              <w:noProof/>
              <w:lang w:val="en-US"/>
              <w:rPrChange w:id="1455" w:author="Chanh Duc Ngo" w:date="2019-03-13T09:59:00Z">
                <w:rPr>
                  <w:ins w:id="1456" w:author="Thảo Nguyễn Kim" w:date="2019-03-11T13:46:00Z"/>
                  <w:noProof/>
                  <w:lang w:val="en-US"/>
                </w:rPr>
              </w:rPrChange>
            </w:rPr>
          </w:pPr>
          <w:ins w:id="1457" w:author="Thảo Nguyễn Kim" w:date="2019-03-11T13:46:00Z">
            <w:r w:rsidRPr="00EB7DE2">
              <w:rPr>
                <w:rStyle w:val="Hyperlink"/>
                <w:rFonts w:ascii="Times New Roman" w:hAnsi="Times New Roman" w:cs="Times New Roman"/>
                <w:noProof/>
                <w:rPrChange w:id="1458" w:author="Chanh Duc Ngo" w:date="2019-03-13T09:59:00Z">
                  <w:rPr>
                    <w:rStyle w:val="Hyperlink"/>
                    <w:noProof/>
                  </w:rPr>
                </w:rPrChange>
              </w:rPr>
              <w:fldChar w:fldCharType="begin"/>
            </w:r>
            <w:r w:rsidRPr="00EB7DE2">
              <w:rPr>
                <w:rStyle w:val="Hyperlink"/>
                <w:rFonts w:ascii="Times New Roman" w:hAnsi="Times New Roman" w:cs="Times New Roman"/>
                <w:noProof/>
                <w:rPrChange w:id="1459" w:author="Chanh Duc Ngo" w:date="2019-03-13T09:59:00Z">
                  <w:rPr>
                    <w:rStyle w:val="Hyperlink"/>
                    <w:noProof/>
                  </w:rPr>
                </w:rPrChange>
              </w:rPr>
              <w:instrText xml:space="preserve"> </w:instrText>
            </w:r>
            <w:r w:rsidRPr="00EB7DE2">
              <w:rPr>
                <w:rFonts w:ascii="Times New Roman" w:hAnsi="Times New Roman" w:cs="Times New Roman"/>
                <w:noProof/>
                <w:rPrChange w:id="1460" w:author="Chanh Duc Ngo" w:date="2019-03-13T09:59:00Z">
                  <w:rPr>
                    <w:noProof/>
                  </w:rPr>
                </w:rPrChange>
              </w:rPr>
              <w:instrText>HYPERLINK \l "_Toc3204522"</w:instrText>
            </w:r>
            <w:r w:rsidRPr="00EB7DE2">
              <w:rPr>
                <w:rStyle w:val="Hyperlink"/>
                <w:rFonts w:ascii="Times New Roman" w:hAnsi="Times New Roman" w:cs="Times New Roman"/>
                <w:noProof/>
                <w:rPrChange w:id="1461"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1462" w:author="Chanh Duc Ngo" w:date="2019-03-13T09:59:00Z">
                  <w:rPr>
                    <w:rStyle w:val="Hyperlink"/>
                    <w:noProof/>
                  </w:rPr>
                </w:rPrChange>
              </w:rPr>
              <w:fldChar w:fldCharType="separate"/>
            </w:r>
            <w:r w:rsidRPr="00EB7DE2">
              <w:rPr>
                <w:rStyle w:val="Hyperlink"/>
                <w:rFonts w:ascii="Times New Roman" w:hAnsi="Times New Roman" w:cs="Times New Roman"/>
                <w:b/>
                <w:noProof/>
                <w:rPrChange w:id="1463" w:author="Chanh Duc Ngo" w:date="2019-03-13T09:59:00Z">
                  <w:rPr>
                    <w:rStyle w:val="Hyperlink"/>
                    <w:rFonts w:ascii="Times New Roman" w:hAnsi="Times New Roman"/>
                    <w:b/>
                    <w:noProof/>
                  </w:rPr>
                </w:rPrChange>
              </w:rPr>
              <w:t>3.3.2.2.1.</w:t>
            </w:r>
            <w:r w:rsidRPr="00EB7DE2">
              <w:rPr>
                <w:rFonts w:ascii="Times New Roman" w:hAnsi="Times New Roman" w:cs="Times New Roman"/>
                <w:noProof/>
                <w:lang w:val="en-US"/>
                <w:rPrChange w:id="1464" w:author="Chanh Duc Ngo" w:date="2019-03-13T09:59:00Z">
                  <w:rPr>
                    <w:noProof/>
                    <w:lang w:val="en-US"/>
                  </w:rPr>
                </w:rPrChange>
              </w:rPr>
              <w:tab/>
            </w:r>
            <w:r w:rsidRPr="00EB7DE2">
              <w:rPr>
                <w:rStyle w:val="Hyperlink"/>
                <w:rFonts w:ascii="Times New Roman" w:hAnsi="Times New Roman" w:cs="Times New Roman"/>
                <w:b/>
                <w:noProof/>
                <w:rPrChange w:id="1465" w:author="Chanh Duc Ngo" w:date="2019-03-13T09:59:00Z">
                  <w:rPr>
                    <w:rStyle w:val="Hyperlink"/>
                    <w:rFonts w:ascii="Times New Roman" w:hAnsi="Times New Roman"/>
                    <w:b/>
                    <w:noProof/>
                  </w:rPr>
                </w:rPrChange>
              </w:rPr>
              <w:t>Giới thiệu về DEP</w:t>
            </w:r>
            <w:r w:rsidRPr="00EB7DE2">
              <w:rPr>
                <w:rFonts w:ascii="Times New Roman" w:hAnsi="Times New Roman" w:cs="Times New Roman"/>
                <w:noProof/>
                <w:webHidden/>
                <w:rPrChange w:id="1466" w:author="Chanh Duc Ngo" w:date="2019-03-13T09:59:00Z">
                  <w:rPr>
                    <w:noProof/>
                    <w:webHidden/>
                  </w:rPr>
                </w:rPrChange>
              </w:rPr>
              <w:tab/>
            </w:r>
            <w:r w:rsidRPr="00EB7DE2">
              <w:rPr>
                <w:rFonts w:ascii="Times New Roman" w:hAnsi="Times New Roman" w:cs="Times New Roman"/>
                <w:noProof/>
                <w:webHidden/>
                <w:rPrChange w:id="1467" w:author="Chanh Duc Ngo" w:date="2019-03-13T09:59:00Z">
                  <w:rPr>
                    <w:noProof/>
                    <w:webHidden/>
                  </w:rPr>
                </w:rPrChange>
              </w:rPr>
              <w:fldChar w:fldCharType="begin"/>
            </w:r>
            <w:r w:rsidRPr="00EB7DE2">
              <w:rPr>
                <w:rFonts w:ascii="Times New Roman" w:hAnsi="Times New Roman" w:cs="Times New Roman"/>
                <w:noProof/>
                <w:webHidden/>
                <w:rPrChange w:id="1468" w:author="Chanh Duc Ngo" w:date="2019-03-13T09:59:00Z">
                  <w:rPr>
                    <w:noProof/>
                    <w:webHidden/>
                  </w:rPr>
                </w:rPrChange>
              </w:rPr>
              <w:instrText xml:space="preserve"> PAGEREF _Toc3204522 \h </w:instrText>
            </w:r>
          </w:ins>
          <w:r w:rsidRPr="00EB7DE2">
            <w:rPr>
              <w:rFonts w:ascii="Times New Roman" w:hAnsi="Times New Roman" w:cs="Times New Roman"/>
              <w:noProof/>
              <w:webHidden/>
              <w:rPrChange w:id="1469"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1470" w:author="Chanh Duc Ngo" w:date="2019-03-13T09:59:00Z">
                <w:rPr>
                  <w:noProof/>
                  <w:webHidden/>
                </w:rPr>
              </w:rPrChange>
            </w:rPr>
            <w:fldChar w:fldCharType="separate"/>
          </w:r>
          <w:ins w:id="1471" w:author="Thảo Nguyễn Kim" w:date="2019-03-11T15:00:00Z">
            <w:r w:rsidR="000E3618" w:rsidRPr="00EB7DE2">
              <w:rPr>
                <w:rFonts w:ascii="Times New Roman" w:hAnsi="Times New Roman" w:cs="Times New Roman"/>
                <w:noProof/>
                <w:webHidden/>
                <w:rPrChange w:id="1472" w:author="Chanh Duc Ngo" w:date="2019-03-13T09:59:00Z">
                  <w:rPr>
                    <w:noProof/>
                    <w:webHidden/>
                  </w:rPr>
                </w:rPrChange>
              </w:rPr>
              <w:t>59</w:t>
            </w:r>
          </w:ins>
          <w:ins w:id="1473" w:author="Thảo Nguyễn Kim" w:date="2019-03-11T13:46:00Z">
            <w:r w:rsidRPr="00EB7DE2">
              <w:rPr>
                <w:rFonts w:ascii="Times New Roman" w:hAnsi="Times New Roman" w:cs="Times New Roman"/>
                <w:noProof/>
                <w:webHidden/>
                <w:rPrChange w:id="1474" w:author="Chanh Duc Ngo" w:date="2019-03-13T09:59:00Z">
                  <w:rPr>
                    <w:noProof/>
                    <w:webHidden/>
                  </w:rPr>
                </w:rPrChange>
              </w:rPr>
              <w:fldChar w:fldCharType="end"/>
            </w:r>
            <w:r w:rsidRPr="00EB7DE2">
              <w:rPr>
                <w:rStyle w:val="Hyperlink"/>
                <w:rFonts w:ascii="Times New Roman" w:hAnsi="Times New Roman" w:cs="Times New Roman"/>
                <w:noProof/>
                <w:rPrChange w:id="1475" w:author="Chanh Duc Ngo" w:date="2019-03-13T09:59:00Z">
                  <w:rPr>
                    <w:rStyle w:val="Hyperlink"/>
                    <w:noProof/>
                  </w:rPr>
                </w:rPrChange>
              </w:rPr>
              <w:fldChar w:fldCharType="end"/>
            </w:r>
          </w:ins>
        </w:p>
        <w:p w14:paraId="426AEE54" w14:textId="77777777" w:rsidR="00300761" w:rsidRPr="00EB7DE2" w:rsidRDefault="00300761">
          <w:pPr>
            <w:pStyle w:val="TOC5"/>
            <w:tabs>
              <w:tab w:val="left" w:pos="1925"/>
              <w:tab w:val="right" w:leader="dot" w:pos="8895"/>
            </w:tabs>
            <w:rPr>
              <w:ins w:id="1476" w:author="Thảo Nguyễn Kim" w:date="2019-03-11T13:46:00Z"/>
              <w:rFonts w:ascii="Times New Roman" w:hAnsi="Times New Roman" w:cs="Times New Roman"/>
              <w:noProof/>
              <w:lang w:val="en-US"/>
              <w:rPrChange w:id="1477" w:author="Chanh Duc Ngo" w:date="2019-03-13T09:59:00Z">
                <w:rPr>
                  <w:ins w:id="1478" w:author="Thảo Nguyễn Kim" w:date="2019-03-11T13:46:00Z"/>
                  <w:noProof/>
                  <w:lang w:val="en-US"/>
                </w:rPr>
              </w:rPrChange>
            </w:rPr>
          </w:pPr>
          <w:ins w:id="1479" w:author="Thảo Nguyễn Kim" w:date="2019-03-11T13:46:00Z">
            <w:r w:rsidRPr="00EB7DE2">
              <w:rPr>
                <w:rStyle w:val="Hyperlink"/>
                <w:rFonts w:ascii="Times New Roman" w:hAnsi="Times New Roman" w:cs="Times New Roman"/>
                <w:noProof/>
                <w:rPrChange w:id="1480" w:author="Chanh Duc Ngo" w:date="2019-03-13T09:59:00Z">
                  <w:rPr>
                    <w:rStyle w:val="Hyperlink"/>
                    <w:noProof/>
                  </w:rPr>
                </w:rPrChange>
              </w:rPr>
              <w:fldChar w:fldCharType="begin"/>
            </w:r>
            <w:r w:rsidRPr="00EB7DE2">
              <w:rPr>
                <w:rStyle w:val="Hyperlink"/>
                <w:rFonts w:ascii="Times New Roman" w:hAnsi="Times New Roman" w:cs="Times New Roman"/>
                <w:noProof/>
                <w:rPrChange w:id="1481" w:author="Chanh Duc Ngo" w:date="2019-03-13T09:59:00Z">
                  <w:rPr>
                    <w:rStyle w:val="Hyperlink"/>
                    <w:noProof/>
                  </w:rPr>
                </w:rPrChange>
              </w:rPr>
              <w:instrText xml:space="preserve"> </w:instrText>
            </w:r>
            <w:r w:rsidRPr="00EB7DE2">
              <w:rPr>
                <w:rFonts w:ascii="Times New Roman" w:hAnsi="Times New Roman" w:cs="Times New Roman"/>
                <w:noProof/>
                <w:rPrChange w:id="1482" w:author="Chanh Duc Ngo" w:date="2019-03-13T09:59:00Z">
                  <w:rPr>
                    <w:noProof/>
                  </w:rPr>
                </w:rPrChange>
              </w:rPr>
              <w:instrText>HYPERLINK \l "_Toc3204523"</w:instrText>
            </w:r>
            <w:r w:rsidRPr="00EB7DE2">
              <w:rPr>
                <w:rStyle w:val="Hyperlink"/>
                <w:rFonts w:ascii="Times New Roman" w:hAnsi="Times New Roman" w:cs="Times New Roman"/>
                <w:noProof/>
                <w:rPrChange w:id="1483"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1484" w:author="Chanh Duc Ngo" w:date="2019-03-13T09:59:00Z">
                  <w:rPr>
                    <w:rStyle w:val="Hyperlink"/>
                    <w:noProof/>
                  </w:rPr>
                </w:rPrChange>
              </w:rPr>
              <w:fldChar w:fldCharType="separate"/>
            </w:r>
            <w:r w:rsidRPr="00EB7DE2">
              <w:rPr>
                <w:rStyle w:val="Hyperlink"/>
                <w:rFonts w:ascii="Times New Roman" w:hAnsi="Times New Roman" w:cs="Times New Roman"/>
                <w:b/>
                <w:noProof/>
                <w:rPrChange w:id="1485" w:author="Chanh Duc Ngo" w:date="2019-03-13T09:59:00Z">
                  <w:rPr>
                    <w:rStyle w:val="Hyperlink"/>
                    <w:rFonts w:ascii="Times New Roman" w:hAnsi="Times New Roman"/>
                    <w:b/>
                    <w:noProof/>
                  </w:rPr>
                </w:rPrChange>
              </w:rPr>
              <w:t>3.3.2.2.2.</w:t>
            </w:r>
            <w:r w:rsidRPr="00EB7DE2">
              <w:rPr>
                <w:rFonts w:ascii="Times New Roman" w:hAnsi="Times New Roman" w:cs="Times New Roman"/>
                <w:noProof/>
                <w:lang w:val="en-US"/>
                <w:rPrChange w:id="1486" w:author="Chanh Duc Ngo" w:date="2019-03-13T09:59:00Z">
                  <w:rPr>
                    <w:noProof/>
                    <w:lang w:val="en-US"/>
                  </w:rPr>
                </w:rPrChange>
              </w:rPr>
              <w:tab/>
            </w:r>
            <w:r w:rsidRPr="00EB7DE2">
              <w:rPr>
                <w:rStyle w:val="Hyperlink"/>
                <w:rFonts w:ascii="Times New Roman" w:hAnsi="Times New Roman" w:cs="Times New Roman"/>
                <w:b/>
                <w:noProof/>
                <w:rPrChange w:id="1487" w:author="Chanh Duc Ngo" w:date="2019-03-13T09:59:00Z">
                  <w:rPr>
                    <w:rStyle w:val="Hyperlink"/>
                    <w:rFonts w:ascii="Times New Roman" w:hAnsi="Times New Roman"/>
                    <w:b/>
                    <w:noProof/>
                  </w:rPr>
                </w:rPrChange>
              </w:rPr>
              <w:t>Mô hình kiến trúc của DEP</w:t>
            </w:r>
            <w:r w:rsidRPr="00EB7DE2">
              <w:rPr>
                <w:rFonts w:ascii="Times New Roman" w:hAnsi="Times New Roman" w:cs="Times New Roman"/>
                <w:noProof/>
                <w:webHidden/>
                <w:rPrChange w:id="1488" w:author="Chanh Duc Ngo" w:date="2019-03-13T09:59:00Z">
                  <w:rPr>
                    <w:noProof/>
                    <w:webHidden/>
                  </w:rPr>
                </w:rPrChange>
              </w:rPr>
              <w:tab/>
            </w:r>
            <w:r w:rsidRPr="00EB7DE2">
              <w:rPr>
                <w:rFonts w:ascii="Times New Roman" w:hAnsi="Times New Roman" w:cs="Times New Roman"/>
                <w:noProof/>
                <w:webHidden/>
                <w:rPrChange w:id="1489" w:author="Chanh Duc Ngo" w:date="2019-03-13T09:59:00Z">
                  <w:rPr>
                    <w:noProof/>
                    <w:webHidden/>
                  </w:rPr>
                </w:rPrChange>
              </w:rPr>
              <w:fldChar w:fldCharType="begin"/>
            </w:r>
            <w:r w:rsidRPr="00EB7DE2">
              <w:rPr>
                <w:rFonts w:ascii="Times New Roman" w:hAnsi="Times New Roman" w:cs="Times New Roman"/>
                <w:noProof/>
                <w:webHidden/>
                <w:rPrChange w:id="1490" w:author="Chanh Duc Ngo" w:date="2019-03-13T09:59:00Z">
                  <w:rPr>
                    <w:noProof/>
                    <w:webHidden/>
                  </w:rPr>
                </w:rPrChange>
              </w:rPr>
              <w:instrText xml:space="preserve"> PAGEREF _Toc3204523 \h </w:instrText>
            </w:r>
          </w:ins>
          <w:r w:rsidRPr="00EB7DE2">
            <w:rPr>
              <w:rFonts w:ascii="Times New Roman" w:hAnsi="Times New Roman" w:cs="Times New Roman"/>
              <w:noProof/>
              <w:webHidden/>
              <w:rPrChange w:id="1491"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1492" w:author="Chanh Duc Ngo" w:date="2019-03-13T09:59:00Z">
                <w:rPr>
                  <w:noProof/>
                  <w:webHidden/>
                </w:rPr>
              </w:rPrChange>
            </w:rPr>
            <w:fldChar w:fldCharType="separate"/>
          </w:r>
          <w:ins w:id="1493" w:author="Thảo Nguyễn Kim" w:date="2019-03-11T15:00:00Z">
            <w:r w:rsidR="000E3618" w:rsidRPr="00EB7DE2">
              <w:rPr>
                <w:rFonts w:ascii="Times New Roman" w:hAnsi="Times New Roman" w:cs="Times New Roman"/>
                <w:noProof/>
                <w:webHidden/>
                <w:rPrChange w:id="1494" w:author="Chanh Duc Ngo" w:date="2019-03-13T09:59:00Z">
                  <w:rPr>
                    <w:noProof/>
                    <w:webHidden/>
                  </w:rPr>
                </w:rPrChange>
              </w:rPr>
              <w:t>59</w:t>
            </w:r>
          </w:ins>
          <w:ins w:id="1495" w:author="Thảo Nguyễn Kim" w:date="2019-03-11T13:46:00Z">
            <w:r w:rsidRPr="00EB7DE2">
              <w:rPr>
                <w:rFonts w:ascii="Times New Roman" w:hAnsi="Times New Roman" w:cs="Times New Roman"/>
                <w:noProof/>
                <w:webHidden/>
                <w:rPrChange w:id="1496" w:author="Chanh Duc Ngo" w:date="2019-03-13T09:59:00Z">
                  <w:rPr>
                    <w:noProof/>
                    <w:webHidden/>
                  </w:rPr>
                </w:rPrChange>
              </w:rPr>
              <w:fldChar w:fldCharType="end"/>
            </w:r>
            <w:r w:rsidRPr="00EB7DE2">
              <w:rPr>
                <w:rStyle w:val="Hyperlink"/>
                <w:rFonts w:ascii="Times New Roman" w:hAnsi="Times New Roman" w:cs="Times New Roman"/>
                <w:noProof/>
                <w:rPrChange w:id="1497" w:author="Chanh Duc Ngo" w:date="2019-03-13T09:59:00Z">
                  <w:rPr>
                    <w:rStyle w:val="Hyperlink"/>
                    <w:noProof/>
                  </w:rPr>
                </w:rPrChange>
              </w:rPr>
              <w:fldChar w:fldCharType="end"/>
            </w:r>
          </w:ins>
        </w:p>
        <w:p w14:paraId="1B45EB74" w14:textId="77777777" w:rsidR="00300761" w:rsidRPr="00EB7DE2" w:rsidRDefault="00300761">
          <w:pPr>
            <w:pStyle w:val="TOC5"/>
            <w:tabs>
              <w:tab w:val="left" w:pos="1925"/>
              <w:tab w:val="right" w:leader="dot" w:pos="8895"/>
            </w:tabs>
            <w:rPr>
              <w:ins w:id="1498" w:author="Thảo Nguyễn Kim" w:date="2019-03-11T13:46:00Z"/>
              <w:rFonts w:ascii="Times New Roman" w:hAnsi="Times New Roman" w:cs="Times New Roman"/>
              <w:noProof/>
              <w:lang w:val="en-US"/>
              <w:rPrChange w:id="1499" w:author="Chanh Duc Ngo" w:date="2019-03-13T09:59:00Z">
                <w:rPr>
                  <w:ins w:id="1500" w:author="Thảo Nguyễn Kim" w:date="2019-03-11T13:46:00Z"/>
                  <w:noProof/>
                  <w:lang w:val="en-US"/>
                </w:rPr>
              </w:rPrChange>
            </w:rPr>
          </w:pPr>
          <w:ins w:id="1501" w:author="Thảo Nguyễn Kim" w:date="2019-03-11T13:46:00Z">
            <w:r w:rsidRPr="00EB7DE2">
              <w:rPr>
                <w:rStyle w:val="Hyperlink"/>
                <w:rFonts w:ascii="Times New Roman" w:hAnsi="Times New Roman" w:cs="Times New Roman"/>
                <w:noProof/>
                <w:rPrChange w:id="1502" w:author="Chanh Duc Ngo" w:date="2019-03-13T09:59:00Z">
                  <w:rPr>
                    <w:rStyle w:val="Hyperlink"/>
                    <w:noProof/>
                  </w:rPr>
                </w:rPrChange>
              </w:rPr>
              <w:fldChar w:fldCharType="begin"/>
            </w:r>
            <w:r w:rsidRPr="00EB7DE2">
              <w:rPr>
                <w:rStyle w:val="Hyperlink"/>
                <w:rFonts w:ascii="Times New Roman" w:hAnsi="Times New Roman" w:cs="Times New Roman"/>
                <w:noProof/>
                <w:rPrChange w:id="1503" w:author="Chanh Duc Ngo" w:date="2019-03-13T09:59:00Z">
                  <w:rPr>
                    <w:rStyle w:val="Hyperlink"/>
                    <w:noProof/>
                  </w:rPr>
                </w:rPrChange>
              </w:rPr>
              <w:instrText xml:space="preserve"> </w:instrText>
            </w:r>
            <w:r w:rsidRPr="00EB7DE2">
              <w:rPr>
                <w:rFonts w:ascii="Times New Roman" w:hAnsi="Times New Roman" w:cs="Times New Roman"/>
                <w:noProof/>
                <w:rPrChange w:id="1504" w:author="Chanh Duc Ngo" w:date="2019-03-13T09:59:00Z">
                  <w:rPr>
                    <w:noProof/>
                  </w:rPr>
                </w:rPrChange>
              </w:rPr>
              <w:instrText>HYPERLINK \l "_Toc3204524"</w:instrText>
            </w:r>
            <w:r w:rsidRPr="00EB7DE2">
              <w:rPr>
                <w:rStyle w:val="Hyperlink"/>
                <w:rFonts w:ascii="Times New Roman" w:hAnsi="Times New Roman" w:cs="Times New Roman"/>
                <w:noProof/>
                <w:rPrChange w:id="1505" w:author="Chanh Duc Ngo" w:date="2019-03-13T09:59:00Z">
                  <w:rPr>
                    <w:rStyle w:val="Hyperlink"/>
                    <w:noProof/>
                  </w:rPr>
                </w:rPrChange>
              </w:rPr>
              <w:instrText xml:space="preserve"> </w:instrText>
            </w:r>
            <w:r w:rsidRPr="00EB7DE2">
              <w:rPr>
                <w:rStyle w:val="Hyperlink"/>
                <w:rFonts w:ascii="Times New Roman" w:hAnsi="Times New Roman" w:cs="Times New Roman"/>
                <w:noProof/>
                <w:rPrChange w:id="1506" w:author="Chanh Duc Ngo" w:date="2019-03-13T09:59:00Z">
                  <w:rPr>
                    <w:rStyle w:val="Hyperlink"/>
                    <w:noProof/>
                  </w:rPr>
                </w:rPrChange>
              </w:rPr>
              <w:fldChar w:fldCharType="separate"/>
            </w:r>
            <w:r w:rsidRPr="00EB7DE2">
              <w:rPr>
                <w:rStyle w:val="Hyperlink"/>
                <w:rFonts w:ascii="Times New Roman" w:hAnsi="Times New Roman" w:cs="Times New Roman"/>
                <w:b/>
                <w:noProof/>
                <w:rPrChange w:id="1507" w:author="Chanh Duc Ngo" w:date="2019-03-13T09:59:00Z">
                  <w:rPr>
                    <w:rStyle w:val="Hyperlink"/>
                    <w:rFonts w:ascii="Times New Roman" w:hAnsi="Times New Roman"/>
                    <w:b/>
                    <w:noProof/>
                  </w:rPr>
                </w:rPrChange>
              </w:rPr>
              <w:t>3.3.2.2.3.</w:t>
            </w:r>
            <w:r w:rsidRPr="00EB7DE2">
              <w:rPr>
                <w:rFonts w:ascii="Times New Roman" w:hAnsi="Times New Roman" w:cs="Times New Roman"/>
                <w:noProof/>
                <w:lang w:val="en-US"/>
                <w:rPrChange w:id="1508" w:author="Chanh Duc Ngo" w:date="2019-03-13T09:59:00Z">
                  <w:rPr>
                    <w:noProof/>
                    <w:lang w:val="en-US"/>
                  </w:rPr>
                </w:rPrChange>
              </w:rPr>
              <w:tab/>
            </w:r>
            <w:r w:rsidRPr="00EB7DE2">
              <w:rPr>
                <w:rStyle w:val="Hyperlink"/>
                <w:rFonts w:ascii="Times New Roman" w:hAnsi="Times New Roman" w:cs="Times New Roman"/>
                <w:b/>
                <w:noProof/>
                <w:rPrChange w:id="1509" w:author="Chanh Duc Ngo" w:date="2019-03-13T09:59:00Z">
                  <w:rPr>
                    <w:rStyle w:val="Hyperlink"/>
                    <w:rFonts w:ascii="Times New Roman" w:hAnsi="Times New Roman"/>
                    <w:b/>
                    <w:noProof/>
                  </w:rPr>
                </w:rPrChange>
              </w:rPr>
              <w:t>Cách hoạt động của DEP.</w:t>
            </w:r>
            <w:r w:rsidRPr="00EB7DE2">
              <w:rPr>
                <w:rFonts w:ascii="Times New Roman" w:hAnsi="Times New Roman" w:cs="Times New Roman"/>
                <w:noProof/>
                <w:webHidden/>
                <w:rPrChange w:id="1510" w:author="Chanh Duc Ngo" w:date="2019-03-13T09:59:00Z">
                  <w:rPr>
                    <w:noProof/>
                    <w:webHidden/>
                  </w:rPr>
                </w:rPrChange>
              </w:rPr>
              <w:tab/>
            </w:r>
            <w:r w:rsidRPr="00EB7DE2">
              <w:rPr>
                <w:rFonts w:ascii="Times New Roman" w:hAnsi="Times New Roman" w:cs="Times New Roman"/>
                <w:noProof/>
                <w:webHidden/>
                <w:rPrChange w:id="1511" w:author="Chanh Duc Ngo" w:date="2019-03-13T09:59:00Z">
                  <w:rPr>
                    <w:noProof/>
                    <w:webHidden/>
                  </w:rPr>
                </w:rPrChange>
              </w:rPr>
              <w:fldChar w:fldCharType="begin"/>
            </w:r>
            <w:r w:rsidRPr="00EB7DE2">
              <w:rPr>
                <w:rFonts w:ascii="Times New Roman" w:hAnsi="Times New Roman" w:cs="Times New Roman"/>
                <w:noProof/>
                <w:webHidden/>
                <w:rPrChange w:id="1512" w:author="Chanh Duc Ngo" w:date="2019-03-13T09:59:00Z">
                  <w:rPr>
                    <w:noProof/>
                    <w:webHidden/>
                  </w:rPr>
                </w:rPrChange>
              </w:rPr>
              <w:instrText xml:space="preserve"> PAGEREF _Toc3204524 \h </w:instrText>
            </w:r>
          </w:ins>
          <w:r w:rsidRPr="00EB7DE2">
            <w:rPr>
              <w:rFonts w:ascii="Times New Roman" w:hAnsi="Times New Roman" w:cs="Times New Roman"/>
              <w:noProof/>
              <w:webHidden/>
              <w:rPrChange w:id="1513" w:author="Chanh Duc Ngo" w:date="2019-03-13T09:59:00Z">
                <w:rPr>
                  <w:rFonts w:ascii="Times New Roman" w:hAnsi="Times New Roman" w:cs="Times New Roman"/>
                  <w:noProof/>
                  <w:webHidden/>
                </w:rPr>
              </w:rPrChange>
            </w:rPr>
          </w:r>
          <w:r w:rsidRPr="00EB7DE2">
            <w:rPr>
              <w:rFonts w:ascii="Times New Roman" w:hAnsi="Times New Roman" w:cs="Times New Roman"/>
              <w:noProof/>
              <w:webHidden/>
              <w:rPrChange w:id="1514" w:author="Chanh Duc Ngo" w:date="2019-03-13T09:59:00Z">
                <w:rPr>
                  <w:noProof/>
                  <w:webHidden/>
                </w:rPr>
              </w:rPrChange>
            </w:rPr>
            <w:fldChar w:fldCharType="separate"/>
          </w:r>
          <w:ins w:id="1515" w:author="Thảo Nguyễn Kim" w:date="2019-03-11T15:00:00Z">
            <w:r w:rsidR="000E3618" w:rsidRPr="00EB7DE2">
              <w:rPr>
                <w:rFonts w:ascii="Times New Roman" w:hAnsi="Times New Roman" w:cs="Times New Roman"/>
                <w:noProof/>
                <w:webHidden/>
                <w:rPrChange w:id="1516" w:author="Chanh Duc Ngo" w:date="2019-03-13T09:59:00Z">
                  <w:rPr>
                    <w:noProof/>
                    <w:webHidden/>
                  </w:rPr>
                </w:rPrChange>
              </w:rPr>
              <w:t>60</w:t>
            </w:r>
          </w:ins>
          <w:ins w:id="1517" w:author="Thảo Nguyễn Kim" w:date="2019-03-11T13:46:00Z">
            <w:r w:rsidRPr="00EB7DE2">
              <w:rPr>
                <w:rFonts w:ascii="Times New Roman" w:hAnsi="Times New Roman" w:cs="Times New Roman"/>
                <w:noProof/>
                <w:webHidden/>
                <w:rPrChange w:id="1518" w:author="Chanh Duc Ngo" w:date="2019-03-13T09:59:00Z">
                  <w:rPr>
                    <w:noProof/>
                    <w:webHidden/>
                  </w:rPr>
                </w:rPrChange>
              </w:rPr>
              <w:fldChar w:fldCharType="end"/>
            </w:r>
            <w:r w:rsidRPr="00EB7DE2">
              <w:rPr>
                <w:rStyle w:val="Hyperlink"/>
                <w:rFonts w:ascii="Times New Roman" w:hAnsi="Times New Roman" w:cs="Times New Roman"/>
                <w:noProof/>
                <w:rPrChange w:id="1519" w:author="Chanh Duc Ngo" w:date="2019-03-13T09:59:00Z">
                  <w:rPr>
                    <w:rStyle w:val="Hyperlink"/>
                    <w:noProof/>
                  </w:rPr>
                </w:rPrChange>
              </w:rPr>
              <w:fldChar w:fldCharType="end"/>
            </w:r>
          </w:ins>
        </w:p>
        <w:p w14:paraId="646679EF" w14:textId="77777777" w:rsidR="00300761" w:rsidRPr="00EB7DE2" w:rsidRDefault="00300761">
          <w:pPr>
            <w:pStyle w:val="TOC3"/>
            <w:tabs>
              <w:tab w:val="left" w:pos="1320"/>
              <w:tab w:val="right" w:leader="dot" w:pos="8895"/>
            </w:tabs>
            <w:rPr>
              <w:ins w:id="1520" w:author="Thảo Nguyễn Kim" w:date="2019-03-11T13:46:00Z"/>
              <w:rFonts w:ascii="Times New Roman" w:eastAsiaTheme="minorEastAsia" w:hAnsi="Times New Roman"/>
              <w:noProof/>
              <w:lang w:val="en-US"/>
              <w:rPrChange w:id="1521" w:author="Chanh Duc Ngo" w:date="2019-03-13T09:59:00Z">
                <w:rPr>
                  <w:ins w:id="1522" w:author="Thảo Nguyễn Kim" w:date="2019-03-11T13:46:00Z"/>
                  <w:rFonts w:asciiTheme="minorHAnsi" w:eastAsiaTheme="minorEastAsia" w:hAnsiTheme="minorHAnsi" w:cstheme="minorBidi"/>
                  <w:noProof/>
                  <w:lang w:val="en-US"/>
                </w:rPr>
              </w:rPrChange>
            </w:rPr>
          </w:pPr>
          <w:ins w:id="1523" w:author="Thảo Nguyễn Kim" w:date="2019-03-11T13:46:00Z">
            <w:r w:rsidRPr="00EB7DE2">
              <w:rPr>
                <w:rStyle w:val="Hyperlink"/>
                <w:rFonts w:ascii="Times New Roman" w:hAnsi="Times New Roman"/>
                <w:noProof/>
                <w:rPrChange w:id="1524" w:author="Chanh Duc Ngo" w:date="2019-03-13T09:59:00Z">
                  <w:rPr>
                    <w:rStyle w:val="Hyperlink"/>
                    <w:noProof/>
                  </w:rPr>
                </w:rPrChange>
              </w:rPr>
              <w:fldChar w:fldCharType="begin"/>
            </w:r>
            <w:r w:rsidRPr="00EB7DE2">
              <w:rPr>
                <w:rStyle w:val="Hyperlink"/>
                <w:rFonts w:ascii="Times New Roman" w:hAnsi="Times New Roman"/>
                <w:noProof/>
                <w:rPrChange w:id="1525" w:author="Chanh Duc Ngo" w:date="2019-03-13T09:59:00Z">
                  <w:rPr>
                    <w:rStyle w:val="Hyperlink"/>
                    <w:noProof/>
                  </w:rPr>
                </w:rPrChange>
              </w:rPr>
              <w:instrText xml:space="preserve"> </w:instrText>
            </w:r>
            <w:r w:rsidRPr="00EB7DE2">
              <w:rPr>
                <w:rFonts w:ascii="Times New Roman" w:hAnsi="Times New Roman"/>
                <w:noProof/>
                <w:rPrChange w:id="1526" w:author="Chanh Duc Ngo" w:date="2019-03-13T09:59:00Z">
                  <w:rPr>
                    <w:noProof/>
                  </w:rPr>
                </w:rPrChange>
              </w:rPr>
              <w:instrText>HYPERLINK \l "_Toc3204525"</w:instrText>
            </w:r>
            <w:r w:rsidRPr="00EB7DE2">
              <w:rPr>
                <w:rStyle w:val="Hyperlink"/>
                <w:rFonts w:ascii="Times New Roman" w:hAnsi="Times New Roman"/>
                <w:noProof/>
                <w:rPrChange w:id="1527" w:author="Chanh Duc Ngo" w:date="2019-03-13T09:59:00Z">
                  <w:rPr>
                    <w:rStyle w:val="Hyperlink"/>
                    <w:noProof/>
                  </w:rPr>
                </w:rPrChange>
              </w:rPr>
              <w:instrText xml:space="preserve"> </w:instrText>
            </w:r>
            <w:r w:rsidRPr="00EB7DE2">
              <w:rPr>
                <w:rStyle w:val="Hyperlink"/>
                <w:rFonts w:ascii="Times New Roman" w:hAnsi="Times New Roman"/>
                <w:noProof/>
                <w:rPrChange w:id="1528" w:author="Chanh Duc Ngo" w:date="2019-03-13T09:59:00Z">
                  <w:rPr>
                    <w:rStyle w:val="Hyperlink"/>
                    <w:noProof/>
                  </w:rPr>
                </w:rPrChange>
              </w:rPr>
              <w:fldChar w:fldCharType="separate"/>
            </w:r>
            <w:r w:rsidRPr="00EB7DE2">
              <w:rPr>
                <w:rStyle w:val="Hyperlink"/>
                <w:rFonts w:ascii="Times New Roman" w:hAnsi="Times New Roman"/>
                <w:b/>
                <w:noProof/>
              </w:rPr>
              <w:t>3.3.3.</w:t>
            </w:r>
            <w:r w:rsidRPr="00EB7DE2">
              <w:rPr>
                <w:rFonts w:ascii="Times New Roman" w:eastAsiaTheme="minorEastAsia" w:hAnsi="Times New Roman"/>
                <w:noProof/>
                <w:lang w:val="en-US"/>
                <w:rPrChange w:id="152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Những</w:t>
            </w:r>
            <w:r w:rsidRPr="00EB7DE2">
              <w:rPr>
                <w:rStyle w:val="Hyperlink"/>
                <w:rFonts w:ascii="Times New Roman" w:hAnsi="Times New Roman"/>
                <w:b/>
                <w:noProof/>
                <w:lang w:val="en-US"/>
              </w:rPr>
              <w:t xml:space="preserve"> </w:t>
            </w:r>
            <w:r w:rsidRPr="00EB7DE2">
              <w:rPr>
                <w:rStyle w:val="Hyperlink"/>
                <w:rFonts w:ascii="Times New Roman" w:hAnsi="Times New Roman"/>
                <w:b/>
                <w:noProof/>
              </w:rPr>
              <w:t>khuyết điểm trong hệ thống Camunda-Database</w:t>
            </w:r>
            <w:r w:rsidRPr="00EB7DE2">
              <w:rPr>
                <w:rFonts w:ascii="Times New Roman" w:hAnsi="Times New Roman"/>
                <w:noProof/>
                <w:webHidden/>
                <w:rPrChange w:id="1530" w:author="Chanh Duc Ngo" w:date="2019-03-13T09:59:00Z">
                  <w:rPr>
                    <w:noProof/>
                    <w:webHidden/>
                  </w:rPr>
                </w:rPrChange>
              </w:rPr>
              <w:tab/>
            </w:r>
            <w:r w:rsidRPr="00EB7DE2">
              <w:rPr>
                <w:rFonts w:ascii="Times New Roman" w:hAnsi="Times New Roman"/>
                <w:noProof/>
                <w:webHidden/>
                <w:rPrChange w:id="1531" w:author="Chanh Duc Ngo" w:date="2019-03-13T09:59:00Z">
                  <w:rPr>
                    <w:noProof/>
                    <w:webHidden/>
                  </w:rPr>
                </w:rPrChange>
              </w:rPr>
              <w:fldChar w:fldCharType="begin"/>
            </w:r>
            <w:r w:rsidRPr="00EB7DE2">
              <w:rPr>
                <w:rFonts w:ascii="Times New Roman" w:hAnsi="Times New Roman"/>
                <w:noProof/>
                <w:webHidden/>
                <w:rPrChange w:id="1532" w:author="Chanh Duc Ngo" w:date="2019-03-13T09:59:00Z">
                  <w:rPr>
                    <w:noProof/>
                    <w:webHidden/>
                  </w:rPr>
                </w:rPrChange>
              </w:rPr>
              <w:instrText xml:space="preserve"> PAGEREF _Toc3204525 \h </w:instrText>
            </w:r>
          </w:ins>
          <w:r w:rsidRPr="00EB7DE2">
            <w:rPr>
              <w:rFonts w:ascii="Times New Roman" w:hAnsi="Times New Roman"/>
              <w:noProof/>
              <w:webHidden/>
              <w:rPrChange w:id="1533" w:author="Chanh Duc Ngo" w:date="2019-03-13T09:59:00Z">
                <w:rPr>
                  <w:rFonts w:ascii="Times New Roman" w:hAnsi="Times New Roman"/>
                  <w:noProof/>
                  <w:webHidden/>
                </w:rPr>
              </w:rPrChange>
            </w:rPr>
          </w:r>
          <w:r w:rsidRPr="00EB7DE2">
            <w:rPr>
              <w:rFonts w:ascii="Times New Roman" w:hAnsi="Times New Roman"/>
              <w:noProof/>
              <w:webHidden/>
              <w:rPrChange w:id="1534" w:author="Chanh Duc Ngo" w:date="2019-03-13T09:59:00Z">
                <w:rPr>
                  <w:noProof/>
                  <w:webHidden/>
                </w:rPr>
              </w:rPrChange>
            </w:rPr>
            <w:fldChar w:fldCharType="separate"/>
          </w:r>
          <w:ins w:id="1535" w:author="Thảo Nguyễn Kim" w:date="2019-03-11T15:00:00Z">
            <w:r w:rsidR="000E3618" w:rsidRPr="00EB7DE2">
              <w:rPr>
                <w:rFonts w:ascii="Times New Roman" w:hAnsi="Times New Roman"/>
                <w:noProof/>
                <w:webHidden/>
                <w:rPrChange w:id="1536" w:author="Chanh Duc Ngo" w:date="2019-03-13T09:59:00Z">
                  <w:rPr>
                    <w:noProof/>
                    <w:webHidden/>
                  </w:rPr>
                </w:rPrChange>
              </w:rPr>
              <w:t>61</w:t>
            </w:r>
          </w:ins>
          <w:ins w:id="1537" w:author="Thảo Nguyễn Kim" w:date="2019-03-11T13:46:00Z">
            <w:r w:rsidRPr="00EB7DE2">
              <w:rPr>
                <w:rFonts w:ascii="Times New Roman" w:hAnsi="Times New Roman"/>
                <w:noProof/>
                <w:webHidden/>
                <w:rPrChange w:id="1538" w:author="Chanh Duc Ngo" w:date="2019-03-13T09:59:00Z">
                  <w:rPr>
                    <w:noProof/>
                    <w:webHidden/>
                  </w:rPr>
                </w:rPrChange>
              </w:rPr>
              <w:fldChar w:fldCharType="end"/>
            </w:r>
            <w:r w:rsidRPr="00EB7DE2">
              <w:rPr>
                <w:rStyle w:val="Hyperlink"/>
                <w:rFonts w:ascii="Times New Roman" w:hAnsi="Times New Roman"/>
                <w:noProof/>
                <w:rPrChange w:id="1539" w:author="Chanh Duc Ngo" w:date="2019-03-13T09:59:00Z">
                  <w:rPr>
                    <w:rStyle w:val="Hyperlink"/>
                    <w:noProof/>
                  </w:rPr>
                </w:rPrChange>
              </w:rPr>
              <w:fldChar w:fldCharType="end"/>
            </w:r>
          </w:ins>
        </w:p>
        <w:p w14:paraId="4A60B9E3" w14:textId="77777777" w:rsidR="00300761" w:rsidRPr="00EB7DE2" w:rsidRDefault="00300761">
          <w:pPr>
            <w:pStyle w:val="TOC1"/>
            <w:tabs>
              <w:tab w:val="left" w:pos="440"/>
              <w:tab w:val="right" w:leader="dot" w:pos="8895"/>
            </w:tabs>
            <w:rPr>
              <w:ins w:id="1540" w:author="Thảo Nguyễn Kim" w:date="2019-03-11T13:46:00Z"/>
              <w:rFonts w:ascii="Times New Roman" w:eastAsiaTheme="minorEastAsia" w:hAnsi="Times New Roman"/>
              <w:noProof/>
              <w:lang w:val="en-US"/>
              <w:rPrChange w:id="1541" w:author="Chanh Duc Ngo" w:date="2019-03-13T09:59:00Z">
                <w:rPr>
                  <w:ins w:id="1542" w:author="Thảo Nguyễn Kim" w:date="2019-03-11T13:46:00Z"/>
                  <w:rFonts w:asciiTheme="minorHAnsi" w:eastAsiaTheme="minorEastAsia" w:hAnsiTheme="minorHAnsi" w:cstheme="minorBidi"/>
                  <w:noProof/>
                  <w:lang w:val="en-US"/>
                </w:rPr>
              </w:rPrChange>
            </w:rPr>
          </w:pPr>
          <w:ins w:id="1543" w:author="Thảo Nguyễn Kim" w:date="2019-03-11T13:46:00Z">
            <w:r w:rsidRPr="00EB7DE2">
              <w:rPr>
                <w:rStyle w:val="Hyperlink"/>
                <w:rFonts w:ascii="Times New Roman" w:hAnsi="Times New Roman"/>
                <w:noProof/>
                <w:rPrChange w:id="1544" w:author="Chanh Duc Ngo" w:date="2019-03-13T09:59:00Z">
                  <w:rPr>
                    <w:rStyle w:val="Hyperlink"/>
                    <w:noProof/>
                  </w:rPr>
                </w:rPrChange>
              </w:rPr>
              <w:fldChar w:fldCharType="begin"/>
            </w:r>
            <w:r w:rsidRPr="00EB7DE2">
              <w:rPr>
                <w:rStyle w:val="Hyperlink"/>
                <w:rFonts w:ascii="Times New Roman" w:hAnsi="Times New Roman"/>
                <w:noProof/>
                <w:rPrChange w:id="1545" w:author="Chanh Duc Ngo" w:date="2019-03-13T09:59:00Z">
                  <w:rPr>
                    <w:rStyle w:val="Hyperlink"/>
                    <w:noProof/>
                  </w:rPr>
                </w:rPrChange>
              </w:rPr>
              <w:instrText xml:space="preserve"> </w:instrText>
            </w:r>
            <w:r w:rsidRPr="00EB7DE2">
              <w:rPr>
                <w:rFonts w:ascii="Times New Roman" w:hAnsi="Times New Roman"/>
                <w:noProof/>
                <w:rPrChange w:id="1546" w:author="Chanh Duc Ngo" w:date="2019-03-13T09:59:00Z">
                  <w:rPr>
                    <w:noProof/>
                  </w:rPr>
                </w:rPrChange>
              </w:rPr>
              <w:instrText>HYPERLINK \l "_Toc3204526"</w:instrText>
            </w:r>
            <w:r w:rsidRPr="00EB7DE2">
              <w:rPr>
                <w:rStyle w:val="Hyperlink"/>
                <w:rFonts w:ascii="Times New Roman" w:hAnsi="Times New Roman"/>
                <w:noProof/>
                <w:rPrChange w:id="1547" w:author="Chanh Duc Ngo" w:date="2019-03-13T09:59:00Z">
                  <w:rPr>
                    <w:rStyle w:val="Hyperlink"/>
                    <w:noProof/>
                  </w:rPr>
                </w:rPrChange>
              </w:rPr>
              <w:instrText xml:space="preserve"> </w:instrText>
            </w:r>
            <w:r w:rsidRPr="00EB7DE2">
              <w:rPr>
                <w:rStyle w:val="Hyperlink"/>
                <w:rFonts w:ascii="Times New Roman" w:hAnsi="Times New Roman"/>
                <w:noProof/>
                <w:rPrChange w:id="1548" w:author="Chanh Duc Ngo" w:date="2019-03-13T09:59:00Z">
                  <w:rPr>
                    <w:rStyle w:val="Hyperlink"/>
                    <w:noProof/>
                  </w:rPr>
                </w:rPrChange>
              </w:rPr>
              <w:fldChar w:fldCharType="separate"/>
            </w:r>
            <w:r w:rsidRPr="00EB7DE2">
              <w:rPr>
                <w:rStyle w:val="Hyperlink"/>
                <w:rFonts w:ascii="Times New Roman" w:eastAsia="SimSun" w:hAnsi="Times New Roman"/>
                <w:b/>
                <w:noProof/>
                <w:color w:val="FFFFFF" w:themeColor="background1"/>
                <w:rPrChange w:id="1549" w:author="Chanh Duc Ngo" w:date="2019-03-13T09:59:00Z">
                  <w:rPr>
                    <w:rStyle w:val="Hyperlink"/>
                    <w:rFonts w:ascii="Times New Roman" w:eastAsia="SimSun" w:hAnsi="Times New Roman"/>
                    <w:b/>
                    <w:noProof/>
                  </w:rPr>
                </w:rPrChange>
              </w:rPr>
              <w:t>4.</w:t>
            </w:r>
            <w:r w:rsidRPr="00EB7DE2">
              <w:rPr>
                <w:rFonts w:ascii="Times New Roman" w:eastAsiaTheme="minorEastAsia" w:hAnsi="Times New Roman"/>
                <w:noProof/>
                <w:lang w:val="en-US"/>
                <w:rPrChange w:id="1550"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CHƯƠNG 4: HỆ THỐNG ĐỀ XUẤT</w:t>
            </w:r>
            <w:r w:rsidRPr="00EB7DE2">
              <w:rPr>
                <w:rFonts w:ascii="Times New Roman" w:hAnsi="Times New Roman"/>
                <w:noProof/>
                <w:webHidden/>
                <w:rPrChange w:id="1551" w:author="Chanh Duc Ngo" w:date="2019-03-13T09:59:00Z">
                  <w:rPr>
                    <w:noProof/>
                    <w:webHidden/>
                  </w:rPr>
                </w:rPrChange>
              </w:rPr>
              <w:tab/>
            </w:r>
            <w:r w:rsidRPr="00EB7DE2">
              <w:rPr>
                <w:rFonts w:ascii="Times New Roman" w:hAnsi="Times New Roman"/>
                <w:noProof/>
                <w:webHidden/>
                <w:rPrChange w:id="1552" w:author="Chanh Duc Ngo" w:date="2019-03-13T09:59:00Z">
                  <w:rPr>
                    <w:noProof/>
                    <w:webHidden/>
                  </w:rPr>
                </w:rPrChange>
              </w:rPr>
              <w:fldChar w:fldCharType="begin"/>
            </w:r>
            <w:r w:rsidRPr="00EB7DE2">
              <w:rPr>
                <w:rFonts w:ascii="Times New Roman" w:hAnsi="Times New Roman"/>
                <w:noProof/>
                <w:webHidden/>
                <w:rPrChange w:id="1553" w:author="Chanh Duc Ngo" w:date="2019-03-13T09:59:00Z">
                  <w:rPr>
                    <w:noProof/>
                    <w:webHidden/>
                  </w:rPr>
                </w:rPrChange>
              </w:rPr>
              <w:instrText xml:space="preserve"> PAGEREF _Toc3204526 \h </w:instrText>
            </w:r>
          </w:ins>
          <w:r w:rsidRPr="00EB7DE2">
            <w:rPr>
              <w:rFonts w:ascii="Times New Roman" w:hAnsi="Times New Roman"/>
              <w:noProof/>
              <w:webHidden/>
              <w:rPrChange w:id="1554" w:author="Chanh Duc Ngo" w:date="2019-03-13T09:59:00Z">
                <w:rPr>
                  <w:rFonts w:ascii="Times New Roman" w:hAnsi="Times New Roman"/>
                  <w:noProof/>
                  <w:webHidden/>
                </w:rPr>
              </w:rPrChange>
            </w:rPr>
          </w:r>
          <w:r w:rsidRPr="00EB7DE2">
            <w:rPr>
              <w:rFonts w:ascii="Times New Roman" w:hAnsi="Times New Roman"/>
              <w:noProof/>
              <w:webHidden/>
              <w:rPrChange w:id="1555" w:author="Chanh Duc Ngo" w:date="2019-03-13T09:59:00Z">
                <w:rPr>
                  <w:noProof/>
                  <w:webHidden/>
                </w:rPr>
              </w:rPrChange>
            </w:rPr>
            <w:fldChar w:fldCharType="separate"/>
          </w:r>
          <w:ins w:id="1556" w:author="Thảo Nguyễn Kim" w:date="2019-03-11T15:00:00Z">
            <w:r w:rsidR="000E3618" w:rsidRPr="00EB7DE2">
              <w:rPr>
                <w:rFonts w:ascii="Times New Roman" w:hAnsi="Times New Roman"/>
                <w:noProof/>
                <w:webHidden/>
                <w:rPrChange w:id="1557" w:author="Chanh Duc Ngo" w:date="2019-03-13T09:59:00Z">
                  <w:rPr>
                    <w:noProof/>
                    <w:webHidden/>
                  </w:rPr>
                </w:rPrChange>
              </w:rPr>
              <w:t>63</w:t>
            </w:r>
          </w:ins>
          <w:ins w:id="1558" w:author="Thảo Nguyễn Kim" w:date="2019-03-11T13:46:00Z">
            <w:r w:rsidRPr="00EB7DE2">
              <w:rPr>
                <w:rFonts w:ascii="Times New Roman" w:hAnsi="Times New Roman"/>
                <w:noProof/>
                <w:webHidden/>
                <w:rPrChange w:id="1559" w:author="Chanh Duc Ngo" w:date="2019-03-13T09:59:00Z">
                  <w:rPr>
                    <w:noProof/>
                    <w:webHidden/>
                  </w:rPr>
                </w:rPrChange>
              </w:rPr>
              <w:fldChar w:fldCharType="end"/>
            </w:r>
            <w:r w:rsidRPr="00EB7DE2">
              <w:rPr>
                <w:rStyle w:val="Hyperlink"/>
                <w:rFonts w:ascii="Times New Roman" w:hAnsi="Times New Roman"/>
                <w:noProof/>
                <w:rPrChange w:id="1560" w:author="Chanh Duc Ngo" w:date="2019-03-13T09:59:00Z">
                  <w:rPr>
                    <w:rStyle w:val="Hyperlink"/>
                    <w:noProof/>
                  </w:rPr>
                </w:rPrChange>
              </w:rPr>
              <w:fldChar w:fldCharType="end"/>
            </w:r>
          </w:ins>
        </w:p>
        <w:p w14:paraId="7BC8212A" w14:textId="77777777" w:rsidR="00300761" w:rsidRPr="00EB7DE2" w:rsidRDefault="00300761">
          <w:pPr>
            <w:pStyle w:val="TOC2"/>
            <w:tabs>
              <w:tab w:val="left" w:pos="880"/>
              <w:tab w:val="right" w:leader="dot" w:pos="8895"/>
            </w:tabs>
            <w:rPr>
              <w:ins w:id="1561" w:author="Thảo Nguyễn Kim" w:date="2019-03-11T13:46:00Z"/>
              <w:rFonts w:ascii="Times New Roman" w:eastAsiaTheme="minorEastAsia" w:hAnsi="Times New Roman"/>
              <w:noProof/>
              <w:lang w:val="en-US"/>
              <w:rPrChange w:id="1562" w:author="Chanh Duc Ngo" w:date="2019-03-13T09:59:00Z">
                <w:rPr>
                  <w:ins w:id="1563" w:author="Thảo Nguyễn Kim" w:date="2019-03-11T13:46:00Z"/>
                  <w:rFonts w:asciiTheme="minorHAnsi" w:eastAsiaTheme="minorEastAsia" w:hAnsiTheme="minorHAnsi" w:cstheme="minorBidi"/>
                  <w:noProof/>
                  <w:lang w:val="en-US"/>
                </w:rPr>
              </w:rPrChange>
            </w:rPr>
          </w:pPr>
          <w:ins w:id="1564" w:author="Thảo Nguyễn Kim" w:date="2019-03-11T13:46:00Z">
            <w:r w:rsidRPr="00EB7DE2">
              <w:rPr>
                <w:rStyle w:val="Hyperlink"/>
                <w:rFonts w:ascii="Times New Roman" w:hAnsi="Times New Roman"/>
                <w:noProof/>
                <w:rPrChange w:id="1565" w:author="Chanh Duc Ngo" w:date="2019-03-13T09:59:00Z">
                  <w:rPr>
                    <w:rStyle w:val="Hyperlink"/>
                    <w:noProof/>
                  </w:rPr>
                </w:rPrChange>
              </w:rPr>
              <w:fldChar w:fldCharType="begin"/>
            </w:r>
            <w:r w:rsidRPr="00EB7DE2">
              <w:rPr>
                <w:rStyle w:val="Hyperlink"/>
                <w:rFonts w:ascii="Times New Roman" w:hAnsi="Times New Roman"/>
                <w:noProof/>
                <w:rPrChange w:id="1566" w:author="Chanh Duc Ngo" w:date="2019-03-13T09:59:00Z">
                  <w:rPr>
                    <w:rStyle w:val="Hyperlink"/>
                    <w:noProof/>
                  </w:rPr>
                </w:rPrChange>
              </w:rPr>
              <w:instrText xml:space="preserve"> </w:instrText>
            </w:r>
            <w:r w:rsidRPr="00EB7DE2">
              <w:rPr>
                <w:rFonts w:ascii="Times New Roman" w:hAnsi="Times New Roman"/>
                <w:noProof/>
                <w:rPrChange w:id="1567" w:author="Chanh Duc Ngo" w:date="2019-03-13T09:59:00Z">
                  <w:rPr>
                    <w:noProof/>
                  </w:rPr>
                </w:rPrChange>
              </w:rPr>
              <w:instrText>HYPERLINK \l "_Toc3204527"</w:instrText>
            </w:r>
            <w:r w:rsidRPr="00EB7DE2">
              <w:rPr>
                <w:rStyle w:val="Hyperlink"/>
                <w:rFonts w:ascii="Times New Roman" w:hAnsi="Times New Roman"/>
                <w:noProof/>
                <w:rPrChange w:id="1568" w:author="Chanh Duc Ngo" w:date="2019-03-13T09:59:00Z">
                  <w:rPr>
                    <w:rStyle w:val="Hyperlink"/>
                    <w:noProof/>
                  </w:rPr>
                </w:rPrChange>
              </w:rPr>
              <w:instrText xml:space="preserve"> </w:instrText>
            </w:r>
            <w:r w:rsidRPr="00EB7DE2">
              <w:rPr>
                <w:rStyle w:val="Hyperlink"/>
                <w:rFonts w:ascii="Times New Roman" w:hAnsi="Times New Roman"/>
                <w:noProof/>
                <w:rPrChange w:id="1569" w:author="Chanh Duc Ngo" w:date="2019-03-13T09:59:00Z">
                  <w:rPr>
                    <w:rStyle w:val="Hyperlink"/>
                    <w:noProof/>
                  </w:rPr>
                </w:rPrChange>
              </w:rPr>
              <w:fldChar w:fldCharType="separate"/>
            </w:r>
            <w:r w:rsidRPr="00EB7DE2">
              <w:rPr>
                <w:rStyle w:val="Hyperlink"/>
                <w:rFonts w:ascii="Times New Roman" w:hAnsi="Times New Roman"/>
                <w:b/>
                <w:noProof/>
              </w:rPr>
              <w:t>4.1.</w:t>
            </w:r>
            <w:r w:rsidRPr="00EB7DE2">
              <w:rPr>
                <w:rFonts w:ascii="Times New Roman" w:eastAsiaTheme="minorEastAsia" w:hAnsi="Times New Roman"/>
                <w:noProof/>
                <w:lang w:val="en-US"/>
                <w:rPrChange w:id="1570"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Giới thiệu về hệ thống</w:t>
            </w:r>
            <w:r w:rsidRPr="00EB7DE2">
              <w:rPr>
                <w:rFonts w:ascii="Times New Roman" w:hAnsi="Times New Roman"/>
                <w:noProof/>
                <w:webHidden/>
                <w:rPrChange w:id="1571" w:author="Chanh Duc Ngo" w:date="2019-03-13T09:59:00Z">
                  <w:rPr>
                    <w:noProof/>
                    <w:webHidden/>
                  </w:rPr>
                </w:rPrChange>
              </w:rPr>
              <w:tab/>
            </w:r>
            <w:r w:rsidRPr="00EB7DE2">
              <w:rPr>
                <w:rFonts w:ascii="Times New Roman" w:hAnsi="Times New Roman"/>
                <w:noProof/>
                <w:webHidden/>
                <w:rPrChange w:id="1572" w:author="Chanh Duc Ngo" w:date="2019-03-13T09:59:00Z">
                  <w:rPr>
                    <w:noProof/>
                    <w:webHidden/>
                  </w:rPr>
                </w:rPrChange>
              </w:rPr>
              <w:fldChar w:fldCharType="begin"/>
            </w:r>
            <w:r w:rsidRPr="00EB7DE2">
              <w:rPr>
                <w:rFonts w:ascii="Times New Roman" w:hAnsi="Times New Roman"/>
                <w:noProof/>
                <w:webHidden/>
                <w:rPrChange w:id="1573" w:author="Chanh Duc Ngo" w:date="2019-03-13T09:59:00Z">
                  <w:rPr>
                    <w:noProof/>
                    <w:webHidden/>
                  </w:rPr>
                </w:rPrChange>
              </w:rPr>
              <w:instrText xml:space="preserve"> PAGEREF _Toc3204527 \h </w:instrText>
            </w:r>
          </w:ins>
          <w:r w:rsidRPr="00EB7DE2">
            <w:rPr>
              <w:rFonts w:ascii="Times New Roman" w:hAnsi="Times New Roman"/>
              <w:noProof/>
              <w:webHidden/>
              <w:rPrChange w:id="1574" w:author="Chanh Duc Ngo" w:date="2019-03-13T09:59:00Z">
                <w:rPr>
                  <w:rFonts w:ascii="Times New Roman" w:hAnsi="Times New Roman"/>
                  <w:noProof/>
                  <w:webHidden/>
                </w:rPr>
              </w:rPrChange>
            </w:rPr>
          </w:r>
          <w:r w:rsidRPr="00EB7DE2">
            <w:rPr>
              <w:rFonts w:ascii="Times New Roman" w:hAnsi="Times New Roman"/>
              <w:noProof/>
              <w:webHidden/>
              <w:rPrChange w:id="1575" w:author="Chanh Duc Ngo" w:date="2019-03-13T09:59:00Z">
                <w:rPr>
                  <w:noProof/>
                  <w:webHidden/>
                </w:rPr>
              </w:rPrChange>
            </w:rPr>
            <w:fldChar w:fldCharType="separate"/>
          </w:r>
          <w:ins w:id="1576" w:author="Thảo Nguyễn Kim" w:date="2019-03-11T15:00:00Z">
            <w:r w:rsidR="000E3618" w:rsidRPr="00EB7DE2">
              <w:rPr>
                <w:rFonts w:ascii="Times New Roman" w:hAnsi="Times New Roman"/>
                <w:noProof/>
                <w:webHidden/>
                <w:rPrChange w:id="1577" w:author="Chanh Duc Ngo" w:date="2019-03-13T09:59:00Z">
                  <w:rPr>
                    <w:noProof/>
                    <w:webHidden/>
                  </w:rPr>
                </w:rPrChange>
              </w:rPr>
              <w:t>63</w:t>
            </w:r>
          </w:ins>
          <w:ins w:id="1578" w:author="Thảo Nguyễn Kim" w:date="2019-03-11T13:46:00Z">
            <w:r w:rsidRPr="00EB7DE2">
              <w:rPr>
                <w:rFonts w:ascii="Times New Roman" w:hAnsi="Times New Roman"/>
                <w:noProof/>
                <w:webHidden/>
                <w:rPrChange w:id="1579" w:author="Chanh Duc Ngo" w:date="2019-03-13T09:59:00Z">
                  <w:rPr>
                    <w:noProof/>
                    <w:webHidden/>
                  </w:rPr>
                </w:rPrChange>
              </w:rPr>
              <w:fldChar w:fldCharType="end"/>
            </w:r>
            <w:r w:rsidRPr="00EB7DE2">
              <w:rPr>
                <w:rStyle w:val="Hyperlink"/>
                <w:rFonts w:ascii="Times New Roman" w:hAnsi="Times New Roman"/>
                <w:noProof/>
                <w:rPrChange w:id="1580" w:author="Chanh Duc Ngo" w:date="2019-03-13T09:59:00Z">
                  <w:rPr>
                    <w:rStyle w:val="Hyperlink"/>
                    <w:noProof/>
                  </w:rPr>
                </w:rPrChange>
              </w:rPr>
              <w:fldChar w:fldCharType="end"/>
            </w:r>
          </w:ins>
        </w:p>
        <w:p w14:paraId="47AD3115" w14:textId="77777777" w:rsidR="00300761" w:rsidRPr="00EB7DE2" w:rsidRDefault="00300761">
          <w:pPr>
            <w:pStyle w:val="TOC2"/>
            <w:tabs>
              <w:tab w:val="left" w:pos="880"/>
              <w:tab w:val="right" w:leader="dot" w:pos="8895"/>
            </w:tabs>
            <w:rPr>
              <w:ins w:id="1581" w:author="Thảo Nguyễn Kim" w:date="2019-03-11T13:46:00Z"/>
              <w:rFonts w:ascii="Times New Roman" w:eastAsiaTheme="minorEastAsia" w:hAnsi="Times New Roman"/>
              <w:noProof/>
              <w:lang w:val="en-US"/>
              <w:rPrChange w:id="1582" w:author="Chanh Duc Ngo" w:date="2019-03-13T09:59:00Z">
                <w:rPr>
                  <w:ins w:id="1583" w:author="Thảo Nguyễn Kim" w:date="2019-03-11T13:46:00Z"/>
                  <w:rFonts w:asciiTheme="minorHAnsi" w:eastAsiaTheme="minorEastAsia" w:hAnsiTheme="minorHAnsi" w:cstheme="minorBidi"/>
                  <w:noProof/>
                  <w:lang w:val="en-US"/>
                </w:rPr>
              </w:rPrChange>
            </w:rPr>
          </w:pPr>
          <w:ins w:id="1584" w:author="Thảo Nguyễn Kim" w:date="2019-03-11T13:46:00Z">
            <w:r w:rsidRPr="00EB7DE2">
              <w:rPr>
                <w:rStyle w:val="Hyperlink"/>
                <w:rFonts w:ascii="Times New Roman" w:hAnsi="Times New Roman"/>
                <w:noProof/>
                <w:rPrChange w:id="1585" w:author="Chanh Duc Ngo" w:date="2019-03-13T09:59:00Z">
                  <w:rPr>
                    <w:rStyle w:val="Hyperlink"/>
                    <w:noProof/>
                  </w:rPr>
                </w:rPrChange>
              </w:rPr>
              <w:fldChar w:fldCharType="begin"/>
            </w:r>
            <w:r w:rsidRPr="00EB7DE2">
              <w:rPr>
                <w:rStyle w:val="Hyperlink"/>
                <w:rFonts w:ascii="Times New Roman" w:hAnsi="Times New Roman"/>
                <w:noProof/>
                <w:rPrChange w:id="1586" w:author="Chanh Duc Ngo" w:date="2019-03-13T09:59:00Z">
                  <w:rPr>
                    <w:rStyle w:val="Hyperlink"/>
                    <w:noProof/>
                  </w:rPr>
                </w:rPrChange>
              </w:rPr>
              <w:instrText xml:space="preserve"> </w:instrText>
            </w:r>
            <w:r w:rsidRPr="00EB7DE2">
              <w:rPr>
                <w:rFonts w:ascii="Times New Roman" w:hAnsi="Times New Roman"/>
                <w:noProof/>
                <w:rPrChange w:id="1587" w:author="Chanh Duc Ngo" w:date="2019-03-13T09:59:00Z">
                  <w:rPr>
                    <w:noProof/>
                  </w:rPr>
                </w:rPrChange>
              </w:rPr>
              <w:instrText>HYPERLINK \l "_Toc3204528"</w:instrText>
            </w:r>
            <w:r w:rsidRPr="00EB7DE2">
              <w:rPr>
                <w:rStyle w:val="Hyperlink"/>
                <w:rFonts w:ascii="Times New Roman" w:hAnsi="Times New Roman"/>
                <w:noProof/>
                <w:rPrChange w:id="1588" w:author="Chanh Duc Ngo" w:date="2019-03-13T09:59:00Z">
                  <w:rPr>
                    <w:rStyle w:val="Hyperlink"/>
                    <w:noProof/>
                  </w:rPr>
                </w:rPrChange>
              </w:rPr>
              <w:instrText xml:space="preserve"> </w:instrText>
            </w:r>
            <w:r w:rsidRPr="00EB7DE2">
              <w:rPr>
                <w:rStyle w:val="Hyperlink"/>
                <w:rFonts w:ascii="Times New Roman" w:hAnsi="Times New Roman"/>
                <w:noProof/>
                <w:rPrChange w:id="1589" w:author="Chanh Duc Ngo" w:date="2019-03-13T09:59:00Z">
                  <w:rPr>
                    <w:rStyle w:val="Hyperlink"/>
                    <w:noProof/>
                  </w:rPr>
                </w:rPrChange>
              </w:rPr>
              <w:fldChar w:fldCharType="separate"/>
            </w:r>
            <w:r w:rsidRPr="00EB7DE2">
              <w:rPr>
                <w:rStyle w:val="Hyperlink"/>
                <w:rFonts w:ascii="Times New Roman" w:hAnsi="Times New Roman"/>
                <w:b/>
                <w:noProof/>
              </w:rPr>
              <w:t>4.2.</w:t>
            </w:r>
            <w:r w:rsidRPr="00EB7DE2">
              <w:rPr>
                <w:rFonts w:ascii="Times New Roman" w:eastAsiaTheme="minorEastAsia" w:hAnsi="Times New Roman"/>
                <w:noProof/>
                <w:lang w:val="en-US"/>
                <w:rPrChange w:id="1590"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Hướng tiếp cận xây dựng hệ thống</w:t>
            </w:r>
            <w:r w:rsidRPr="00EB7DE2">
              <w:rPr>
                <w:rFonts w:ascii="Times New Roman" w:hAnsi="Times New Roman"/>
                <w:noProof/>
                <w:webHidden/>
                <w:rPrChange w:id="1591" w:author="Chanh Duc Ngo" w:date="2019-03-13T09:59:00Z">
                  <w:rPr>
                    <w:noProof/>
                    <w:webHidden/>
                  </w:rPr>
                </w:rPrChange>
              </w:rPr>
              <w:tab/>
            </w:r>
            <w:r w:rsidRPr="00EB7DE2">
              <w:rPr>
                <w:rFonts w:ascii="Times New Roman" w:hAnsi="Times New Roman"/>
                <w:noProof/>
                <w:webHidden/>
                <w:rPrChange w:id="1592" w:author="Chanh Duc Ngo" w:date="2019-03-13T09:59:00Z">
                  <w:rPr>
                    <w:noProof/>
                    <w:webHidden/>
                  </w:rPr>
                </w:rPrChange>
              </w:rPr>
              <w:fldChar w:fldCharType="begin"/>
            </w:r>
            <w:r w:rsidRPr="00EB7DE2">
              <w:rPr>
                <w:rFonts w:ascii="Times New Roman" w:hAnsi="Times New Roman"/>
                <w:noProof/>
                <w:webHidden/>
                <w:rPrChange w:id="1593" w:author="Chanh Duc Ngo" w:date="2019-03-13T09:59:00Z">
                  <w:rPr>
                    <w:noProof/>
                    <w:webHidden/>
                  </w:rPr>
                </w:rPrChange>
              </w:rPr>
              <w:instrText xml:space="preserve"> PAGEREF _Toc3204528 \h </w:instrText>
            </w:r>
          </w:ins>
          <w:r w:rsidRPr="00EB7DE2">
            <w:rPr>
              <w:rFonts w:ascii="Times New Roman" w:hAnsi="Times New Roman"/>
              <w:noProof/>
              <w:webHidden/>
              <w:rPrChange w:id="1594" w:author="Chanh Duc Ngo" w:date="2019-03-13T09:59:00Z">
                <w:rPr>
                  <w:rFonts w:ascii="Times New Roman" w:hAnsi="Times New Roman"/>
                  <w:noProof/>
                  <w:webHidden/>
                </w:rPr>
              </w:rPrChange>
            </w:rPr>
          </w:r>
          <w:r w:rsidRPr="00EB7DE2">
            <w:rPr>
              <w:rFonts w:ascii="Times New Roman" w:hAnsi="Times New Roman"/>
              <w:noProof/>
              <w:webHidden/>
              <w:rPrChange w:id="1595" w:author="Chanh Duc Ngo" w:date="2019-03-13T09:59:00Z">
                <w:rPr>
                  <w:noProof/>
                  <w:webHidden/>
                </w:rPr>
              </w:rPrChange>
            </w:rPr>
            <w:fldChar w:fldCharType="separate"/>
          </w:r>
          <w:ins w:id="1596" w:author="Thảo Nguyễn Kim" w:date="2019-03-11T15:00:00Z">
            <w:r w:rsidR="000E3618" w:rsidRPr="00EB7DE2">
              <w:rPr>
                <w:rFonts w:ascii="Times New Roman" w:hAnsi="Times New Roman"/>
                <w:noProof/>
                <w:webHidden/>
                <w:rPrChange w:id="1597" w:author="Chanh Duc Ngo" w:date="2019-03-13T09:59:00Z">
                  <w:rPr>
                    <w:noProof/>
                    <w:webHidden/>
                  </w:rPr>
                </w:rPrChange>
              </w:rPr>
              <w:t>64</w:t>
            </w:r>
          </w:ins>
          <w:ins w:id="1598" w:author="Thảo Nguyễn Kim" w:date="2019-03-11T13:46:00Z">
            <w:r w:rsidRPr="00EB7DE2">
              <w:rPr>
                <w:rFonts w:ascii="Times New Roman" w:hAnsi="Times New Roman"/>
                <w:noProof/>
                <w:webHidden/>
                <w:rPrChange w:id="1599" w:author="Chanh Duc Ngo" w:date="2019-03-13T09:59:00Z">
                  <w:rPr>
                    <w:noProof/>
                    <w:webHidden/>
                  </w:rPr>
                </w:rPrChange>
              </w:rPr>
              <w:fldChar w:fldCharType="end"/>
            </w:r>
            <w:r w:rsidRPr="00EB7DE2">
              <w:rPr>
                <w:rStyle w:val="Hyperlink"/>
                <w:rFonts w:ascii="Times New Roman" w:hAnsi="Times New Roman"/>
                <w:noProof/>
                <w:rPrChange w:id="1600" w:author="Chanh Duc Ngo" w:date="2019-03-13T09:59:00Z">
                  <w:rPr>
                    <w:rStyle w:val="Hyperlink"/>
                    <w:noProof/>
                  </w:rPr>
                </w:rPrChange>
              </w:rPr>
              <w:fldChar w:fldCharType="end"/>
            </w:r>
          </w:ins>
        </w:p>
        <w:p w14:paraId="5A40D0F6" w14:textId="77777777" w:rsidR="00300761" w:rsidRPr="00EB7DE2" w:rsidRDefault="00300761">
          <w:pPr>
            <w:pStyle w:val="TOC2"/>
            <w:tabs>
              <w:tab w:val="left" w:pos="880"/>
              <w:tab w:val="right" w:leader="dot" w:pos="8895"/>
            </w:tabs>
            <w:rPr>
              <w:ins w:id="1601" w:author="Thảo Nguyễn Kim" w:date="2019-03-11T13:46:00Z"/>
              <w:rFonts w:ascii="Times New Roman" w:eastAsiaTheme="minorEastAsia" w:hAnsi="Times New Roman"/>
              <w:noProof/>
              <w:lang w:val="en-US"/>
              <w:rPrChange w:id="1602" w:author="Chanh Duc Ngo" w:date="2019-03-13T09:59:00Z">
                <w:rPr>
                  <w:ins w:id="1603" w:author="Thảo Nguyễn Kim" w:date="2019-03-11T13:46:00Z"/>
                  <w:rFonts w:asciiTheme="minorHAnsi" w:eastAsiaTheme="minorEastAsia" w:hAnsiTheme="minorHAnsi" w:cstheme="minorBidi"/>
                  <w:noProof/>
                  <w:lang w:val="en-US"/>
                </w:rPr>
              </w:rPrChange>
            </w:rPr>
          </w:pPr>
          <w:ins w:id="1604" w:author="Thảo Nguyễn Kim" w:date="2019-03-11T13:46:00Z">
            <w:r w:rsidRPr="00EB7DE2">
              <w:rPr>
                <w:rStyle w:val="Hyperlink"/>
                <w:rFonts w:ascii="Times New Roman" w:hAnsi="Times New Roman"/>
                <w:noProof/>
                <w:rPrChange w:id="1605" w:author="Chanh Duc Ngo" w:date="2019-03-13T09:59:00Z">
                  <w:rPr>
                    <w:rStyle w:val="Hyperlink"/>
                    <w:noProof/>
                  </w:rPr>
                </w:rPrChange>
              </w:rPr>
              <w:fldChar w:fldCharType="begin"/>
            </w:r>
            <w:r w:rsidRPr="00EB7DE2">
              <w:rPr>
                <w:rStyle w:val="Hyperlink"/>
                <w:rFonts w:ascii="Times New Roman" w:hAnsi="Times New Roman"/>
                <w:noProof/>
                <w:rPrChange w:id="1606" w:author="Chanh Duc Ngo" w:date="2019-03-13T09:59:00Z">
                  <w:rPr>
                    <w:rStyle w:val="Hyperlink"/>
                    <w:noProof/>
                  </w:rPr>
                </w:rPrChange>
              </w:rPr>
              <w:instrText xml:space="preserve"> </w:instrText>
            </w:r>
            <w:r w:rsidRPr="00EB7DE2">
              <w:rPr>
                <w:rFonts w:ascii="Times New Roman" w:hAnsi="Times New Roman"/>
                <w:noProof/>
                <w:rPrChange w:id="1607" w:author="Chanh Duc Ngo" w:date="2019-03-13T09:59:00Z">
                  <w:rPr>
                    <w:noProof/>
                  </w:rPr>
                </w:rPrChange>
              </w:rPr>
              <w:instrText>HYPERLINK \l "_Toc3204530"</w:instrText>
            </w:r>
            <w:r w:rsidRPr="00EB7DE2">
              <w:rPr>
                <w:rStyle w:val="Hyperlink"/>
                <w:rFonts w:ascii="Times New Roman" w:hAnsi="Times New Roman"/>
                <w:noProof/>
                <w:rPrChange w:id="1608" w:author="Chanh Duc Ngo" w:date="2019-03-13T09:59:00Z">
                  <w:rPr>
                    <w:rStyle w:val="Hyperlink"/>
                    <w:noProof/>
                  </w:rPr>
                </w:rPrChange>
              </w:rPr>
              <w:instrText xml:space="preserve"> </w:instrText>
            </w:r>
            <w:r w:rsidRPr="00EB7DE2">
              <w:rPr>
                <w:rStyle w:val="Hyperlink"/>
                <w:rFonts w:ascii="Times New Roman" w:hAnsi="Times New Roman"/>
                <w:noProof/>
                <w:rPrChange w:id="1609" w:author="Chanh Duc Ngo" w:date="2019-03-13T09:59:00Z">
                  <w:rPr>
                    <w:rStyle w:val="Hyperlink"/>
                    <w:noProof/>
                  </w:rPr>
                </w:rPrChange>
              </w:rPr>
              <w:fldChar w:fldCharType="separate"/>
            </w:r>
            <w:r w:rsidRPr="00EB7DE2">
              <w:rPr>
                <w:rStyle w:val="Hyperlink"/>
                <w:rFonts w:ascii="Times New Roman" w:hAnsi="Times New Roman"/>
                <w:b/>
                <w:noProof/>
              </w:rPr>
              <w:t>4.3.</w:t>
            </w:r>
            <w:r w:rsidRPr="00EB7DE2">
              <w:rPr>
                <w:rFonts w:ascii="Times New Roman" w:eastAsiaTheme="minorEastAsia" w:hAnsi="Times New Roman"/>
                <w:noProof/>
                <w:lang w:val="en-US"/>
                <w:rPrChange w:id="1610"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Lựa chọn hệ thống CMS</w:t>
            </w:r>
            <w:r w:rsidRPr="00EB7DE2">
              <w:rPr>
                <w:rFonts w:ascii="Times New Roman" w:hAnsi="Times New Roman"/>
                <w:noProof/>
                <w:webHidden/>
                <w:rPrChange w:id="1611" w:author="Chanh Duc Ngo" w:date="2019-03-13T09:59:00Z">
                  <w:rPr>
                    <w:noProof/>
                    <w:webHidden/>
                  </w:rPr>
                </w:rPrChange>
              </w:rPr>
              <w:tab/>
            </w:r>
            <w:r w:rsidRPr="00EB7DE2">
              <w:rPr>
                <w:rFonts w:ascii="Times New Roman" w:hAnsi="Times New Roman"/>
                <w:noProof/>
                <w:webHidden/>
                <w:rPrChange w:id="1612" w:author="Chanh Duc Ngo" w:date="2019-03-13T09:59:00Z">
                  <w:rPr>
                    <w:noProof/>
                    <w:webHidden/>
                  </w:rPr>
                </w:rPrChange>
              </w:rPr>
              <w:fldChar w:fldCharType="begin"/>
            </w:r>
            <w:r w:rsidRPr="00EB7DE2">
              <w:rPr>
                <w:rFonts w:ascii="Times New Roman" w:hAnsi="Times New Roman"/>
                <w:noProof/>
                <w:webHidden/>
                <w:rPrChange w:id="1613" w:author="Chanh Duc Ngo" w:date="2019-03-13T09:59:00Z">
                  <w:rPr>
                    <w:noProof/>
                    <w:webHidden/>
                  </w:rPr>
                </w:rPrChange>
              </w:rPr>
              <w:instrText xml:space="preserve"> PAGEREF _Toc3204530 \h </w:instrText>
            </w:r>
          </w:ins>
          <w:r w:rsidRPr="00EB7DE2">
            <w:rPr>
              <w:rFonts w:ascii="Times New Roman" w:hAnsi="Times New Roman"/>
              <w:noProof/>
              <w:webHidden/>
              <w:rPrChange w:id="1614" w:author="Chanh Duc Ngo" w:date="2019-03-13T09:59:00Z">
                <w:rPr>
                  <w:rFonts w:ascii="Times New Roman" w:hAnsi="Times New Roman"/>
                  <w:noProof/>
                  <w:webHidden/>
                </w:rPr>
              </w:rPrChange>
            </w:rPr>
          </w:r>
          <w:r w:rsidRPr="00EB7DE2">
            <w:rPr>
              <w:rFonts w:ascii="Times New Roman" w:hAnsi="Times New Roman"/>
              <w:noProof/>
              <w:webHidden/>
              <w:rPrChange w:id="1615" w:author="Chanh Duc Ngo" w:date="2019-03-13T09:59:00Z">
                <w:rPr>
                  <w:noProof/>
                  <w:webHidden/>
                </w:rPr>
              </w:rPrChange>
            </w:rPr>
            <w:fldChar w:fldCharType="separate"/>
          </w:r>
          <w:ins w:id="1616" w:author="Thảo Nguyễn Kim" w:date="2019-03-11T15:00:00Z">
            <w:r w:rsidR="000E3618" w:rsidRPr="00EB7DE2">
              <w:rPr>
                <w:rFonts w:ascii="Times New Roman" w:hAnsi="Times New Roman"/>
                <w:noProof/>
                <w:webHidden/>
                <w:rPrChange w:id="1617" w:author="Chanh Duc Ngo" w:date="2019-03-13T09:59:00Z">
                  <w:rPr>
                    <w:noProof/>
                    <w:webHidden/>
                  </w:rPr>
                </w:rPrChange>
              </w:rPr>
              <w:t>64</w:t>
            </w:r>
          </w:ins>
          <w:ins w:id="1618" w:author="Thảo Nguyễn Kim" w:date="2019-03-11T13:46:00Z">
            <w:r w:rsidRPr="00EB7DE2">
              <w:rPr>
                <w:rFonts w:ascii="Times New Roman" w:hAnsi="Times New Roman"/>
                <w:noProof/>
                <w:webHidden/>
                <w:rPrChange w:id="1619" w:author="Chanh Duc Ngo" w:date="2019-03-13T09:59:00Z">
                  <w:rPr>
                    <w:noProof/>
                    <w:webHidden/>
                  </w:rPr>
                </w:rPrChange>
              </w:rPr>
              <w:fldChar w:fldCharType="end"/>
            </w:r>
            <w:r w:rsidRPr="00EB7DE2">
              <w:rPr>
                <w:rStyle w:val="Hyperlink"/>
                <w:rFonts w:ascii="Times New Roman" w:hAnsi="Times New Roman"/>
                <w:noProof/>
                <w:rPrChange w:id="1620" w:author="Chanh Duc Ngo" w:date="2019-03-13T09:59:00Z">
                  <w:rPr>
                    <w:rStyle w:val="Hyperlink"/>
                    <w:noProof/>
                  </w:rPr>
                </w:rPrChange>
              </w:rPr>
              <w:fldChar w:fldCharType="end"/>
            </w:r>
          </w:ins>
        </w:p>
        <w:p w14:paraId="039D6183" w14:textId="77777777" w:rsidR="00300761" w:rsidRPr="00EB7DE2" w:rsidRDefault="00300761">
          <w:pPr>
            <w:pStyle w:val="TOC2"/>
            <w:tabs>
              <w:tab w:val="left" w:pos="880"/>
              <w:tab w:val="right" w:leader="dot" w:pos="8895"/>
            </w:tabs>
            <w:rPr>
              <w:ins w:id="1621" w:author="Thảo Nguyễn Kim" w:date="2019-03-11T13:46:00Z"/>
              <w:rFonts w:ascii="Times New Roman" w:eastAsiaTheme="minorEastAsia" w:hAnsi="Times New Roman"/>
              <w:noProof/>
              <w:lang w:val="en-US"/>
              <w:rPrChange w:id="1622" w:author="Chanh Duc Ngo" w:date="2019-03-13T09:59:00Z">
                <w:rPr>
                  <w:ins w:id="1623" w:author="Thảo Nguyễn Kim" w:date="2019-03-11T13:46:00Z"/>
                  <w:rFonts w:asciiTheme="minorHAnsi" w:eastAsiaTheme="minorEastAsia" w:hAnsiTheme="minorHAnsi" w:cstheme="minorBidi"/>
                  <w:noProof/>
                  <w:lang w:val="en-US"/>
                </w:rPr>
              </w:rPrChange>
            </w:rPr>
          </w:pPr>
          <w:ins w:id="1624" w:author="Thảo Nguyễn Kim" w:date="2019-03-11T13:46:00Z">
            <w:r w:rsidRPr="00EB7DE2">
              <w:rPr>
                <w:rStyle w:val="Hyperlink"/>
                <w:rFonts w:ascii="Times New Roman" w:hAnsi="Times New Roman"/>
                <w:noProof/>
                <w:rPrChange w:id="1625" w:author="Chanh Duc Ngo" w:date="2019-03-13T09:59:00Z">
                  <w:rPr>
                    <w:rStyle w:val="Hyperlink"/>
                    <w:noProof/>
                  </w:rPr>
                </w:rPrChange>
              </w:rPr>
              <w:fldChar w:fldCharType="begin"/>
            </w:r>
            <w:r w:rsidRPr="00EB7DE2">
              <w:rPr>
                <w:rStyle w:val="Hyperlink"/>
                <w:rFonts w:ascii="Times New Roman" w:hAnsi="Times New Roman"/>
                <w:noProof/>
                <w:rPrChange w:id="1626" w:author="Chanh Duc Ngo" w:date="2019-03-13T09:59:00Z">
                  <w:rPr>
                    <w:rStyle w:val="Hyperlink"/>
                    <w:noProof/>
                  </w:rPr>
                </w:rPrChange>
              </w:rPr>
              <w:instrText xml:space="preserve"> </w:instrText>
            </w:r>
            <w:r w:rsidRPr="00EB7DE2">
              <w:rPr>
                <w:rFonts w:ascii="Times New Roman" w:hAnsi="Times New Roman"/>
                <w:noProof/>
                <w:rPrChange w:id="1627" w:author="Chanh Duc Ngo" w:date="2019-03-13T09:59:00Z">
                  <w:rPr>
                    <w:noProof/>
                  </w:rPr>
                </w:rPrChange>
              </w:rPr>
              <w:instrText>HYPERLINK \l "_Toc3204531"</w:instrText>
            </w:r>
            <w:r w:rsidRPr="00EB7DE2">
              <w:rPr>
                <w:rStyle w:val="Hyperlink"/>
                <w:rFonts w:ascii="Times New Roman" w:hAnsi="Times New Roman"/>
                <w:noProof/>
                <w:rPrChange w:id="1628" w:author="Chanh Duc Ngo" w:date="2019-03-13T09:59:00Z">
                  <w:rPr>
                    <w:rStyle w:val="Hyperlink"/>
                    <w:noProof/>
                  </w:rPr>
                </w:rPrChange>
              </w:rPr>
              <w:instrText xml:space="preserve"> </w:instrText>
            </w:r>
            <w:r w:rsidRPr="00EB7DE2">
              <w:rPr>
                <w:rStyle w:val="Hyperlink"/>
                <w:rFonts w:ascii="Times New Roman" w:hAnsi="Times New Roman"/>
                <w:noProof/>
                <w:rPrChange w:id="1629" w:author="Chanh Duc Ngo" w:date="2019-03-13T09:59:00Z">
                  <w:rPr>
                    <w:rStyle w:val="Hyperlink"/>
                    <w:noProof/>
                  </w:rPr>
                </w:rPrChange>
              </w:rPr>
              <w:fldChar w:fldCharType="separate"/>
            </w:r>
            <w:r w:rsidRPr="00EB7DE2">
              <w:rPr>
                <w:rStyle w:val="Hyperlink"/>
                <w:rFonts w:ascii="Times New Roman" w:hAnsi="Times New Roman"/>
                <w:b/>
                <w:noProof/>
              </w:rPr>
              <w:t>4.4.</w:t>
            </w:r>
            <w:r w:rsidRPr="00EB7DE2">
              <w:rPr>
                <w:rFonts w:ascii="Times New Roman" w:eastAsiaTheme="minorEastAsia" w:hAnsi="Times New Roman"/>
                <w:noProof/>
                <w:lang w:val="en-US"/>
                <w:rPrChange w:id="1630" w:author="Chanh Duc Ngo" w:date="2019-03-13T09:59:00Z">
                  <w:rPr>
                    <w:rFonts w:asciiTheme="minorHAnsi" w:eastAsiaTheme="minorEastAsia" w:hAnsiTheme="minorHAnsi" w:cstheme="minorBidi"/>
                    <w:noProof/>
                    <w:lang w:val="en-US"/>
                  </w:rPr>
                </w:rPrChange>
              </w:rPr>
              <w:tab/>
            </w:r>
            <w:r w:rsidRPr="00EB7DE2">
              <w:rPr>
                <w:rStyle w:val="Hyperlink"/>
                <w:rFonts w:ascii="Times New Roman" w:eastAsiaTheme="majorEastAsia" w:hAnsi="Times New Roman"/>
                <w:b/>
                <w:noProof/>
              </w:rPr>
              <w:t>Kiến trúc tổng quan</w:t>
            </w:r>
            <w:r w:rsidRPr="00EB7DE2">
              <w:rPr>
                <w:rFonts w:ascii="Times New Roman" w:hAnsi="Times New Roman"/>
                <w:noProof/>
                <w:webHidden/>
                <w:rPrChange w:id="1631" w:author="Chanh Duc Ngo" w:date="2019-03-13T09:59:00Z">
                  <w:rPr>
                    <w:noProof/>
                    <w:webHidden/>
                  </w:rPr>
                </w:rPrChange>
              </w:rPr>
              <w:tab/>
            </w:r>
            <w:r w:rsidRPr="00EB7DE2">
              <w:rPr>
                <w:rFonts w:ascii="Times New Roman" w:hAnsi="Times New Roman"/>
                <w:noProof/>
                <w:webHidden/>
                <w:rPrChange w:id="1632" w:author="Chanh Duc Ngo" w:date="2019-03-13T09:59:00Z">
                  <w:rPr>
                    <w:noProof/>
                    <w:webHidden/>
                  </w:rPr>
                </w:rPrChange>
              </w:rPr>
              <w:fldChar w:fldCharType="begin"/>
            </w:r>
            <w:r w:rsidRPr="00EB7DE2">
              <w:rPr>
                <w:rFonts w:ascii="Times New Roman" w:hAnsi="Times New Roman"/>
                <w:noProof/>
                <w:webHidden/>
                <w:rPrChange w:id="1633" w:author="Chanh Duc Ngo" w:date="2019-03-13T09:59:00Z">
                  <w:rPr>
                    <w:noProof/>
                    <w:webHidden/>
                  </w:rPr>
                </w:rPrChange>
              </w:rPr>
              <w:instrText xml:space="preserve"> PAGEREF _Toc3204531 \h </w:instrText>
            </w:r>
          </w:ins>
          <w:r w:rsidRPr="00EB7DE2">
            <w:rPr>
              <w:rFonts w:ascii="Times New Roman" w:hAnsi="Times New Roman"/>
              <w:noProof/>
              <w:webHidden/>
              <w:rPrChange w:id="1634" w:author="Chanh Duc Ngo" w:date="2019-03-13T09:59:00Z">
                <w:rPr>
                  <w:rFonts w:ascii="Times New Roman" w:hAnsi="Times New Roman"/>
                  <w:noProof/>
                  <w:webHidden/>
                </w:rPr>
              </w:rPrChange>
            </w:rPr>
          </w:r>
          <w:r w:rsidRPr="00EB7DE2">
            <w:rPr>
              <w:rFonts w:ascii="Times New Roman" w:hAnsi="Times New Roman"/>
              <w:noProof/>
              <w:webHidden/>
              <w:rPrChange w:id="1635" w:author="Chanh Duc Ngo" w:date="2019-03-13T09:59:00Z">
                <w:rPr>
                  <w:noProof/>
                  <w:webHidden/>
                </w:rPr>
              </w:rPrChange>
            </w:rPr>
            <w:fldChar w:fldCharType="separate"/>
          </w:r>
          <w:ins w:id="1636" w:author="Thảo Nguyễn Kim" w:date="2019-03-11T15:00:00Z">
            <w:r w:rsidR="000E3618" w:rsidRPr="00EB7DE2">
              <w:rPr>
                <w:rFonts w:ascii="Times New Roman" w:hAnsi="Times New Roman"/>
                <w:noProof/>
                <w:webHidden/>
                <w:rPrChange w:id="1637" w:author="Chanh Duc Ngo" w:date="2019-03-13T09:59:00Z">
                  <w:rPr>
                    <w:noProof/>
                    <w:webHidden/>
                  </w:rPr>
                </w:rPrChange>
              </w:rPr>
              <w:t>69</w:t>
            </w:r>
          </w:ins>
          <w:ins w:id="1638" w:author="Thảo Nguyễn Kim" w:date="2019-03-11T13:46:00Z">
            <w:r w:rsidRPr="00EB7DE2">
              <w:rPr>
                <w:rFonts w:ascii="Times New Roman" w:hAnsi="Times New Roman"/>
                <w:noProof/>
                <w:webHidden/>
                <w:rPrChange w:id="1639" w:author="Chanh Duc Ngo" w:date="2019-03-13T09:59:00Z">
                  <w:rPr>
                    <w:noProof/>
                    <w:webHidden/>
                  </w:rPr>
                </w:rPrChange>
              </w:rPr>
              <w:fldChar w:fldCharType="end"/>
            </w:r>
            <w:r w:rsidRPr="00EB7DE2">
              <w:rPr>
                <w:rStyle w:val="Hyperlink"/>
                <w:rFonts w:ascii="Times New Roman" w:hAnsi="Times New Roman"/>
                <w:noProof/>
                <w:rPrChange w:id="1640" w:author="Chanh Duc Ngo" w:date="2019-03-13T09:59:00Z">
                  <w:rPr>
                    <w:rStyle w:val="Hyperlink"/>
                    <w:noProof/>
                  </w:rPr>
                </w:rPrChange>
              </w:rPr>
              <w:fldChar w:fldCharType="end"/>
            </w:r>
          </w:ins>
        </w:p>
        <w:p w14:paraId="47B28088" w14:textId="77777777" w:rsidR="00300761" w:rsidRPr="00EB7DE2" w:rsidRDefault="00300761">
          <w:pPr>
            <w:pStyle w:val="TOC1"/>
            <w:tabs>
              <w:tab w:val="left" w:pos="440"/>
              <w:tab w:val="right" w:leader="dot" w:pos="8895"/>
            </w:tabs>
            <w:rPr>
              <w:ins w:id="1641" w:author="Thảo Nguyễn Kim" w:date="2019-03-11T13:46:00Z"/>
              <w:rFonts w:ascii="Times New Roman" w:eastAsiaTheme="minorEastAsia" w:hAnsi="Times New Roman"/>
              <w:noProof/>
              <w:lang w:val="en-US"/>
              <w:rPrChange w:id="1642" w:author="Chanh Duc Ngo" w:date="2019-03-13T09:59:00Z">
                <w:rPr>
                  <w:ins w:id="1643" w:author="Thảo Nguyễn Kim" w:date="2019-03-11T13:46:00Z"/>
                  <w:rFonts w:asciiTheme="minorHAnsi" w:eastAsiaTheme="minorEastAsia" w:hAnsiTheme="minorHAnsi" w:cstheme="minorBidi"/>
                  <w:noProof/>
                  <w:lang w:val="en-US"/>
                </w:rPr>
              </w:rPrChange>
            </w:rPr>
          </w:pPr>
          <w:ins w:id="1644" w:author="Thảo Nguyễn Kim" w:date="2019-03-11T13:46:00Z">
            <w:r w:rsidRPr="00EB7DE2">
              <w:rPr>
                <w:rStyle w:val="Hyperlink"/>
                <w:rFonts w:ascii="Times New Roman" w:hAnsi="Times New Roman"/>
                <w:noProof/>
                <w:rPrChange w:id="1645" w:author="Chanh Duc Ngo" w:date="2019-03-13T09:59:00Z">
                  <w:rPr>
                    <w:rStyle w:val="Hyperlink"/>
                    <w:noProof/>
                  </w:rPr>
                </w:rPrChange>
              </w:rPr>
              <w:fldChar w:fldCharType="begin"/>
            </w:r>
            <w:r w:rsidRPr="00EB7DE2">
              <w:rPr>
                <w:rStyle w:val="Hyperlink"/>
                <w:rFonts w:ascii="Times New Roman" w:hAnsi="Times New Roman"/>
                <w:noProof/>
                <w:rPrChange w:id="1646" w:author="Chanh Duc Ngo" w:date="2019-03-13T09:59:00Z">
                  <w:rPr>
                    <w:rStyle w:val="Hyperlink"/>
                    <w:noProof/>
                  </w:rPr>
                </w:rPrChange>
              </w:rPr>
              <w:instrText xml:space="preserve"> </w:instrText>
            </w:r>
            <w:r w:rsidRPr="00EB7DE2">
              <w:rPr>
                <w:rFonts w:ascii="Times New Roman" w:hAnsi="Times New Roman"/>
                <w:noProof/>
                <w:rPrChange w:id="1647" w:author="Chanh Duc Ngo" w:date="2019-03-13T09:59:00Z">
                  <w:rPr>
                    <w:noProof/>
                  </w:rPr>
                </w:rPrChange>
              </w:rPr>
              <w:instrText>HYPERLINK \l "_Toc3204532"</w:instrText>
            </w:r>
            <w:r w:rsidRPr="00EB7DE2">
              <w:rPr>
                <w:rStyle w:val="Hyperlink"/>
                <w:rFonts w:ascii="Times New Roman" w:hAnsi="Times New Roman"/>
                <w:noProof/>
                <w:rPrChange w:id="1648" w:author="Chanh Duc Ngo" w:date="2019-03-13T09:59:00Z">
                  <w:rPr>
                    <w:rStyle w:val="Hyperlink"/>
                    <w:noProof/>
                  </w:rPr>
                </w:rPrChange>
              </w:rPr>
              <w:instrText xml:space="preserve"> </w:instrText>
            </w:r>
            <w:r w:rsidRPr="00EB7DE2">
              <w:rPr>
                <w:rStyle w:val="Hyperlink"/>
                <w:rFonts w:ascii="Times New Roman" w:hAnsi="Times New Roman"/>
                <w:noProof/>
                <w:rPrChange w:id="1649" w:author="Chanh Duc Ngo" w:date="2019-03-13T09:59:00Z">
                  <w:rPr>
                    <w:rStyle w:val="Hyperlink"/>
                    <w:noProof/>
                  </w:rPr>
                </w:rPrChange>
              </w:rPr>
              <w:fldChar w:fldCharType="separate"/>
            </w:r>
            <w:r w:rsidRPr="00EB7DE2">
              <w:rPr>
                <w:rStyle w:val="Hyperlink"/>
                <w:rFonts w:ascii="Times New Roman" w:eastAsia="SimSun" w:hAnsi="Times New Roman"/>
                <w:b/>
                <w:noProof/>
                <w:color w:val="FFFFFF" w:themeColor="background1"/>
                <w:rPrChange w:id="1650" w:author="Chanh Duc Ngo" w:date="2019-03-13T09:59:00Z">
                  <w:rPr>
                    <w:rStyle w:val="Hyperlink"/>
                    <w:rFonts w:ascii="Times New Roman" w:eastAsia="SimSun" w:hAnsi="Times New Roman"/>
                    <w:b/>
                    <w:noProof/>
                  </w:rPr>
                </w:rPrChange>
              </w:rPr>
              <w:t>5.</w:t>
            </w:r>
            <w:r w:rsidRPr="00EB7DE2">
              <w:rPr>
                <w:rFonts w:ascii="Times New Roman" w:eastAsiaTheme="minorEastAsia" w:hAnsi="Times New Roman"/>
                <w:noProof/>
                <w:lang w:val="en-US"/>
                <w:rPrChange w:id="165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CHƯƠNG 5: QUÁ TRÌNH CÀI ĐẶT</w:t>
            </w:r>
            <w:r w:rsidRPr="00EB7DE2">
              <w:rPr>
                <w:rFonts w:ascii="Times New Roman" w:hAnsi="Times New Roman"/>
                <w:noProof/>
                <w:webHidden/>
                <w:rPrChange w:id="1652" w:author="Chanh Duc Ngo" w:date="2019-03-13T09:59:00Z">
                  <w:rPr>
                    <w:noProof/>
                    <w:webHidden/>
                  </w:rPr>
                </w:rPrChange>
              </w:rPr>
              <w:tab/>
            </w:r>
            <w:r w:rsidRPr="00EB7DE2">
              <w:rPr>
                <w:rFonts w:ascii="Times New Roman" w:hAnsi="Times New Roman"/>
                <w:noProof/>
                <w:webHidden/>
                <w:rPrChange w:id="1653" w:author="Chanh Duc Ngo" w:date="2019-03-13T09:59:00Z">
                  <w:rPr>
                    <w:noProof/>
                    <w:webHidden/>
                  </w:rPr>
                </w:rPrChange>
              </w:rPr>
              <w:fldChar w:fldCharType="begin"/>
            </w:r>
            <w:r w:rsidRPr="00EB7DE2">
              <w:rPr>
                <w:rFonts w:ascii="Times New Roman" w:hAnsi="Times New Roman"/>
                <w:noProof/>
                <w:webHidden/>
                <w:rPrChange w:id="1654" w:author="Chanh Duc Ngo" w:date="2019-03-13T09:59:00Z">
                  <w:rPr>
                    <w:noProof/>
                    <w:webHidden/>
                  </w:rPr>
                </w:rPrChange>
              </w:rPr>
              <w:instrText xml:space="preserve"> PAGEREF _Toc3204532 \h </w:instrText>
            </w:r>
          </w:ins>
          <w:r w:rsidRPr="00EB7DE2">
            <w:rPr>
              <w:rFonts w:ascii="Times New Roman" w:hAnsi="Times New Roman"/>
              <w:noProof/>
              <w:webHidden/>
              <w:rPrChange w:id="1655" w:author="Chanh Duc Ngo" w:date="2019-03-13T09:59:00Z">
                <w:rPr>
                  <w:rFonts w:ascii="Times New Roman" w:hAnsi="Times New Roman"/>
                  <w:noProof/>
                  <w:webHidden/>
                </w:rPr>
              </w:rPrChange>
            </w:rPr>
          </w:r>
          <w:r w:rsidRPr="00EB7DE2">
            <w:rPr>
              <w:rFonts w:ascii="Times New Roman" w:hAnsi="Times New Roman"/>
              <w:noProof/>
              <w:webHidden/>
              <w:rPrChange w:id="1656" w:author="Chanh Duc Ngo" w:date="2019-03-13T09:59:00Z">
                <w:rPr>
                  <w:noProof/>
                  <w:webHidden/>
                </w:rPr>
              </w:rPrChange>
            </w:rPr>
            <w:fldChar w:fldCharType="separate"/>
          </w:r>
          <w:ins w:id="1657" w:author="Thảo Nguyễn Kim" w:date="2019-03-11T15:00:00Z">
            <w:r w:rsidR="000E3618" w:rsidRPr="00EB7DE2">
              <w:rPr>
                <w:rFonts w:ascii="Times New Roman" w:hAnsi="Times New Roman"/>
                <w:noProof/>
                <w:webHidden/>
                <w:rPrChange w:id="1658" w:author="Chanh Duc Ngo" w:date="2019-03-13T09:59:00Z">
                  <w:rPr>
                    <w:noProof/>
                    <w:webHidden/>
                  </w:rPr>
                </w:rPrChange>
              </w:rPr>
              <w:t>72</w:t>
            </w:r>
          </w:ins>
          <w:ins w:id="1659" w:author="Thảo Nguyễn Kim" w:date="2019-03-11T13:46:00Z">
            <w:r w:rsidRPr="00EB7DE2">
              <w:rPr>
                <w:rFonts w:ascii="Times New Roman" w:hAnsi="Times New Roman"/>
                <w:noProof/>
                <w:webHidden/>
                <w:rPrChange w:id="1660" w:author="Chanh Duc Ngo" w:date="2019-03-13T09:59:00Z">
                  <w:rPr>
                    <w:noProof/>
                    <w:webHidden/>
                  </w:rPr>
                </w:rPrChange>
              </w:rPr>
              <w:fldChar w:fldCharType="end"/>
            </w:r>
            <w:r w:rsidRPr="00EB7DE2">
              <w:rPr>
                <w:rStyle w:val="Hyperlink"/>
                <w:rFonts w:ascii="Times New Roman" w:hAnsi="Times New Roman"/>
                <w:noProof/>
                <w:rPrChange w:id="1661" w:author="Chanh Duc Ngo" w:date="2019-03-13T09:59:00Z">
                  <w:rPr>
                    <w:rStyle w:val="Hyperlink"/>
                    <w:noProof/>
                  </w:rPr>
                </w:rPrChange>
              </w:rPr>
              <w:fldChar w:fldCharType="end"/>
            </w:r>
          </w:ins>
        </w:p>
        <w:p w14:paraId="25F9C61D" w14:textId="77777777" w:rsidR="00300761" w:rsidRPr="00EB7DE2" w:rsidRDefault="00300761">
          <w:pPr>
            <w:pStyle w:val="TOC2"/>
            <w:tabs>
              <w:tab w:val="left" w:pos="880"/>
              <w:tab w:val="right" w:leader="dot" w:pos="8895"/>
            </w:tabs>
            <w:rPr>
              <w:ins w:id="1662" w:author="Thảo Nguyễn Kim" w:date="2019-03-11T13:46:00Z"/>
              <w:rFonts w:ascii="Times New Roman" w:eastAsiaTheme="minorEastAsia" w:hAnsi="Times New Roman"/>
              <w:noProof/>
              <w:lang w:val="en-US"/>
              <w:rPrChange w:id="1663" w:author="Chanh Duc Ngo" w:date="2019-03-13T09:59:00Z">
                <w:rPr>
                  <w:ins w:id="1664" w:author="Thảo Nguyễn Kim" w:date="2019-03-11T13:46:00Z"/>
                  <w:rFonts w:asciiTheme="minorHAnsi" w:eastAsiaTheme="minorEastAsia" w:hAnsiTheme="minorHAnsi" w:cstheme="minorBidi"/>
                  <w:noProof/>
                  <w:lang w:val="en-US"/>
                </w:rPr>
              </w:rPrChange>
            </w:rPr>
          </w:pPr>
          <w:ins w:id="1665" w:author="Thảo Nguyễn Kim" w:date="2019-03-11T13:46:00Z">
            <w:r w:rsidRPr="00EB7DE2">
              <w:rPr>
                <w:rStyle w:val="Hyperlink"/>
                <w:rFonts w:ascii="Times New Roman" w:hAnsi="Times New Roman"/>
                <w:noProof/>
                <w:rPrChange w:id="1666" w:author="Chanh Duc Ngo" w:date="2019-03-13T09:59:00Z">
                  <w:rPr>
                    <w:rStyle w:val="Hyperlink"/>
                    <w:noProof/>
                  </w:rPr>
                </w:rPrChange>
              </w:rPr>
              <w:fldChar w:fldCharType="begin"/>
            </w:r>
            <w:r w:rsidRPr="00EB7DE2">
              <w:rPr>
                <w:rStyle w:val="Hyperlink"/>
                <w:rFonts w:ascii="Times New Roman" w:hAnsi="Times New Roman"/>
                <w:noProof/>
                <w:rPrChange w:id="1667" w:author="Chanh Duc Ngo" w:date="2019-03-13T09:59:00Z">
                  <w:rPr>
                    <w:rStyle w:val="Hyperlink"/>
                    <w:noProof/>
                  </w:rPr>
                </w:rPrChange>
              </w:rPr>
              <w:instrText xml:space="preserve"> </w:instrText>
            </w:r>
            <w:r w:rsidRPr="00EB7DE2">
              <w:rPr>
                <w:rFonts w:ascii="Times New Roman" w:hAnsi="Times New Roman"/>
                <w:noProof/>
                <w:rPrChange w:id="1668" w:author="Chanh Duc Ngo" w:date="2019-03-13T09:59:00Z">
                  <w:rPr>
                    <w:noProof/>
                  </w:rPr>
                </w:rPrChange>
              </w:rPr>
              <w:instrText>HYPERLINK \l "_Toc3204533"</w:instrText>
            </w:r>
            <w:r w:rsidRPr="00EB7DE2">
              <w:rPr>
                <w:rStyle w:val="Hyperlink"/>
                <w:rFonts w:ascii="Times New Roman" w:hAnsi="Times New Roman"/>
                <w:noProof/>
                <w:rPrChange w:id="1669" w:author="Chanh Duc Ngo" w:date="2019-03-13T09:59:00Z">
                  <w:rPr>
                    <w:rStyle w:val="Hyperlink"/>
                    <w:noProof/>
                  </w:rPr>
                </w:rPrChange>
              </w:rPr>
              <w:instrText xml:space="preserve"> </w:instrText>
            </w:r>
            <w:r w:rsidRPr="00EB7DE2">
              <w:rPr>
                <w:rStyle w:val="Hyperlink"/>
                <w:rFonts w:ascii="Times New Roman" w:hAnsi="Times New Roman"/>
                <w:noProof/>
                <w:rPrChange w:id="1670" w:author="Chanh Duc Ngo" w:date="2019-03-13T09:59:00Z">
                  <w:rPr>
                    <w:rStyle w:val="Hyperlink"/>
                    <w:noProof/>
                  </w:rPr>
                </w:rPrChange>
              </w:rPr>
              <w:fldChar w:fldCharType="separate"/>
            </w:r>
            <w:r w:rsidRPr="00EB7DE2">
              <w:rPr>
                <w:rStyle w:val="Hyperlink"/>
                <w:rFonts w:ascii="Times New Roman" w:hAnsi="Times New Roman"/>
                <w:b/>
                <w:noProof/>
              </w:rPr>
              <w:t>5.1.</w:t>
            </w:r>
            <w:r w:rsidRPr="00EB7DE2">
              <w:rPr>
                <w:rFonts w:ascii="Times New Roman" w:eastAsiaTheme="minorEastAsia" w:hAnsi="Times New Roman"/>
                <w:noProof/>
                <w:lang w:val="en-US"/>
                <w:rPrChange w:id="167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Mở rộng trên hệ thống Camuda-Database</w:t>
            </w:r>
            <w:r w:rsidRPr="00EB7DE2">
              <w:rPr>
                <w:rFonts w:ascii="Times New Roman" w:hAnsi="Times New Roman"/>
                <w:noProof/>
                <w:webHidden/>
                <w:rPrChange w:id="1672" w:author="Chanh Duc Ngo" w:date="2019-03-13T09:59:00Z">
                  <w:rPr>
                    <w:noProof/>
                    <w:webHidden/>
                  </w:rPr>
                </w:rPrChange>
              </w:rPr>
              <w:tab/>
            </w:r>
            <w:r w:rsidRPr="00EB7DE2">
              <w:rPr>
                <w:rFonts w:ascii="Times New Roman" w:hAnsi="Times New Roman"/>
                <w:noProof/>
                <w:webHidden/>
                <w:rPrChange w:id="1673" w:author="Chanh Duc Ngo" w:date="2019-03-13T09:59:00Z">
                  <w:rPr>
                    <w:noProof/>
                    <w:webHidden/>
                  </w:rPr>
                </w:rPrChange>
              </w:rPr>
              <w:fldChar w:fldCharType="begin"/>
            </w:r>
            <w:r w:rsidRPr="00EB7DE2">
              <w:rPr>
                <w:rFonts w:ascii="Times New Roman" w:hAnsi="Times New Roman"/>
                <w:noProof/>
                <w:webHidden/>
                <w:rPrChange w:id="1674" w:author="Chanh Duc Ngo" w:date="2019-03-13T09:59:00Z">
                  <w:rPr>
                    <w:noProof/>
                    <w:webHidden/>
                  </w:rPr>
                </w:rPrChange>
              </w:rPr>
              <w:instrText xml:space="preserve"> PAGEREF _Toc3204533 \h </w:instrText>
            </w:r>
          </w:ins>
          <w:r w:rsidRPr="00EB7DE2">
            <w:rPr>
              <w:rFonts w:ascii="Times New Roman" w:hAnsi="Times New Roman"/>
              <w:noProof/>
              <w:webHidden/>
              <w:rPrChange w:id="1675" w:author="Chanh Duc Ngo" w:date="2019-03-13T09:59:00Z">
                <w:rPr>
                  <w:rFonts w:ascii="Times New Roman" w:hAnsi="Times New Roman"/>
                  <w:noProof/>
                  <w:webHidden/>
                </w:rPr>
              </w:rPrChange>
            </w:rPr>
          </w:r>
          <w:r w:rsidRPr="00EB7DE2">
            <w:rPr>
              <w:rFonts w:ascii="Times New Roman" w:hAnsi="Times New Roman"/>
              <w:noProof/>
              <w:webHidden/>
              <w:rPrChange w:id="1676" w:author="Chanh Duc Ngo" w:date="2019-03-13T09:59:00Z">
                <w:rPr>
                  <w:noProof/>
                  <w:webHidden/>
                </w:rPr>
              </w:rPrChange>
            </w:rPr>
            <w:fldChar w:fldCharType="separate"/>
          </w:r>
          <w:ins w:id="1677" w:author="Thảo Nguyễn Kim" w:date="2019-03-11T15:00:00Z">
            <w:r w:rsidR="000E3618" w:rsidRPr="00EB7DE2">
              <w:rPr>
                <w:rFonts w:ascii="Times New Roman" w:hAnsi="Times New Roman"/>
                <w:noProof/>
                <w:webHidden/>
                <w:rPrChange w:id="1678" w:author="Chanh Duc Ngo" w:date="2019-03-13T09:59:00Z">
                  <w:rPr>
                    <w:noProof/>
                    <w:webHidden/>
                  </w:rPr>
                </w:rPrChange>
              </w:rPr>
              <w:t>72</w:t>
            </w:r>
          </w:ins>
          <w:ins w:id="1679" w:author="Thảo Nguyễn Kim" w:date="2019-03-11T13:46:00Z">
            <w:r w:rsidRPr="00EB7DE2">
              <w:rPr>
                <w:rFonts w:ascii="Times New Roman" w:hAnsi="Times New Roman"/>
                <w:noProof/>
                <w:webHidden/>
                <w:rPrChange w:id="1680" w:author="Chanh Duc Ngo" w:date="2019-03-13T09:59:00Z">
                  <w:rPr>
                    <w:noProof/>
                    <w:webHidden/>
                  </w:rPr>
                </w:rPrChange>
              </w:rPr>
              <w:fldChar w:fldCharType="end"/>
            </w:r>
            <w:r w:rsidRPr="00EB7DE2">
              <w:rPr>
                <w:rStyle w:val="Hyperlink"/>
                <w:rFonts w:ascii="Times New Roman" w:hAnsi="Times New Roman"/>
                <w:noProof/>
                <w:rPrChange w:id="1681" w:author="Chanh Duc Ngo" w:date="2019-03-13T09:59:00Z">
                  <w:rPr>
                    <w:rStyle w:val="Hyperlink"/>
                    <w:noProof/>
                  </w:rPr>
                </w:rPrChange>
              </w:rPr>
              <w:fldChar w:fldCharType="end"/>
            </w:r>
          </w:ins>
        </w:p>
        <w:p w14:paraId="7A31FECE" w14:textId="77777777" w:rsidR="00300761" w:rsidRPr="00EB7DE2" w:rsidRDefault="00300761">
          <w:pPr>
            <w:pStyle w:val="TOC3"/>
            <w:tabs>
              <w:tab w:val="left" w:pos="1320"/>
              <w:tab w:val="right" w:leader="dot" w:pos="8895"/>
            </w:tabs>
            <w:rPr>
              <w:ins w:id="1682" w:author="Thảo Nguyễn Kim" w:date="2019-03-11T13:46:00Z"/>
              <w:rFonts w:ascii="Times New Roman" w:eastAsiaTheme="minorEastAsia" w:hAnsi="Times New Roman"/>
              <w:noProof/>
              <w:lang w:val="en-US"/>
              <w:rPrChange w:id="1683" w:author="Chanh Duc Ngo" w:date="2019-03-13T09:59:00Z">
                <w:rPr>
                  <w:ins w:id="1684" w:author="Thảo Nguyễn Kim" w:date="2019-03-11T13:46:00Z"/>
                  <w:rFonts w:asciiTheme="minorHAnsi" w:eastAsiaTheme="minorEastAsia" w:hAnsiTheme="minorHAnsi" w:cstheme="minorBidi"/>
                  <w:noProof/>
                  <w:lang w:val="en-US"/>
                </w:rPr>
              </w:rPrChange>
            </w:rPr>
          </w:pPr>
          <w:ins w:id="1685" w:author="Thảo Nguyễn Kim" w:date="2019-03-11T13:46:00Z">
            <w:r w:rsidRPr="00EB7DE2">
              <w:rPr>
                <w:rStyle w:val="Hyperlink"/>
                <w:rFonts w:ascii="Times New Roman" w:hAnsi="Times New Roman"/>
                <w:noProof/>
                <w:rPrChange w:id="1686" w:author="Chanh Duc Ngo" w:date="2019-03-13T09:59:00Z">
                  <w:rPr>
                    <w:rStyle w:val="Hyperlink"/>
                    <w:noProof/>
                  </w:rPr>
                </w:rPrChange>
              </w:rPr>
              <w:fldChar w:fldCharType="begin"/>
            </w:r>
            <w:r w:rsidRPr="00EB7DE2">
              <w:rPr>
                <w:rStyle w:val="Hyperlink"/>
                <w:rFonts w:ascii="Times New Roman" w:hAnsi="Times New Roman"/>
                <w:noProof/>
                <w:rPrChange w:id="1687" w:author="Chanh Duc Ngo" w:date="2019-03-13T09:59:00Z">
                  <w:rPr>
                    <w:rStyle w:val="Hyperlink"/>
                    <w:noProof/>
                  </w:rPr>
                </w:rPrChange>
              </w:rPr>
              <w:instrText xml:space="preserve"> </w:instrText>
            </w:r>
            <w:r w:rsidRPr="00EB7DE2">
              <w:rPr>
                <w:rFonts w:ascii="Times New Roman" w:hAnsi="Times New Roman"/>
                <w:noProof/>
                <w:rPrChange w:id="1688" w:author="Chanh Duc Ngo" w:date="2019-03-13T09:59:00Z">
                  <w:rPr>
                    <w:noProof/>
                  </w:rPr>
                </w:rPrChange>
              </w:rPr>
              <w:instrText>HYPERLINK \l "_Toc3204534"</w:instrText>
            </w:r>
            <w:r w:rsidRPr="00EB7DE2">
              <w:rPr>
                <w:rStyle w:val="Hyperlink"/>
                <w:rFonts w:ascii="Times New Roman" w:hAnsi="Times New Roman"/>
                <w:noProof/>
                <w:rPrChange w:id="1689" w:author="Chanh Duc Ngo" w:date="2019-03-13T09:59:00Z">
                  <w:rPr>
                    <w:rStyle w:val="Hyperlink"/>
                    <w:noProof/>
                  </w:rPr>
                </w:rPrChange>
              </w:rPr>
              <w:instrText xml:space="preserve"> </w:instrText>
            </w:r>
            <w:r w:rsidRPr="00EB7DE2">
              <w:rPr>
                <w:rStyle w:val="Hyperlink"/>
                <w:rFonts w:ascii="Times New Roman" w:hAnsi="Times New Roman"/>
                <w:noProof/>
                <w:rPrChange w:id="1690" w:author="Chanh Duc Ngo" w:date="2019-03-13T09:59:00Z">
                  <w:rPr>
                    <w:rStyle w:val="Hyperlink"/>
                    <w:noProof/>
                  </w:rPr>
                </w:rPrChange>
              </w:rPr>
              <w:fldChar w:fldCharType="separate"/>
            </w:r>
            <w:r w:rsidRPr="00EB7DE2">
              <w:rPr>
                <w:rStyle w:val="Hyperlink"/>
                <w:rFonts w:ascii="Times New Roman" w:hAnsi="Times New Roman"/>
                <w:b/>
                <w:noProof/>
              </w:rPr>
              <w:t>5.1.1.</w:t>
            </w:r>
            <w:r w:rsidRPr="00EB7DE2">
              <w:rPr>
                <w:rFonts w:ascii="Times New Roman" w:eastAsiaTheme="minorEastAsia" w:hAnsi="Times New Roman"/>
                <w:noProof/>
                <w:lang w:val="en-US"/>
                <w:rPrChange w:id="169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lang w:val="en-US"/>
              </w:rPr>
              <w:t>Mở rộng định nghĩa bổ sung cho việc mô hình hóa BPMN</w:t>
            </w:r>
            <w:r w:rsidRPr="00EB7DE2">
              <w:rPr>
                <w:rFonts w:ascii="Times New Roman" w:hAnsi="Times New Roman"/>
                <w:noProof/>
                <w:webHidden/>
                <w:rPrChange w:id="1692" w:author="Chanh Duc Ngo" w:date="2019-03-13T09:59:00Z">
                  <w:rPr>
                    <w:noProof/>
                    <w:webHidden/>
                  </w:rPr>
                </w:rPrChange>
              </w:rPr>
              <w:tab/>
            </w:r>
            <w:r w:rsidRPr="00EB7DE2">
              <w:rPr>
                <w:rFonts w:ascii="Times New Roman" w:hAnsi="Times New Roman"/>
                <w:noProof/>
                <w:webHidden/>
                <w:rPrChange w:id="1693" w:author="Chanh Duc Ngo" w:date="2019-03-13T09:59:00Z">
                  <w:rPr>
                    <w:noProof/>
                    <w:webHidden/>
                  </w:rPr>
                </w:rPrChange>
              </w:rPr>
              <w:fldChar w:fldCharType="begin"/>
            </w:r>
            <w:r w:rsidRPr="00EB7DE2">
              <w:rPr>
                <w:rFonts w:ascii="Times New Roman" w:hAnsi="Times New Roman"/>
                <w:noProof/>
                <w:webHidden/>
                <w:rPrChange w:id="1694" w:author="Chanh Duc Ngo" w:date="2019-03-13T09:59:00Z">
                  <w:rPr>
                    <w:noProof/>
                    <w:webHidden/>
                  </w:rPr>
                </w:rPrChange>
              </w:rPr>
              <w:instrText xml:space="preserve"> PAGEREF _Toc3204534 \h </w:instrText>
            </w:r>
          </w:ins>
          <w:r w:rsidRPr="00EB7DE2">
            <w:rPr>
              <w:rFonts w:ascii="Times New Roman" w:hAnsi="Times New Roman"/>
              <w:noProof/>
              <w:webHidden/>
              <w:rPrChange w:id="1695" w:author="Chanh Duc Ngo" w:date="2019-03-13T09:59:00Z">
                <w:rPr>
                  <w:rFonts w:ascii="Times New Roman" w:hAnsi="Times New Roman"/>
                  <w:noProof/>
                  <w:webHidden/>
                </w:rPr>
              </w:rPrChange>
            </w:rPr>
          </w:r>
          <w:r w:rsidRPr="00EB7DE2">
            <w:rPr>
              <w:rFonts w:ascii="Times New Roman" w:hAnsi="Times New Roman"/>
              <w:noProof/>
              <w:webHidden/>
              <w:rPrChange w:id="1696" w:author="Chanh Duc Ngo" w:date="2019-03-13T09:59:00Z">
                <w:rPr>
                  <w:noProof/>
                  <w:webHidden/>
                </w:rPr>
              </w:rPrChange>
            </w:rPr>
            <w:fldChar w:fldCharType="separate"/>
          </w:r>
          <w:ins w:id="1697" w:author="Thảo Nguyễn Kim" w:date="2019-03-11T15:00:00Z">
            <w:r w:rsidR="000E3618" w:rsidRPr="00EB7DE2">
              <w:rPr>
                <w:rFonts w:ascii="Times New Roman" w:hAnsi="Times New Roman"/>
                <w:noProof/>
                <w:webHidden/>
                <w:rPrChange w:id="1698" w:author="Chanh Duc Ngo" w:date="2019-03-13T09:59:00Z">
                  <w:rPr>
                    <w:noProof/>
                    <w:webHidden/>
                  </w:rPr>
                </w:rPrChange>
              </w:rPr>
              <w:t>72</w:t>
            </w:r>
          </w:ins>
          <w:ins w:id="1699" w:author="Thảo Nguyễn Kim" w:date="2019-03-11T13:46:00Z">
            <w:r w:rsidRPr="00EB7DE2">
              <w:rPr>
                <w:rFonts w:ascii="Times New Roman" w:hAnsi="Times New Roman"/>
                <w:noProof/>
                <w:webHidden/>
                <w:rPrChange w:id="1700" w:author="Chanh Duc Ngo" w:date="2019-03-13T09:59:00Z">
                  <w:rPr>
                    <w:noProof/>
                    <w:webHidden/>
                  </w:rPr>
                </w:rPrChange>
              </w:rPr>
              <w:fldChar w:fldCharType="end"/>
            </w:r>
            <w:r w:rsidRPr="00EB7DE2">
              <w:rPr>
                <w:rStyle w:val="Hyperlink"/>
                <w:rFonts w:ascii="Times New Roman" w:hAnsi="Times New Roman"/>
                <w:noProof/>
                <w:rPrChange w:id="1701" w:author="Chanh Duc Ngo" w:date="2019-03-13T09:59:00Z">
                  <w:rPr>
                    <w:rStyle w:val="Hyperlink"/>
                    <w:noProof/>
                  </w:rPr>
                </w:rPrChange>
              </w:rPr>
              <w:fldChar w:fldCharType="end"/>
            </w:r>
          </w:ins>
        </w:p>
        <w:p w14:paraId="6B090E7C" w14:textId="77777777" w:rsidR="00300761" w:rsidRPr="00EB7DE2" w:rsidRDefault="00300761">
          <w:pPr>
            <w:pStyle w:val="TOC3"/>
            <w:tabs>
              <w:tab w:val="left" w:pos="1320"/>
              <w:tab w:val="right" w:leader="dot" w:pos="8895"/>
            </w:tabs>
            <w:rPr>
              <w:ins w:id="1702" w:author="Thảo Nguyễn Kim" w:date="2019-03-11T13:46:00Z"/>
              <w:rFonts w:ascii="Times New Roman" w:eastAsiaTheme="minorEastAsia" w:hAnsi="Times New Roman"/>
              <w:noProof/>
              <w:lang w:val="en-US"/>
              <w:rPrChange w:id="1703" w:author="Chanh Duc Ngo" w:date="2019-03-13T09:59:00Z">
                <w:rPr>
                  <w:ins w:id="1704" w:author="Thảo Nguyễn Kim" w:date="2019-03-11T13:46:00Z"/>
                  <w:rFonts w:asciiTheme="minorHAnsi" w:eastAsiaTheme="minorEastAsia" w:hAnsiTheme="minorHAnsi" w:cstheme="minorBidi"/>
                  <w:noProof/>
                  <w:lang w:val="en-US"/>
                </w:rPr>
              </w:rPrChange>
            </w:rPr>
          </w:pPr>
          <w:ins w:id="1705" w:author="Thảo Nguyễn Kim" w:date="2019-03-11T13:46:00Z">
            <w:r w:rsidRPr="00EB7DE2">
              <w:rPr>
                <w:rStyle w:val="Hyperlink"/>
                <w:rFonts w:ascii="Times New Roman" w:hAnsi="Times New Roman"/>
                <w:noProof/>
                <w:rPrChange w:id="1706" w:author="Chanh Duc Ngo" w:date="2019-03-13T09:59:00Z">
                  <w:rPr>
                    <w:rStyle w:val="Hyperlink"/>
                    <w:noProof/>
                  </w:rPr>
                </w:rPrChange>
              </w:rPr>
              <w:fldChar w:fldCharType="begin"/>
            </w:r>
            <w:r w:rsidRPr="00EB7DE2">
              <w:rPr>
                <w:rStyle w:val="Hyperlink"/>
                <w:rFonts w:ascii="Times New Roman" w:hAnsi="Times New Roman"/>
                <w:noProof/>
                <w:rPrChange w:id="1707" w:author="Chanh Duc Ngo" w:date="2019-03-13T09:59:00Z">
                  <w:rPr>
                    <w:rStyle w:val="Hyperlink"/>
                    <w:noProof/>
                  </w:rPr>
                </w:rPrChange>
              </w:rPr>
              <w:instrText xml:space="preserve"> </w:instrText>
            </w:r>
            <w:r w:rsidRPr="00EB7DE2">
              <w:rPr>
                <w:rFonts w:ascii="Times New Roman" w:hAnsi="Times New Roman"/>
                <w:noProof/>
                <w:rPrChange w:id="1708" w:author="Chanh Duc Ngo" w:date="2019-03-13T09:59:00Z">
                  <w:rPr>
                    <w:noProof/>
                  </w:rPr>
                </w:rPrChange>
              </w:rPr>
              <w:instrText>HYPERLINK \l "_Toc3204535"</w:instrText>
            </w:r>
            <w:r w:rsidRPr="00EB7DE2">
              <w:rPr>
                <w:rStyle w:val="Hyperlink"/>
                <w:rFonts w:ascii="Times New Roman" w:hAnsi="Times New Roman"/>
                <w:noProof/>
                <w:rPrChange w:id="1709" w:author="Chanh Duc Ngo" w:date="2019-03-13T09:59:00Z">
                  <w:rPr>
                    <w:rStyle w:val="Hyperlink"/>
                    <w:noProof/>
                  </w:rPr>
                </w:rPrChange>
              </w:rPr>
              <w:instrText xml:space="preserve"> </w:instrText>
            </w:r>
            <w:r w:rsidRPr="00EB7DE2">
              <w:rPr>
                <w:rStyle w:val="Hyperlink"/>
                <w:rFonts w:ascii="Times New Roman" w:hAnsi="Times New Roman"/>
                <w:noProof/>
                <w:rPrChange w:id="1710" w:author="Chanh Duc Ngo" w:date="2019-03-13T09:59:00Z">
                  <w:rPr>
                    <w:rStyle w:val="Hyperlink"/>
                    <w:noProof/>
                  </w:rPr>
                </w:rPrChange>
              </w:rPr>
              <w:fldChar w:fldCharType="separate"/>
            </w:r>
            <w:r w:rsidRPr="00EB7DE2">
              <w:rPr>
                <w:rStyle w:val="Hyperlink"/>
                <w:rFonts w:ascii="Times New Roman" w:hAnsi="Times New Roman"/>
                <w:b/>
                <w:noProof/>
              </w:rPr>
              <w:t>5.1.2.</w:t>
            </w:r>
            <w:r w:rsidRPr="00EB7DE2">
              <w:rPr>
                <w:rFonts w:ascii="Times New Roman" w:eastAsiaTheme="minorEastAsia" w:hAnsi="Times New Roman"/>
                <w:noProof/>
                <w:lang w:val="en-US"/>
                <w:rPrChange w:id="171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Mở rộng hệ thống Camunda-Modeler</w:t>
            </w:r>
            <w:r w:rsidRPr="00EB7DE2">
              <w:rPr>
                <w:rFonts w:ascii="Times New Roman" w:hAnsi="Times New Roman"/>
                <w:noProof/>
                <w:webHidden/>
                <w:rPrChange w:id="1712" w:author="Chanh Duc Ngo" w:date="2019-03-13T09:59:00Z">
                  <w:rPr>
                    <w:noProof/>
                    <w:webHidden/>
                  </w:rPr>
                </w:rPrChange>
              </w:rPr>
              <w:tab/>
            </w:r>
            <w:r w:rsidRPr="00EB7DE2">
              <w:rPr>
                <w:rFonts w:ascii="Times New Roman" w:hAnsi="Times New Roman"/>
                <w:noProof/>
                <w:webHidden/>
                <w:rPrChange w:id="1713" w:author="Chanh Duc Ngo" w:date="2019-03-13T09:59:00Z">
                  <w:rPr>
                    <w:noProof/>
                    <w:webHidden/>
                  </w:rPr>
                </w:rPrChange>
              </w:rPr>
              <w:fldChar w:fldCharType="begin"/>
            </w:r>
            <w:r w:rsidRPr="00EB7DE2">
              <w:rPr>
                <w:rFonts w:ascii="Times New Roman" w:hAnsi="Times New Roman"/>
                <w:noProof/>
                <w:webHidden/>
                <w:rPrChange w:id="1714" w:author="Chanh Duc Ngo" w:date="2019-03-13T09:59:00Z">
                  <w:rPr>
                    <w:noProof/>
                    <w:webHidden/>
                  </w:rPr>
                </w:rPrChange>
              </w:rPr>
              <w:instrText xml:space="preserve"> PAGEREF _Toc3204535 \h </w:instrText>
            </w:r>
          </w:ins>
          <w:r w:rsidRPr="00EB7DE2">
            <w:rPr>
              <w:rFonts w:ascii="Times New Roman" w:hAnsi="Times New Roman"/>
              <w:noProof/>
              <w:webHidden/>
              <w:rPrChange w:id="1715" w:author="Chanh Duc Ngo" w:date="2019-03-13T09:59:00Z">
                <w:rPr>
                  <w:rFonts w:ascii="Times New Roman" w:hAnsi="Times New Roman"/>
                  <w:noProof/>
                  <w:webHidden/>
                </w:rPr>
              </w:rPrChange>
            </w:rPr>
          </w:r>
          <w:r w:rsidRPr="00EB7DE2">
            <w:rPr>
              <w:rFonts w:ascii="Times New Roman" w:hAnsi="Times New Roman"/>
              <w:noProof/>
              <w:webHidden/>
              <w:rPrChange w:id="1716" w:author="Chanh Duc Ngo" w:date="2019-03-13T09:59:00Z">
                <w:rPr>
                  <w:noProof/>
                  <w:webHidden/>
                </w:rPr>
              </w:rPrChange>
            </w:rPr>
            <w:fldChar w:fldCharType="separate"/>
          </w:r>
          <w:ins w:id="1717" w:author="Thảo Nguyễn Kim" w:date="2019-03-11T15:00:00Z">
            <w:r w:rsidR="000E3618" w:rsidRPr="00EB7DE2">
              <w:rPr>
                <w:rFonts w:ascii="Times New Roman" w:hAnsi="Times New Roman"/>
                <w:noProof/>
                <w:webHidden/>
                <w:rPrChange w:id="1718" w:author="Chanh Duc Ngo" w:date="2019-03-13T09:59:00Z">
                  <w:rPr>
                    <w:noProof/>
                    <w:webHidden/>
                  </w:rPr>
                </w:rPrChange>
              </w:rPr>
              <w:t>72</w:t>
            </w:r>
          </w:ins>
          <w:ins w:id="1719" w:author="Thảo Nguyễn Kim" w:date="2019-03-11T13:46:00Z">
            <w:r w:rsidRPr="00EB7DE2">
              <w:rPr>
                <w:rFonts w:ascii="Times New Roman" w:hAnsi="Times New Roman"/>
                <w:noProof/>
                <w:webHidden/>
                <w:rPrChange w:id="1720" w:author="Chanh Duc Ngo" w:date="2019-03-13T09:59:00Z">
                  <w:rPr>
                    <w:noProof/>
                    <w:webHidden/>
                  </w:rPr>
                </w:rPrChange>
              </w:rPr>
              <w:fldChar w:fldCharType="end"/>
            </w:r>
            <w:r w:rsidRPr="00EB7DE2">
              <w:rPr>
                <w:rStyle w:val="Hyperlink"/>
                <w:rFonts w:ascii="Times New Roman" w:hAnsi="Times New Roman"/>
                <w:noProof/>
                <w:rPrChange w:id="1721" w:author="Chanh Duc Ngo" w:date="2019-03-13T09:59:00Z">
                  <w:rPr>
                    <w:rStyle w:val="Hyperlink"/>
                    <w:noProof/>
                  </w:rPr>
                </w:rPrChange>
              </w:rPr>
              <w:fldChar w:fldCharType="end"/>
            </w:r>
          </w:ins>
        </w:p>
        <w:p w14:paraId="557D8961" w14:textId="77777777" w:rsidR="00300761" w:rsidRPr="00EB7DE2" w:rsidRDefault="00300761">
          <w:pPr>
            <w:pStyle w:val="TOC3"/>
            <w:tabs>
              <w:tab w:val="left" w:pos="1320"/>
              <w:tab w:val="right" w:leader="dot" w:pos="8895"/>
            </w:tabs>
            <w:rPr>
              <w:ins w:id="1722" w:author="Thảo Nguyễn Kim" w:date="2019-03-11T13:46:00Z"/>
              <w:rFonts w:ascii="Times New Roman" w:eastAsiaTheme="minorEastAsia" w:hAnsi="Times New Roman"/>
              <w:noProof/>
              <w:lang w:val="en-US"/>
              <w:rPrChange w:id="1723" w:author="Chanh Duc Ngo" w:date="2019-03-13T09:59:00Z">
                <w:rPr>
                  <w:ins w:id="1724" w:author="Thảo Nguyễn Kim" w:date="2019-03-11T13:46:00Z"/>
                  <w:rFonts w:asciiTheme="minorHAnsi" w:eastAsiaTheme="minorEastAsia" w:hAnsiTheme="minorHAnsi" w:cstheme="minorBidi"/>
                  <w:noProof/>
                  <w:lang w:val="en-US"/>
                </w:rPr>
              </w:rPrChange>
            </w:rPr>
          </w:pPr>
          <w:ins w:id="1725" w:author="Thảo Nguyễn Kim" w:date="2019-03-11T13:46:00Z">
            <w:r w:rsidRPr="00EB7DE2">
              <w:rPr>
                <w:rStyle w:val="Hyperlink"/>
                <w:rFonts w:ascii="Times New Roman" w:hAnsi="Times New Roman"/>
                <w:noProof/>
                <w:rPrChange w:id="1726" w:author="Chanh Duc Ngo" w:date="2019-03-13T09:59:00Z">
                  <w:rPr>
                    <w:rStyle w:val="Hyperlink"/>
                    <w:noProof/>
                  </w:rPr>
                </w:rPrChange>
              </w:rPr>
              <w:fldChar w:fldCharType="begin"/>
            </w:r>
            <w:r w:rsidRPr="00EB7DE2">
              <w:rPr>
                <w:rStyle w:val="Hyperlink"/>
                <w:rFonts w:ascii="Times New Roman" w:hAnsi="Times New Roman"/>
                <w:noProof/>
                <w:rPrChange w:id="1727" w:author="Chanh Duc Ngo" w:date="2019-03-13T09:59:00Z">
                  <w:rPr>
                    <w:rStyle w:val="Hyperlink"/>
                    <w:noProof/>
                  </w:rPr>
                </w:rPrChange>
              </w:rPr>
              <w:instrText xml:space="preserve"> </w:instrText>
            </w:r>
            <w:r w:rsidRPr="00EB7DE2">
              <w:rPr>
                <w:rFonts w:ascii="Times New Roman" w:hAnsi="Times New Roman"/>
                <w:noProof/>
                <w:rPrChange w:id="1728" w:author="Chanh Duc Ngo" w:date="2019-03-13T09:59:00Z">
                  <w:rPr>
                    <w:noProof/>
                  </w:rPr>
                </w:rPrChange>
              </w:rPr>
              <w:instrText>HYPERLINK \l "_Toc3204536"</w:instrText>
            </w:r>
            <w:r w:rsidRPr="00EB7DE2">
              <w:rPr>
                <w:rStyle w:val="Hyperlink"/>
                <w:rFonts w:ascii="Times New Roman" w:hAnsi="Times New Roman"/>
                <w:noProof/>
                <w:rPrChange w:id="1729" w:author="Chanh Duc Ngo" w:date="2019-03-13T09:59:00Z">
                  <w:rPr>
                    <w:rStyle w:val="Hyperlink"/>
                    <w:noProof/>
                  </w:rPr>
                </w:rPrChange>
              </w:rPr>
              <w:instrText xml:space="preserve"> </w:instrText>
            </w:r>
            <w:r w:rsidRPr="00EB7DE2">
              <w:rPr>
                <w:rStyle w:val="Hyperlink"/>
                <w:rFonts w:ascii="Times New Roman" w:hAnsi="Times New Roman"/>
                <w:noProof/>
                <w:rPrChange w:id="1730" w:author="Chanh Duc Ngo" w:date="2019-03-13T09:59:00Z">
                  <w:rPr>
                    <w:rStyle w:val="Hyperlink"/>
                    <w:noProof/>
                  </w:rPr>
                </w:rPrChange>
              </w:rPr>
              <w:fldChar w:fldCharType="separate"/>
            </w:r>
            <w:r w:rsidRPr="00EB7DE2">
              <w:rPr>
                <w:rStyle w:val="Hyperlink"/>
                <w:rFonts w:ascii="Times New Roman" w:hAnsi="Times New Roman"/>
                <w:b/>
                <w:noProof/>
              </w:rPr>
              <w:t>5.1.3.</w:t>
            </w:r>
            <w:r w:rsidRPr="00EB7DE2">
              <w:rPr>
                <w:rFonts w:ascii="Times New Roman" w:eastAsiaTheme="minorEastAsia" w:hAnsi="Times New Roman"/>
                <w:noProof/>
                <w:lang w:val="en-US"/>
                <w:rPrChange w:id="173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Mở rộng Process-Engine ( tái sử dụng DEP)</w:t>
            </w:r>
            <w:r w:rsidRPr="00EB7DE2">
              <w:rPr>
                <w:rFonts w:ascii="Times New Roman" w:hAnsi="Times New Roman"/>
                <w:noProof/>
                <w:webHidden/>
                <w:rPrChange w:id="1732" w:author="Chanh Duc Ngo" w:date="2019-03-13T09:59:00Z">
                  <w:rPr>
                    <w:noProof/>
                    <w:webHidden/>
                  </w:rPr>
                </w:rPrChange>
              </w:rPr>
              <w:tab/>
            </w:r>
            <w:r w:rsidRPr="00EB7DE2">
              <w:rPr>
                <w:rFonts w:ascii="Times New Roman" w:hAnsi="Times New Roman"/>
                <w:noProof/>
                <w:webHidden/>
                <w:rPrChange w:id="1733" w:author="Chanh Duc Ngo" w:date="2019-03-13T09:59:00Z">
                  <w:rPr>
                    <w:noProof/>
                    <w:webHidden/>
                  </w:rPr>
                </w:rPrChange>
              </w:rPr>
              <w:fldChar w:fldCharType="begin"/>
            </w:r>
            <w:r w:rsidRPr="00EB7DE2">
              <w:rPr>
                <w:rFonts w:ascii="Times New Roman" w:hAnsi="Times New Roman"/>
                <w:noProof/>
                <w:webHidden/>
                <w:rPrChange w:id="1734" w:author="Chanh Duc Ngo" w:date="2019-03-13T09:59:00Z">
                  <w:rPr>
                    <w:noProof/>
                    <w:webHidden/>
                  </w:rPr>
                </w:rPrChange>
              </w:rPr>
              <w:instrText xml:space="preserve"> PAGEREF _Toc3204536 \h </w:instrText>
            </w:r>
          </w:ins>
          <w:r w:rsidRPr="00EB7DE2">
            <w:rPr>
              <w:rFonts w:ascii="Times New Roman" w:hAnsi="Times New Roman"/>
              <w:noProof/>
              <w:webHidden/>
              <w:rPrChange w:id="1735" w:author="Chanh Duc Ngo" w:date="2019-03-13T09:59:00Z">
                <w:rPr>
                  <w:rFonts w:ascii="Times New Roman" w:hAnsi="Times New Roman"/>
                  <w:noProof/>
                  <w:webHidden/>
                </w:rPr>
              </w:rPrChange>
            </w:rPr>
          </w:r>
          <w:r w:rsidRPr="00EB7DE2">
            <w:rPr>
              <w:rFonts w:ascii="Times New Roman" w:hAnsi="Times New Roman"/>
              <w:noProof/>
              <w:webHidden/>
              <w:rPrChange w:id="1736" w:author="Chanh Duc Ngo" w:date="2019-03-13T09:59:00Z">
                <w:rPr>
                  <w:noProof/>
                  <w:webHidden/>
                </w:rPr>
              </w:rPrChange>
            </w:rPr>
            <w:fldChar w:fldCharType="separate"/>
          </w:r>
          <w:ins w:id="1737" w:author="Thảo Nguyễn Kim" w:date="2019-03-11T15:00:00Z">
            <w:r w:rsidR="000E3618" w:rsidRPr="00EB7DE2">
              <w:rPr>
                <w:rFonts w:ascii="Times New Roman" w:hAnsi="Times New Roman"/>
                <w:noProof/>
                <w:webHidden/>
                <w:rPrChange w:id="1738" w:author="Chanh Duc Ngo" w:date="2019-03-13T09:59:00Z">
                  <w:rPr>
                    <w:noProof/>
                    <w:webHidden/>
                  </w:rPr>
                </w:rPrChange>
              </w:rPr>
              <w:t>74</w:t>
            </w:r>
          </w:ins>
          <w:ins w:id="1739" w:author="Thảo Nguyễn Kim" w:date="2019-03-11T13:46:00Z">
            <w:r w:rsidRPr="00EB7DE2">
              <w:rPr>
                <w:rFonts w:ascii="Times New Roman" w:hAnsi="Times New Roman"/>
                <w:noProof/>
                <w:webHidden/>
                <w:rPrChange w:id="1740" w:author="Chanh Duc Ngo" w:date="2019-03-13T09:59:00Z">
                  <w:rPr>
                    <w:noProof/>
                    <w:webHidden/>
                  </w:rPr>
                </w:rPrChange>
              </w:rPr>
              <w:fldChar w:fldCharType="end"/>
            </w:r>
            <w:r w:rsidRPr="00EB7DE2">
              <w:rPr>
                <w:rStyle w:val="Hyperlink"/>
                <w:rFonts w:ascii="Times New Roman" w:hAnsi="Times New Roman"/>
                <w:noProof/>
                <w:rPrChange w:id="1741" w:author="Chanh Duc Ngo" w:date="2019-03-13T09:59:00Z">
                  <w:rPr>
                    <w:rStyle w:val="Hyperlink"/>
                    <w:noProof/>
                  </w:rPr>
                </w:rPrChange>
              </w:rPr>
              <w:fldChar w:fldCharType="end"/>
            </w:r>
          </w:ins>
        </w:p>
        <w:p w14:paraId="4C0C4274" w14:textId="77777777" w:rsidR="00300761" w:rsidRPr="00EB7DE2" w:rsidRDefault="00300761">
          <w:pPr>
            <w:pStyle w:val="TOC2"/>
            <w:tabs>
              <w:tab w:val="left" w:pos="880"/>
              <w:tab w:val="right" w:leader="dot" w:pos="8895"/>
            </w:tabs>
            <w:rPr>
              <w:ins w:id="1742" w:author="Thảo Nguyễn Kim" w:date="2019-03-11T13:46:00Z"/>
              <w:rFonts w:ascii="Times New Roman" w:eastAsiaTheme="minorEastAsia" w:hAnsi="Times New Roman"/>
              <w:noProof/>
              <w:lang w:val="en-US"/>
              <w:rPrChange w:id="1743" w:author="Chanh Duc Ngo" w:date="2019-03-13T09:59:00Z">
                <w:rPr>
                  <w:ins w:id="1744" w:author="Thảo Nguyễn Kim" w:date="2019-03-11T13:46:00Z"/>
                  <w:rFonts w:asciiTheme="minorHAnsi" w:eastAsiaTheme="minorEastAsia" w:hAnsiTheme="minorHAnsi" w:cstheme="minorBidi"/>
                  <w:noProof/>
                  <w:lang w:val="en-US"/>
                </w:rPr>
              </w:rPrChange>
            </w:rPr>
          </w:pPr>
          <w:ins w:id="1745" w:author="Thảo Nguyễn Kim" w:date="2019-03-11T13:46:00Z">
            <w:r w:rsidRPr="00EB7DE2">
              <w:rPr>
                <w:rStyle w:val="Hyperlink"/>
                <w:rFonts w:ascii="Times New Roman" w:hAnsi="Times New Roman"/>
                <w:noProof/>
                <w:rPrChange w:id="1746" w:author="Chanh Duc Ngo" w:date="2019-03-13T09:59:00Z">
                  <w:rPr>
                    <w:rStyle w:val="Hyperlink"/>
                    <w:noProof/>
                  </w:rPr>
                </w:rPrChange>
              </w:rPr>
              <w:fldChar w:fldCharType="begin"/>
            </w:r>
            <w:r w:rsidRPr="00EB7DE2">
              <w:rPr>
                <w:rStyle w:val="Hyperlink"/>
                <w:rFonts w:ascii="Times New Roman" w:hAnsi="Times New Roman"/>
                <w:noProof/>
                <w:rPrChange w:id="1747" w:author="Chanh Duc Ngo" w:date="2019-03-13T09:59:00Z">
                  <w:rPr>
                    <w:rStyle w:val="Hyperlink"/>
                    <w:noProof/>
                  </w:rPr>
                </w:rPrChange>
              </w:rPr>
              <w:instrText xml:space="preserve"> </w:instrText>
            </w:r>
            <w:r w:rsidRPr="00EB7DE2">
              <w:rPr>
                <w:rFonts w:ascii="Times New Roman" w:hAnsi="Times New Roman"/>
                <w:noProof/>
                <w:rPrChange w:id="1748" w:author="Chanh Duc Ngo" w:date="2019-03-13T09:59:00Z">
                  <w:rPr>
                    <w:noProof/>
                  </w:rPr>
                </w:rPrChange>
              </w:rPr>
              <w:instrText>HYPERLINK \l "_Toc3204537"</w:instrText>
            </w:r>
            <w:r w:rsidRPr="00EB7DE2">
              <w:rPr>
                <w:rStyle w:val="Hyperlink"/>
                <w:rFonts w:ascii="Times New Roman" w:hAnsi="Times New Roman"/>
                <w:noProof/>
                <w:rPrChange w:id="1749" w:author="Chanh Duc Ngo" w:date="2019-03-13T09:59:00Z">
                  <w:rPr>
                    <w:rStyle w:val="Hyperlink"/>
                    <w:noProof/>
                  </w:rPr>
                </w:rPrChange>
              </w:rPr>
              <w:instrText xml:space="preserve"> </w:instrText>
            </w:r>
            <w:r w:rsidRPr="00EB7DE2">
              <w:rPr>
                <w:rStyle w:val="Hyperlink"/>
                <w:rFonts w:ascii="Times New Roman" w:hAnsi="Times New Roman"/>
                <w:noProof/>
                <w:rPrChange w:id="1750" w:author="Chanh Duc Ngo" w:date="2019-03-13T09:59:00Z">
                  <w:rPr>
                    <w:rStyle w:val="Hyperlink"/>
                    <w:noProof/>
                  </w:rPr>
                </w:rPrChange>
              </w:rPr>
              <w:fldChar w:fldCharType="separate"/>
            </w:r>
            <w:r w:rsidRPr="00EB7DE2">
              <w:rPr>
                <w:rStyle w:val="Hyperlink"/>
                <w:rFonts w:ascii="Times New Roman" w:hAnsi="Times New Roman"/>
                <w:b/>
                <w:noProof/>
              </w:rPr>
              <w:t>5.2</w:t>
            </w:r>
            <w:r w:rsidRPr="00EB7DE2">
              <w:rPr>
                <w:rFonts w:ascii="Times New Roman" w:eastAsiaTheme="minorEastAsia" w:hAnsi="Times New Roman"/>
                <w:noProof/>
                <w:lang w:val="en-US"/>
                <w:rPrChange w:id="175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Mở rộng Camunda SDK</w:t>
            </w:r>
            <w:r w:rsidRPr="00EB7DE2">
              <w:rPr>
                <w:rFonts w:ascii="Times New Roman" w:hAnsi="Times New Roman"/>
                <w:noProof/>
                <w:webHidden/>
                <w:rPrChange w:id="1752" w:author="Chanh Duc Ngo" w:date="2019-03-13T09:59:00Z">
                  <w:rPr>
                    <w:noProof/>
                    <w:webHidden/>
                  </w:rPr>
                </w:rPrChange>
              </w:rPr>
              <w:tab/>
            </w:r>
            <w:r w:rsidRPr="00EB7DE2">
              <w:rPr>
                <w:rFonts w:ascii="Times New Roman" w:hAnsi="Times New Roman"/>
                <w:noProof/>
                <w:webHidden/>
                <w:rPrChange w:id="1753" w:author="Chanh Duc Ngo" w:date="2019-03-13T09:59:00Z">
                  <w:rPr>
                    <w:noProof/>
                    <w:webHidden/>
                  </w:rPr>
                </w:rPrChange>
              </w:rPr>
              <w:fldChar w:fldCharType="begin"/>
            </w:r>
            <w:r w:rsidRPr="00EB7DE2">
              <w:rPr>
                <w:rFonts w:ascii="Times New Roman" w:hAnsi="Times New Roman"/>
                <w:noProof/>
                <w:webHidden/>
                <w:rPrChange w:id="1754" w:author="Chanh Duc Ngo" w:date="2019-03-13T09:59:00Z">
                  <w:rPr>
                    <w:noProof/>
                    <w:webHidden/>
                  </w:rPr>
                </w:rPrChange>
              </w:rPr>
              <w:instrText xml:space="preserve"> PAGEREF _Toc3204537 \h </w:instrText>
            </w:r>
          </w:ins>
          <w:r w:rsidRPr="00EB7DE2">
            <w:rPr>
              <w:rFonts w:ascii="Times New Roman" w:hAnsi="Times New Roman"/>
              <w:noProof/>
              <w:webHidden/>
              <w:rPrChange w:id="1755" w:author="Chanh Duc Ngo" w:date="2019-03-13T09:59:00Z">
                <w:rPr>
                  <w:rFonts w:ascii="Times New Roman" w:hAnsi="Times New Roman"/>
                  <w:noProof/>
                  <w:webHidden/>
                </w:rPr>
              </w:rPrChange>
            </w:rPr>
          </w:r>
          <w:r w:rsidRPr="00EB7DE2">
            <w:rPr>
              <w:rFonts w:ascii="Times New Roman" w:hAnsi="Times New Roman"/>
              <w:noProof/>
              <w:webHidden/>
              <w:rPrChange w:id="1756" w:author="Chanh Duc Ngo" w:date="2019-03-13T09:59:00Z">
                <w:rPr>
                  <w:noProof/>
                  <w:webHidden/>
                </w:rPr>
              </w:rPrChange>
            </w:rPr>
            <w:fldChar w:fldCharType="separate"/>
          </w:r>
          <w:ins w:id="1757" w:author="Thảo Nguyễn Kim" w:date="2019-03-11T15:00:00Z">
            <w:r w:rsidR="000E3618" w:rsidRPr="00EB7DE2">
              <w:rPr>
                <w:rFonts w:ascii="Times New Roman" w:hAnsi="Times New Roman"/>
                <w:noProof/>
                <w:webHidden/>
                <w:rPrChange w:id="1758" w:author="Chanh Duc Ngo" w:date="2019-03-13T09:59:00Z">
                  <w:rPr>
                    <w:noProof/>
                    <w:webHidden/>
                  </w:rPr>
                </w:rPrChange>
              </w:rPr>
              <w:t>76</w:t>
            </w:r>
          </w:ins>
          <w:ins w:id="1759" w:author="Thảo Nguyễn Kim" w:date="2019-03-11T13:46:00Z">
            <w:r w:rsidRPr="00EB7DE2">
              <w:rPr>
                <w:rFonts w:ascii="Times New Roman" w:hAnsi="Times New Roman"/>
                <w:noProof/>
                <w:webHidden/>
                <w:rPrChange w:id="1760" w:author="Chanh Duc Ngo" w:date="2019-03-13T09:59:00Z">
                  <w:rPr>
                    <w:noProof/>
                    <w:webHidden/>
                  </w:rPr>
                </w:rPrChange>
              </w:rPr>
              <w:fldChar w:fldCharType="end"/>
            </w:r>
            <w:r w:rsidRPr="00EB7DE2">
              <w:rPr>
                <w:rStyle w:val="Hyperlink"/>
                <w:rFonts w:ascii="Times New Roman" w:hAnsi="Times New Roman"/>
                <w:noProof/>
                <w:rPrChange w:id="1761" w:author="Chanh Duc Ngo" w:date="2019-03-13T09:59:00Z">
                  <w:rPr>
                    <w:rStyle w:val="Hyperlink"/>
                    <w:noProof/>
                  </w:rPr>
                </w:rPrChange>
              </w:rPr>
              <w:fldChar w:fldCharType="end"/>
            </w:r>
          </w:ins>
        </w:p>
        <w:p w14:paraId="0D5E2B6B" w14:textId="77777777" w:rsidR="00300761" w:rsidRPr="00EB7DE2" w:rsidRDefault="00300761">
          <w:pPr>
            <w:pStyle w:val="TOC3"/>
            <w:tabs>
              <w:tab w:val="left" w:pos="1320"/>
              <w:tab w:val="right" w:leader="dot" w:pos="8895"/>
            </w:tabs>
            <w:rPr>
              <w:ins w:id="1762" w:author="Thảo Nguyễn Kim" w:date="2019-03-11T13:46:00Z"/>
              <w:rFonts w:ascii="Times New Roman" w:eastAsiaTheme="minorEastAsia" w:hAnsi="Times New Roman"/>
              <w:noProof/>
              <w:lang w:val="en-US"/>
              <w:rPrChange w:id="1763" w:author="Chanh Duc Ngo" w:date="2019-03-13T09:59:00Z">
                <w:rPr>
                  <w:ins w:id="1764" w:author="Thảo Nguyễn Kim" w:date="2019-03-11T13:46:00Z"/>
                  <w:rFonts w:asciiTheme="minorHAnsi" w:eastAsiaTheme="minorEastAsia" w:hAnsiTheme="minorHAnsi" w:cstheme="minorBidi"/>
                  <w:noProof/>
                  <w:lang w:val="en-US"/>
                </w:rPr>
              </w:rPrChange>
            </w:rPr>
          </w:pPr>
          <w:ins w:id="1765" w:author="Thảo Nguyễn Kim" w:date="2019-03-11T13:46:00Z">
            <w:r w:rsidRPr="00EB7DE2">
              <w:rPr>
                <w:rStyle w:val="Hyperlink"/>
                <w:rFonts w:ascii="Times New Roman" w:hAnsi="Times New Roman"/>
                <w:noProof/>
                <w:rPrChange w:id="1766" w:author="Chanh Duc Ngo" w:date="2019-03-13T09:59:00Z">
                  <w:rPr>
                    <w:rStyle w:val="Hyperlink"/>
                    <w:noProof/>
                  </w:rPr>
                </w:rPrChange>
              </w:rPr>
              <w:fldChar w:fldCharType="begin"/>
            </w:r>
            <w:r w:rsidRPr="00EB7DE2">
              <w:rPr>
                <w:rStyle w:val="Hyperlink"/>
                <w:rFonts w:ascii="Times New Roman" w:hAnsi="Times New Roman"/>
                <w:noProof/>
                <w:rPrChange w:id="1767" w:author="Chanh Duc Ngo" w:date="2019-03-13T09:59:00Z">
                  <w:rPr>
                    <w:rStyle w:val="Hyperlink"/>
                    <w:noProof/>
                  </w:rPr>
                </w:rPrChange>
              </w:rPr>
              <w:instrText xml:space="preserve"> </w:instrText>
            </w:r>
            <w:r w:rsidRPr="00EB7DE2">
              <w:rPr>
                <w:rFonts w:ascii="Times New Roman" w:hAnsi="Times New Roman"/>
                <w:noProof/>
                <w:rPrChange w:id="1768" w:author="Chanh Duc Ngo" w:date="2019-03-13T09:59:00Z">
                  <w:rPr>
                    <w:noProof/>
                  </w:rPr>
                </w:rPrChange>
              </w:rPr>
              <w:instrText>HYPERLINK \l "_Toc3204538"</w:instrText>
            </w:r>
            <w:r w:rsidRPr="00EB7DE2">
              <w:rPr>
                <w:rStyle w:val="Hyperlink"/>
                <w:rFonts w:ascii="Times New Roman" w:hAnsi="Times New Roman"/>
                <w:noProof/>
                <w:rPrChange w:id="1769" w:author="Chanh Duc Ngo" w:date="2019-03-13T09:59:00Z">
                  <w:rPr>
                    <w:rStyle w:val="Hyperlink"/>
                    <w:noProof/>
                  </w:rPr>
                </w:rPrChange>
              </w:rPr>
              <w:instrText xml:space="preserve"> </w:instrText>
            </w:r>
            <w:r w:rsidRPr="00EB7DE2">
              <w:rPr>
                <w:rStyle w:val="Hyperlink"/>
                <w:rFonts w:ascii="Times New Roman" w:hAnsi="Times New Roman"/>
                <w:noProof/>
                <w:rPrChange w:id="1770" w:author="Chanh Duc Ngo" w:date="2019-03-13T09:59:00Z">
                  <w:rPr>
                    <w:rStyle w:val="Hyperlink"/>
                    <w:noProof/>
                  </w:rPr>
                </w:rPrChange>
              </w:rPr>
              <w:fldChar w:fldCharType="separate"/>
            </w:r>
            <w:r w:rsidRPr="00EB7DE2">
              <w:rPr>
                <w:rStyle w:val="Hyperlink"/>
                <w:rFonts w:ascii="Times New Roman" w:hAnsi="Times New Roman"/>
                <w:b/>
                <w:noProof/>
              </w:rPr>
              <w:t>5.2.1</w:t>
            </w:r>
            <w:r w:rsidRPr="00EB7DE2">
              <w:rPr>
                <w:rFonts w:ascii="Times New Roman" w:eastAsiaTheme="minorEastAsia" w:hAnsi="Times New Roman"/>
                <w:noProof/>
                <w:lang w:val="en-US"/>
                <w:rPrChange w:id="177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Giới thiệu về Camunda SDK</w:t>
            </w:r>
            <w:r w:rsidRPr="00EB7DE2">
              <w:rPr>
                <w:rFonts w:ascii="Times New Roman" w:hAnsi="Times New Roman"/>
                <w:noProof/>
                <w:webHidden/>
                <w:rPrChange w:id="1772" w:author="Chanh Duc Ngo" w:date="2019-03-13T09:59:00Z">
                  <w:rPr>
                    <w:noProof/>
                    <w:webHidden/>
                  </w:rPr>
                </w:rPrChange>
              </w:rPr>
              <w:tab/>
            </w:r>
            <w:r w:rsidRPr="00EB7DE2">
              <w:rPr>
                <w:rFonts w:ascii="Times New Roman" w:hAnsi="Times New Roman"/>
                <w:noProof/>
                <w:webHidden/>
                <w:rPrChange w:id="1773" w:author="Chanh Duc Ngo" w:date="2019-03-13T09:59:00Z">
                  <w:rPr>
                    <w:noProof/>
                    <w:webHidden/>
                  </w:rPr>
                </w:rPrChange>
              </w:rPr>
              <w:fldChar w:fldCharType="begin"/>
            </w:r>
            <w:r w:rsidRPr="00EB7DE2">
              <w:rPr>
                <w:rFonts w:ascii="Times New Roman" w:hAnsi="Times New Roman"/>
                <w:noProof/>
                <w:webHidden/>
                <w:rPrChange w:id="1774" w:author="Chanh Duc Ngo" w:date="2019-03-13T09:59:00Z">
                  <w:rPr>
                    <w:noProof/>
                    <w:webHidden/>
                  </w:rPr>
                </w:rPrChange>
              </w:rPr>
              <w:instrText xml:space="preserve"> PAGEREF _Toc3204538 \h </w:instrText>
            </w:r>
          </w:ins>
          <w:r w:rsidRPr="00EB7DE2">
            <w:rPr>
              <w:rFonts w:ascii="Times New Roman" w:hAnsi="Times New Roman"/>
              <w:noProof/>
              <w:webHidden/>
              <w:rPrChange w:id="1775" w:author="Chanh Duc Ngo" w:date="2019-03-13T09:59:00Z">
                <w:rPr>
                  <w:rFonts w:ascii="Times New Roman" w:hAnsi="Times New Roman"/>
                  <w:noProof/>
                  <w:webHidden/>
                </w:rPr>
              </w:rPrChange>
            </w:rPr>
          </w:r>
          <w:r w:rsidRPr="00EB7DE2">
            <w:rPr>
              <w:rFonts w:ascii="Times New Roman" w:hAnsi="Times New Roman"/>
              <w:noProof/>
              <w:webHidden/>
              <w:rPrChange w:id="1776" w:author="Chanh Duc Ngo" w:date="2019-03-13T09:59:00Z">
                <w:rPr>
                  <w:noProof/>
                  <w:webHidden/>
                </w:rPr>
              </w:rPrChange>
            </w:rPr>
            <w:fldChar w:fldCharType="separate"/>
          </w:r>
          <w:ins w:id="1777" w:author="Thảo Nguyễn Kim" w:date="2019-03-11T15:00:00Z">
            <w:r w:rsidR="000E3618" w:rsidRPr="00EB7DE2">
              <w:rPr>
                <w:rFonts w:ascii="Times New Roman" w:hAnsi="Times New Roman"/>
                <w:noProof/>
                <w:webHidden/>
                <w:rPrChange w:id="1778" w:author="Chanh Duc Ngo" w:date="2019-03-13T09:59:00Z">
                  <w:rPr>
                    <w:noProof/>
                    <w:webHidden/>
                  </w:rPr>
                </w:rPrChange>
              </w:rPr>
              <w:t>76</w:t>
            </w:r>
          </w:ins>
          <w:ins w:id="1779" w:author="Thảo Nguyễn Kim" w:date="2019-03-11T13:46:00Z">
            <w:r w:rsidRPr="00EB7DE2">
              <w:rPr>
                <w:rFonts w:ascii="Times New Roman" w:hAnsi="Times New Roman"/>
                <w:noProof/>
                <w:webHidden/>
                <w:rPrChange w:id="1780" w:author="Chanh Duc Ngo" w:date="2019-03-13T09:59:00Z">
                  <w:rPr>
                    <w:noProof/>
                    <w:webHidden/>
                  </w:rPr>
                </w:rPrChange>
              </w:rPr>
              <w:fldChar w:fldCharType="end"/>
            </w:r>
            <w:r w:rsidRPr="00EB7DE2">
              <w:rPr>
                <w:rStyle w:val="Hyperlink"/>
                <w:rFonts w:ascii="Times New Roman" w:hAnsi="Times New Roman"/>
                <w:noProof/>
                <w:rPrChange w:id="1781" w:author="Chanh Duc Ngo" w:date="2019-03-13T09:59:00Z">
                  <w:rPr>
                    <w:rStyle w:val="Hyperlink"/>
                    <w:noProof/>
                  </w:rPr>
                </w:rPrChange>
              </w:rPr>
              <w:fldChar w:fldCharType="end"/>
            </w:r>
          </w:ins>
        </w:p>
        <w:p w14:paraId="70B46216" w14:textId="77777777" w:rsidR="00300761" w:rsidRPr="00EB7DE2" w:rsidRDefault="00300761">
          <w:pPr>
            <w:pStyle w:val="TOC3"/>
            <w:tabs>
              <w:tab w:val="left" w:pos="1320"/>
              <w:tab w:val="right" w:leader="dot" w:pos="8895"/>
            </w:tabs>
            <w:rPr>
              <w:ins w:id="1782" w:author="Thảo Nguyễn Kim" w:date="2019-03-11T13:46:00Z"/>
              <w:rFonts w:ascii="Times New Roman" w:eastAsiaTheme="minorEastAsia" w:hAnsi="Times New Roman"/>
              <w:noProof/>
              <w:lang w:val="en-US"/>
              <w:rPrChange w:id="1783" w:author="Chanh Duc Ngo" w:date="2019-03-13T09:59:00Z">
                <w:rPr>
                  <w:ins w:id="1784" w:author="Thảo Nguyễn Kim" w:date="2019-03-11T13:46:00Z"/>
                  <w:rFonts w:asciiTheme="minorHAnsi" w:eastAsiaTheme="minorEastAsia" w:hAnsiTheme="minorHAnsi" w:cstheme="minorBidi"/>
                  <w:noProof/>
                  <w:lang w:val="en-US"/>
                </w:rPr>
              </w:rPrChange>
            </w:rPr>
          </w:pPr>
          <w:ins w:id="1785" w:author="Thảo Nguyễn Kim" w:date="2019-03-11T13:46:00Z">
            <w:r w:rsidRPr="00EB7DE2">
              <w:rPr>
                <w:rStyle w:val="Hyperlink"/>
                <w:rFonts w:ascii="Times New Roman" w:hAnsi="Times New Roman"/>
                <w:noProof/>
                <w:rPrChange w:id="1786" w:author="Chanh Duc Ngo" w:date="2019-03-13T09:59:00Z">
                  <w:rPr>
                    <w:rStyle w:val="Hyperlink"/>
                    <w:noProof/>
                  </w:rPr>
                </w:rPrChange>
              </w:rPr>
              <w:fldChar w:fldCharType="begin"/>
            </w:r>
            <w:r w:rsidRPr="00EB7DE2">
              <w:rPr>
                <w:rStyle w:val="Hyperlink"/>
                <w:rFonts w:ascii="Times New Roman" w:hAnsi="Times New Roman"/>
                <w:noProof/>
                <w:rPrChange w:id="1787" w:author="Chanh Duc Ngo" w:date="2019-03-13T09:59:00Z">
                  <w:rPr>
                    <w:rStyle w:val="Hyperlink"/>
                    <w:noProof/>
                  </w:rPr>
                </w:rPrChange>
              </w:rPr>
              <w:instrText xml:space="preserve"> </w:instrText>
            </w:r>
            <w:r w:rsidRPr="00EB7DE2">
              <w:rPr>
                <w:rFonts w:ascii="Times New Roman" w:hAnsi="Times New Roman"/>
                <w:noProof/>
                <w:rPrChange w:id="1788" w:author="Chanh Duc Ngo" w:date="2019-03-13T09:59:00Z">
                  <w:rPr>
                    <w:noProof/>
                  </w:rPr>
                </w:rPrChange>
              </w:rPr>
              <w:instrText>HYPERLINK \l "_Toc3204539"</w:instrText>
            </w:r>
            <w:r w:rsidRPr="00EB7DE2">
              <w:rPr>
                <w:rStyle w:val="Hyperlink"/>
                <w:rFonts w:ascii="Times New Roman" w:hAnsi="Times New Roman"/>
                <w:noProof/>
                <w:rPrChange w:id="1789" w:author="Chanh Duc Ngo" w:date="2019-03-13T09:59:00Z">
                  <w:rPr>
                    <w:rStyle w:val="Hyperlink"/>
                    <w:noProof/>
                  </w:rPr>
                </w:rPrChange>
              </w:rPr>
              <w:instrText xml:space="preserve"> </w:instrText>
            </w:r>
            <w:r w:rsidRPr="00EB7DE2">
              <w:rPr>
                <w:rStyle w:val="Hyperlink"/>
                <w:rFonts w:ascii="Times New Roman" w:hAnsi="Times New Roman"/>
                <w:noProof/>
                <w:rPrChange w:id="1790" w:author="Chanh Duc Ngo" w:date="2019-03-13T09:59:00Z">
                  <w:rPr>
                    <w:rStyle w:val="Hyperlink"/>
                    <w:noProof/>
                  </w:rPr>
                </w:rPrChange>
              </w:rPr>
              <w:fldChar w:fldCharType="separate"/>
            </w:r>
            <w:r w:rsidRPr="00EB7DE2">
              <w:rPr>
                <w:rStyle w:val="Hyperlink"/>
                <w:rFonts w:ascii="Times New Roman" w:hAnsi="Times New Roman"/>
                <w:b/>
                <w:noProof/>
              </w:rPr>
              <w:t>5.2.2</w:t>
            </w:r>
            <w:r w:rsidRPr="00EB7DE2">
              <w:rPr>
                <w:rFonts w:ascii="Times New Roman" w:eastAsiaTheme="minorEastAsia" w:hAnsi="Times New Roman"/>
                <w:noProof/>
                <w:lang w:val="en-US"/>
                <w:rPrChange w:id="179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Cấu trúc thưc mục Camunda SDK</w:t>
            </w:r>
            <w:r w:rsidRPr="00EB7DE2">
              <w:rPr>
                <w:rFonts w:ascii="Times New Roman" w:hAnsi="Times New Roman"/>
                <w:noProof/>
                <w:webHidden/>
                <w:rPrChange w:id="1792" w:author="Chanh Duc Ngo" w:date="2019-03-13T09:59:00Z">
                  <w:rPr>
                    <w:noProof/>
                    <w:webHidden/>
                  </w:rPr>
                </w:rPrChange>
              </w:rPr>
              <w:tab/>
            </w:r>
            <w:r w:rsidRPr="00EB7DE2">
              <w:rPr>
                <w:rFonts w:ascii="Times New Roman" w:hAnsi="Times New Roman"/>
                <w:noProof/>
                <w:webHidden/>
                <w:rPrChange w:id="1793" w:author="Chanh Duc Ngo" w:date="2019-03-13T09:59:00Z">
                  <w:rPr>
                    <w:noProof/>
                    <w:webHidden/>
                  </w:rPr>
                </w:rPrChange>
              </w:rPr>
              <w:fldChar w:fldCharType="begin"/>
            </w:r>
            <w:r w:rsidRPr="00EB7DE2">
              <w:rPr>
                <w:rFonts w:ascii="Times New Roman" w:hAnsi="Times New Roman"/>
                <w:noProof/>
                <w:webHidden/>
                <w:rPrChange w:id="1794" w:author="Chanh Duc Ngo" w:date="2019-03-13T09:59:00Z">
                  <w:rPr>
                    <w:noProof/>
                    <w:webHidden/>
                  </w:rPr>
                </w:rPrChange>
              </w:rPr>
              <w:instrText xml:space="preserve"> PAGEREF _Toc3204539 \h </w:instrText>
            </w:r>
          </w:ins>
          <w:r w:rsidRPr="00EB7DE2">
            <w:rPr>
              <w:rFonts w:ascii="Times New Roman" w:hAnsi="Times New Roman"/>
              <w:noProof/>
              <w:webHidden/>
              <w:rPrChange w:id="1795" w:author="Chanh Duc Ngo" w:date="2019-03-13T09:59:00Z">
                <w:rPr>
                  <w:rFonts w:ascii="Times New Roman" w:hAnsi="Times New Roman"/>
                  <w:noProof/>
                  <w:webHidden/>
                </w:rPr>
              </w:rPrChange>
            </w:rPr>
          </w:r>
          <w:r w:rsidRPr="00EB7DE2">
            <w:rPr>
              <w:rFonts w:ascii="Times New Roman" w:hAnsi="Times New Roman"/>
              <w:noProof/>
              <w:webHidden/>
              <w:rPrChange w:id="1796" w:author="Chanh Duc Ngo" w:date="2019-03-13T09:59:00Z">
                <w:rPr>
                  <w:noProof/>
                  <w:webHidden/>
                </w:rPr>
              </w:rPrChange>
            </w:rPr>
            <w:fldChar w:fldCharType="separate"/>
          </w:r>
          <w:ins w:id="1797" w:author="Thảo Nguyễn Kim" w:date="2019-03-11T15:00:00Z">
            <w:r w:rsidR="000E3618" w:rsidRPr="00EB7DE2">
              <w:rPr>
                <w:rFonts w:ascii="Times New Roman" w:hAnsi="Times New Roman"/>
                <w:noProof/>
                <w:webHidden/>
                <w:rPrChange w:id="1798" w:author="Chanh Duc Ngo" w:date="2019-03-13T09:59:00Z">
                  <w:rPr>
                    <w:noProof/>
                    <w:webHidden/>
                  </w:rPr>
                </w:rPrChange>
              </w:rPr>
              <w:t>78</w:t>
            </w:r>
          </w:ins>
          <w:ins w:id="1799" w:author="Thảo Nguyễn Kim" w:date="2019-03-11T13:46:00Z">
            <w:r w:rsidRPr="00EB7DE2">
              <w:rPr>
                <w:rFonts w:ascii="Times New Roman" w:hAnsi="Times New Roman"/>
                <w:noProof/>
                <w:webHidden/>
                <w:rPrChange w:id="1800" w:author="Chanh Duc Ngo" w:date="2019-03-13T09:59:00Z">
                  <w:rPr>
                    <w:noProof/>
                    <w:webHidden/>
                  </w:rPr>
                </w:rPrChange>
              </w:rPr>
              <w:fldChar w:fldCharType="end"/>
            </w:r>
            <w:r w:rsidRPr="00EB7DE2">
              <w:rPr>
                <w:rStyle w:val="Hyperlink"/>
                <w:rFonts w:ascii="Times New Roman" w:hAnsi="Times New Roman"/>
                <w:noProof/>
                <w:rPrChange w:id="1801" w:author="Chanh Duc Ngo" w:date="2019-03-13T09:59:00Z">
                  <w:rPr>
                    <w:rStyle w:val="Hyperlink"/>
                    <w:noProof/>
                  </w:rPr>
                </w:rPrChange>
              </w:rPr>
              <w:fldChar w:fldCharType="end"/>
            </w:r>
          </w:ins>
        </w:p>
        <w:p w14:paraId="5323EB5D" w14:textId="77777777" w:rsidR="00300761" w:rsidRPr="00EB7DE2" w:rsidRDefault="00300761">
          <w:pPr>
            <w:pStyle w:val="TOC3"/>
            <w:tabs>
              <w:tab w:val="left" w:pos="1320"/>
              <w:tab w:val="right" w:leader="dot" w:pos="8895"/>
            </w:tabs>
            <w:rPr>
              <w:ins w:id="1802" w:author="Thảo Nguyễn Kim" w:date="2019-03-11T13:46:00Z"/>
              <w:rFonts w:ascii="Times New Roman" w:eastAsiaTheme="minorEastAsia" w:hAnsi="Times New Roman"/>
              <w:noProof/>
              <w:lang w:val="en-US"/>
              <w:rPrChange w:id="1803" w:author="Chanh Duc Ngo" w:date="2019-03-13T09:59:00Z">
                <w:rPr>
                  <w:ins w:id="1804" w:author="Thảo Nguyễn Kim" w:date="2019-03-11T13:46:00Z"/>
                  <w:rFonts w:asciiTheme="minorHAnsi" w:eastAsiaTheme="minorEastAsia" w:hAnsiTheme="minorHAnsi" w:cstheme="minorBidi"/>
                  <w:noProof/>
                  <w:lang w:val="en-US"/>
                </w:rPr>
              </w:rPrChange>
            </w:rPr>
          </w:pPr>
          <w:ins w:id="1805" w:author="Thảo Nguyễn Kim" w:date="2019-03-11T13:46:00Z">
            <w:r w:rsidRPr="00EB7DE2">
              <w:rPr>
                <w:rStyle w:val="Hyperlink"/>
                <w:rFonts w:ascii="Times New Roman" w:hAnsi="Times New Roman"/>
                <w:noProof/>
                <w:rPrChange w:id="1806" w:author="Chanh Duc Ngo" w:date="2019-03-13T09:59:00Z">
                  <w:rPr>
                    <w:rStyle w:val="Hyperlink"/>
                    <w:noProof/>
                  </w:rPr>
                </w:rPrChange>
              </w:rPr>
              <w:fldChar w:fldCharType="begin"/>
            </w:r>
            <w:r w:rsidRPr="00EB7DE2">
              <w:rPr>
                <w:rStyle w:val="Hyperlink"/>
                <w:rFonts w:ascii="Times New Roman" w:hAnsi="Times New Roman"/>
                <w:noProof/>
                <w:rPrChange w:id="1807" w:author="Chanh Duc Ngo" w:date="2019-03-13T09:59:00Z">
                  <w:rPr>
                    <w:rStyle w:val="Hyperlink"/>
                    <w:noProof/>
                  </w:rPr>
                </w:rPrChange>
              </w:rPr>
              <w:instrText xml:space="preserve"> </w:instrText>
            </w:r>
            <w:r w:rsidRPr="00EB7DE2">
              <w:rPr>
                <w:rFonts w:ascii="Times New Roman" w:hAnsi="Times New Roman"/>
                <w:noProof/>
                <w:rPrChange w:id="1808" w:author="Chanh Duc Ngo" w:date="2019-03-13T09:59:00Z">
                  <w:rPr>
                    <w:noProof/>
                  </w:rPr>
                </w:rPrChange>
              </w:rPr>
              <w:instrText>HYPERLINK \l "_Toc3204540"</w:instrText>
            </w:r>
            <w:r w:rsidRPr="00EB7DE2">
              <w:rPr>
                <w:rStyle w:val="Hyperlink"/>
                <w:rFonts w:ascii="Times New Roman" w:hAnsi="Times New Roman"/>
                <w:noProof/>
                <w:rPrChange w:id="1809" w:author="Chanh Duc Ngo" w:date="2019-03-13T09:59:00Z">
                  <w:rPr>
                    <w:rStyle w:val="Hyperlink"/>
                    <w:noProof/>
                  </w:rPr>
                </w:rPrChange>
              </w:rPr>
              <w:instrText xml:space="preserve"> </w:instrText>
            </w:r>
            <w:r w:rsidRPr="00EB7DE2">
              <w:rPr>
                <w:rStyle w:val="Hyperlink"/>
                <w:rFonts w:ascii="Times New Roman" w:hAnsi="Times New Roman"/>
                <w:noProof/>
                <w:rPrChange w:id="1810" w:author="Chanh Duc Ngo" w:date="2019-03-13T09:59:00Z">
                  <w:rPr>
                    <w:rStyle w:val="Hyperlink"/>
                    <w:noProof/>
                  </w:rPr>
                </w:rPrChange>
              </w:rPr>
              <w:fldChar w:fldCharType="separate"/>
            </w:r>
            <w:r w:rsidRPr="00EB7DE2">
              <w:rPr>
                <w:rStyle w:val="Hyperlink"/>
                <w:rFonts w:ascii="Times New Roman" w:hAnsi="Times New Roman"/>
                <w:b/>
                <w:noProof/>
              </w:rPr>
              <w:t>5.2.3</w:t>
            </w:r>
            <w:r w:rsidRPr="00EB7DE2">
              <w:rPr>
                <w:rFonts w:ascii="Times New Roman" w:eastAsiaTheme="minorEastAsia" w:hAnsi="Times New Roman"/>
                <w:noProof/>
                <w:lang w:val="en-US"/>
                <w:rPrChange w:id="1811"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bCs/>
                <w:noProof/>
                <w:rPrChange w:id="1812" w:author="Chanh Duc Ngo" w:date="2019-03-13T09:59:00Z">
                  <w:rPr>
                    <w:rStyle w:val="Hyperlink"/>
                    <w:rFonts w:ascii="TimesNewRomanPS-BoldMT" w:hAnsi="TimesNewRomanPS-BoldMT"/>
                    <w:b/>
                    <w:bCs/>
                    <w:noProof/>
                  </w:rPr>
                </w:rPrChange>
              </w:rPr>
              <w:t>Mở rộng tr</w:t>
            </w:r>
            <w:r w:rsidRPr="00EB7DE2">
              <w:rPr>
                <w:rStyle w:val="Hyperlink"/>
                <w:rFonts w:ascii="Times New Roman" w:hAnsi="Times New Roman" w:hint="eastAsia"/>
                <w:b/>
                <w:bCs/>
                <w:noProof/>
                <w:rPrChange w:id="1813" w:author="Chanh Duc Ngo" w:date="2019-03-13T09:59:00Z">
                  <w:rPr>
                    <w:rStyle w:val="Hyperlink"/>
                    <w:rFonts w:ascii="TimesNewRomanPS-BoldMT" w:hAnsi="TimesNewRomanPS-BoldMT" w:hint="eastAsia"/>
                    <w:b/>
                    <w:bCs/>
                    <w:noProof/>
                  </w:rPr>
                </w:rPrChange>
              </w:rPr>
              <w:t>ê</w:t>
            </w:r>
            <w:r w:rsidRPr="00EB7DE2">
              <w:rPr>
                <w:rStyle w:val="Hyperlink"/>
                <w:rFonts w:ascii="Times New Roman" w:hAnsi="Times New Roman"/>
                <w:b/>
                <w:bCs/>
                <w:noProof/>
                <w:rPrChange w:id="1814" w:author="Chanh Duc Ngo" w:date="2019-03-13T09:59:00Z">
                  <w:rPr>
                    <w:rStyle w:val="Hyperlink"/>
                    <w:rFonts w:ascii="TimesNewRomanPS-BoldMT" w:hAnsi="TimesNewRomanPS-BoldMT"/>
                    <w:b/>
                    <w:bCs/>
                    <w:noProof/>
                  </w:rPr>
                </w:rPrChange>
              </w:rPr>
              <w:t>n c</w:t>
            </w:r>
            <w:r w:rsidRPr="00EB7DE2">
              <w:rPr>
                <w:rStyle w:val="Hyperlink"/>
                <w:rFonts w:ascii="Times New Roman" w:hAnsi="Times New Roman" w:hint="eastAsia"/>
                <w:b/>
                <w:bCs/>
                <w:noProof/>
                <w:rPrChange w:id="1815" w:author="Chanh Duc Ngo" w:date="2019-03-13T09:59:00Z">
                  <w:rPr>
                    <w:rStyle w:val="Hyperlink"/>
                    <w:rFonts w:ascii="TimesNewRomanPS-BoldMT" w:hAnsi="TimesNewRomanPS-BoldMT" w:hint="eastAsia"/>
                    <w:b/>
                    <w:bCs/>
                    <w:noProof/>
                  </w:rPr>
                </w:rPrChange>
              </w:rPr>
              <w:t>á</w:t>
            </w:r>
            <w:r w:rsidRPr="00EB7DE2">
              <w:rPr>
                <w:rStyle w:val="Hyperlink"/>
                <w:rFonts w:ascii="Times New Roman" w:hAnsi="Times New Roman"/>
                <w:b/>
                <w:bCs/>
                <w:noProof/>
                <w:rPrChange w:id="1816" w:author="Chanh Duc Ngo" w:date="2019-03-13T09:59:00Z">
                  <w:rPr>
                    <w:rStyle w:val="Hyperlink"/>
                    <w:rFonts w:ascii="TimesNewRomanPS-BoldMT" w:hAnsi="TimesNewRomanPS-BoldMT"/>
                    <w:b/>
                    <w:bCs/>
                    <w:noProof/>
                  </w:rPr>
                </w:rPrChange>
              </w:rPr>
              <w:t>c tr</w:t>
            </w:r>
            <w:r w:rsidRPr="00EB7DE2">
              <w:rPr>
                <w:rStyle w:val="Hyperlink"/>
                <w:rFonts w:ascii="Times New Roman" w:hAnsi="Times New Roman" w:hint="eastAsia"/>
                <w:b/>
                <w:bCs/>
                <w:noProof/>
                <w:rPrChange w:id="1817" w:author="Chanh Duc Ngo" w:date="2019-03-13T09:59:00Z">
                  <w:rPr>
                    <w:rStyle w:val="Hyperlink"/>
                    <w:rFonts w:ascii="TimesNewRomanPS-BoldMT" w:hAnsi="TimesNewRomanPS-BoldMT" w:hint="eastAsia"/>
                    <w:b/>
                    <w:bCs/>
                    <w:noProof/>
                  </w:rPr>
                </w:rPrChange>
              </w:rPr>
              <w:t>ư</w:t>
            </w:r>
            <w:r w:rsidRPr="00EB7DE2">
              <w:rPr>
                <w:rStyle w:val="Hyperlink"/>
                <w:rFonts w:ascii="Times New Roman" w:hAnsi="Times New Roman"/>
                <w:b/>
                <w:bCs/>
                <w:noProof/>
                <w:rPrChange w:id="1818" w:author="Chanh Duc Ngo" w:date="2019-03-13T09:59:00Z">
                  <w:rPr>
                    <w:rStyle w:val="Hyperlink"/>
                    <w:rFonts w:ascii="TimesNewRomanPS-BoldMT" w:hAnsi="TimesNewRomanPS-BoldMT"/>
                    <w:b/>
                    <w:bCs/>
                    <w:noProof/>
                  </w:rPr>
                </w:rPrChange>
              </w:rPr>
              <w:t>ờng form control</w:t>
            </w:r>
            <w:r w:rsidRPr="00EB7DE2">
              <w:rPr>
                <w:rFonts w:ascii="Times New Roman" w:hAnsi="Times New Roman"/>
                <w:noProof/>
                <w:webHidden/>
                <w:rPrChange w:id="1819" w:author="Chanh Duc Ngo" w:date="2019-03-13T09:59:00Z">
                  <w:rPr>
                    <w:noProof/>
                    <w:webHidden/>
                  </w:rPr>
                </w:rPrChange>
              </w:rPr>
              <w:tab/>
            </w:r>
            <w:r w:rsidRPr="00EB7DE2">
              <w:rPr>
                <w:rFonts w:ascii="Times New Roman" w:hAnsi="Times New Roman"/>
                <w:noProof/>
                <w:webHidden/>
                <w:rPrChange w:id="1820" w:author="Chanh Duc Ngo" w:date="2019-03-13T09:59:00Z">
                  <w:rPr>
                    <w:noProof/>
                    <w:webHidden/>
                  </w:rPr>
                </w:rPrChange>
              </w:rPr>
              <w:fldChar w:fldCharType="begin"/>
            </w:r>
            <w:r w:rsidRPr="00EB7DE2">
              <w:rPr>
                <w:rFonts w:ascii="Times New Roman" w:hAnsi="Times New Roman"/>
                <w:noProof/>
                <w:webHidden/>
                <w:rPrChange w:id="1821" w:author="Chanh Duc Ngo" w:date="2019-03-13T09:59:00Z">
                  <w:rPr>
                    <w:noProof/>
                    <w:webHidden/>
                  </w:rPr>
                </w:rPrChange>
              </w:rPr>
              <w:instrText xml:space="preserve"> PAGEREF _Toc3204540 \h </w:instrText>
            </w:r>
          </w:ins>
          <w:r w:rsidRPr="00EB7DE2">
            <w:rPr>
              <w:rFonts w:ascii="Times New Roman" w:hAnsi="Times New Roman"/>
              <w:noProof/>
              <w:webHidden/>
              <w:rPrChange w:id="1822" w:author="Chanh Duc Ngo" w:date="2019-03-13T09:59:00Z">
                <w:rPr>
                  <w:rFonts w:ascii="Times New Roman" w:hAnsi="Times New Roman"/>
                  <w:noProof/>
                  <w:webHidden/>
                </w:rPr>
              </w:rPrChange>
            </w:rPr>
          </w:r>
          <w:r w:rsidRPr="00EB7DE2">
            <w:rPr>
              <w:rFonts w:ascii="Times New Roman" w:hAnsi="Times New Roman"/>
              <w:noProof/>
              <w:webHidden/>
              <w:rPrChange w:id="1823" w:author="Chanh Duc Ngo" w:date="2019-03-13T09:59:00Z">
                <w:rPr>
                  <w:noProof/>
                  <w:webHidden/>
                </w:rPr>
              </w:rPrChange>
            </w:rPr>
            <w:fldChar w:fldCharType="separate"/>
          </w:r>
          <w:ins w:id="1824" w:author="Thảo Nguyễn Kim" w:date="2019-03-11T15:00:00Z">
            <w:r w:rsidR="000E3618" w:rsidRPr="00EB7DE2">
              <w:rPr>
                <w:rFonts w:ascii="Times New Roman" w:hAnsi="Times New Roman"/>
                <w:noProof/>
                <w:webHidden/>
                <w:rPrChange w:id="1825" w:author="Chanh Duc Ngo" w:date="2019-03-13T09:59:00Z">
                  <w:rPr>
                    <w:noProof/>
                    <w:webHidden/>
                  </w:rPr>
                </w:rPrChange>
              </w:rPr>
              <w:t>79</w:t>
            </w:r>
          </w:ins>
          <w:ins w:id="1826" w:author="Thảo Nguyễn Kim" w:date="2019-03-11T13:46:00Z">
            <w:r w:rsidRPr="00EB7DE2">
              <w:rPr>
                <w:rFonts w:ascii="Times New Roman" w:hAnsi="Times New Roman"/>
                <w:noProof/>
                <w:webHidden/>
                <w:rPrChange w:id="1827" w:author="Chanh Duc Ngo" w:date="2019-03-13T09:59:00Z">
                  <w:rPr>
                    <w:noProof/>
                    <w:webHidden/>
                  </w:rPr>
                </w:rPrChange>
              </w:rPr>
              <w:fldChar w:fldCharType="end"/>
            </w:r>
            <w:r w:rsidRPr="00EB7DE2">
              <w:rPr>
                <w:rStyle w:val="Hyperlink"/>
                <w:rFonts w:ascii="Times New Roman" w:hAnsi="Times New Roman"/>
                <w:noProof/>
                <w:rPrChange w:id="1828" w:author="Chanh Duc Ngo" w:date="2019-03-13T09:59:00Z">
                  <w:rPr>
                    <w:rStyle w:val="Hyperlink"/>
                    <w:noProof/>
                  </w:rPr>
                </w:rPrChange>
              </w:rPr>
              <w:fldChar w:fldCharType="end"/>
            </w:r>
          </w:ins>
        </w:p>
        <w:p w14:paraId="240934EA" w14:textId="77777777" w:rsidR="00300761" w:rsidRPr="00EB7DE2" w:rsidRDefault="00300761">
          <w:pPr>
            <w:pStyle w:val="TOC2"/>
            <w:tabs>
              <w:tab w:val="left" w:pos="880"/>
              <w:tab w:val="right" w:leader="dot" w:pos="8895"/>
            </w:tabs>
            <w:rPr>
              <w:ins w:id="1829" w:author="Thảo Nguyễn Kim" w:date="2019-03-11T13:46:00Z"/>
              <w:rFonts w:ascii="Times New Roman" w:eastAsiaTheme="minorEastAsia" w:hAnsi="Times New Roman"/>
              <w:noProof/>
              <w:lang w:val="en-US"/>
              <w:rPrChange w:id="1830" w:author="Chanh Duc Ngo" w:date="2019-03-13T09:59:00Z">
                <w:rPr>
                  <w:ins w:id="1831" w:author="Thảo Nguyễn Kim" w:date="2019-03-11T13:46:00Z"/>
                  <w:rFonts w:asciiTheme="minorHAnsi" w:eastAsiaTheme="minorEastAsia" w:hAnsiTheme="minorHAnsi" w:cstheme="minorBidi"/>
                  <w:noProof/>
                  <w:lang w:val="en-US"/>
                </w:rPr>
              </w:rPrChange>
            </w:rPr>
          </w:pPr>
          <w:ins w:id="1832" w:author="Thảo Nguyễn Kim" w:date="2019-03-11T13:46:00Z">
            <w:r w:rsidRPr="00EB7DE2">
              <w:rPr>
                <w:rStyle w:val="Hyperlink"/>
                <w:rFonts w:ascii="Times New Roman" w:hAnsi="Times New Roman"/>
                <w:noProof/>
                <w:rPrChange w:id="1833" w:author="Chanh Duc Ngo" w:date="2019-03-13T09:59:00Z">
                  <w:rPr>
                    <w:rStyle w:val="Hyperlink"/>
                    <w:noProof/>
                  </w:rPr>
                </w:rPrChange>
              </w:rPr>
              <w:fldChar w:fldCharType="begin"/>
            </w:r>
            <w:r w:rsidRPr="00EB7DE2">
              <w:rPr>
                <w:rStyle w:val="Hyperlink"/>
                <w:rFonts w:ascii="Times New Roman" w:hAnsi="Times New Roman"/>
                <w:noProof/>
                <w:rPrChange w:id="1834" w:author="Chanh Duc Ngo" w:date="2019-03-13T09:59:00Z">
                  <w:rPr>
                    <w:rStyle w:val="Hyperlink"/>
                    <w:noProof/>
                  </w:rPr>
                </w:rPrChange>
              </w:rPr>
              <w:instrText xml:space="preserve"> </w:instrText>
            </w:r>
            <w:r w:rsidRPr="00EB7DE2">
              <w:rPr>
                <w:rFonts w:ascii="Times New Roman" w:hAnsi="Times New Roman"/>
                <w:noProof/>
                <w:rPrChange w:id="1835" w:author="Chanh Duc Ngo" w:date="2019-03-13T09:59:00Z">
                  <w:rPr>
                    <w:noProof/>
                  </w:rPr>
                </w:rPrChange>
              </w:rPr>
              <w:instrText>HYPERLINK \l "_Toc3204541"</w:instrText>
            </w:r>
            <w:r w:rsidRPr="00EB7DE2">
              <w:rPr>
                <w:rStyle w:val="Hyperlink"/>
                <w:rFonts w:ascii="Times New Roman" w:hAnsi="Times New Roman"/>
                <w:noProof/>
                <w:rPrChange w:id="1836" w:author="Chanh Duc Ngo" w:date="2019-03-13T09:59:00Z">
                  <w:rPr>
                    <w:rStyle w:val="Hyperlink"/>
                    <w:noProof/>
                  </w:rPr>
                </w:rPrChange>
              </w:rPr>
              <w:instrText xml:space="preserve"> </w:instrText>
            </w:r>
            <w:r w:rsidRPr="00EB7DE2">
              <w:rPr>
                <w:rStyle w:val="Hyperlink"/>
                <w:rFonts w:ascii="Times New Roman" w:hAnsi="Times New Roman"/>
                <w:noProof/>
                <w:rPrChange w:id="1837" w:author="Chanh Duc Ngo" w:date="2019-03-13T09:59:00Z">
                  <w:rPr>
                    <w:rStyle w:val="Hyperlink"/>
                    <w:noProof/>
                  </w:rPr>
                </w:rPrChange>
              </w:rPr>
              <w:fldChar w:fldCharType="separate"/>
            </w:r>
            <w:r w:rsidRPr="00EB7DE2">
              <w:rPr>
                <w:rStyle w:val="Hyperlink"/>
                <w:rFonts w:ascii="Times New Roman" w:hAnsi="Times New Roman"/>
                <w:b/>
                <w:noProof/>
              </w:rPr>
              <w:t>5.3</w:t>
            </w:r>
            <w:r w:rsidRPr="00EB7DE2">
              <w:rPr>
                <w:rFonts w:ascii="Times New Roman" w:eastAsiaTheme="minorEastAsia" w:hAnsi="Times New Roman"/>
                <w:noProof/>
                <w:lang w:val="en-US"/>
                <w:rPrChange w:id="183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Cài đặt Camunda-Extend-System.</w:t>
            </w:r>
            <w:r w:rsidRPr="00EB7DE2">
              <w:rPr>
                <w:rFonts w:ascii="Times New Roman" w:hAnsi="Times New Roman"/>
                <w:noProof/>
                <w:webHidden/>
                <w:rPrChange w:id="1839" w:author="Chanh Duc Ngo" w:date="2019-03-13T09:59:00Z">
                  <w:rPr>
                    <w:noProof/>
                    <w:webHidden/>
                  </w:rPr>
                </w:rPrChange>
              </w:rPr>
              <w:tab/>
            </w:r>
            <w:r w:rsidRPr="00EB7DE2">
              <w:rPr>
                <w:rFonts w:ascii="Times New Roman" w:hAnsi="Times New Roman"/>
                <w:noProof/>
                <w:webHidden/>
                <w:rPrChange w:id="1840" w:author="Chanh Duc Ngo" w:date="2019-03-13T09:59:00Z">
                  <w:rPr>
                    <w:noProof/>
                    <w:webHidden/>
                  </w:rPr>
                </w:rPrChange>
              </w:rPr>
              <w:fldChar w:fldCharType="begin"/>
            </w:r>
            <w:r w:rsidRPr="00EB7DE2">
              <w:rPr>
                <w:rFonts w:ascii="Times New Roman" w:hAnsi="Times New Roman"/>
                <w:noProof/>
                <w:webHidden/>
                <w:rPrChange w:id="1841" w:author="Chanh Duc Ngo" w:date="2019-03-13T09:59:00Z">
                  <w:rPr>
                    <w:noProof/>
                    <w:webHidden/>
                  </w:rPr>
                </w:rPrChange>
              </w:rPr>
              <w:instrText xml:space="preserve"> PAGEREF _Toc3204541 \h </w:instrText>
            </w:r>
          </w:ins>
          <w:r w:rsidRPr="00EB7DE2">
            <w:rPr>
              <w:rFonts w:ascii="Times New Roman" w:hAnsi="Times New Roman"/>
              <w:noProof/>
              <w:webHidden/>
              <w:rPrChange w:id="1842" w:author="Chanh Duc Ngo" w:date="2019-03-13T09:59:00Z">
                <w:rPr>
                  <w:rFonts w:ascii="Times New Roman" w:hAnsi="Times New Roman"/>
                  <w:noProof/>
                  <w:webHidden/>
                </w:rPr>
              </w:rPrChange>
            </w:rPr>
          </w:r>
          <w:r w:rsidRPr="00EB7DE2">
            <w:rPr>
              <w:rFonts w:ascii="Times New Roman" w:hAnsi="Times New Roman"/>
              <w:noProof/>
              <w:webHidden/>
              <w:rPrChange w:id="1843" w:author="Chanh Duc Ngo" w:date="2019-03-13T09:59:00Z">
                <w:rPr>
                  <w:noProof/>
                  <w:webHidden/>
                </w:rPr>
              </w:rPrChange>
            </w:rPr>
            <w:fldChar w:fldCharType="separate"/>
          </w:r>
          <w:ins w:id="1844" w:author="Thảo Nguyễn Kim" w:date="2019-03-11T15:00:00Z">
            <w:r w:rsidR="000E3618" w:rsidRPr="00EB7DE2">
              <w:rPr>
                <w:rFonts w:ascii="Times New Roman" w:hAnsi="Times New Roman"/>
                <w:noProof/>
                <w:webHidden/>
                <w:rPrChange w:id="1845" w:author="Chanh Duc Ngo" w:date="2019-03-13T09:59:00Z">
                  <w:rPr>
                    <w:noProof/>
                    <w:webHidden/>
                  </w:rPr>
                </w:rPrChange>
              </w:rPr>
              <w:t>80</w:t>
            </w:r>
          </w:ins>
          <w:ins w:id="1846" w:author="Thảo Nguyễn Kim" w:date="2019-03-11T13:46:00Z">
            <w:r w:rsidRPr="00EB7DE2">
              <w:rPr>
                <w:rFonts w:ascii="Times New Roman" w:hAnsi="Times New Roman"/>
                <w:noProof/>
                <w:webHidden/>
                <w:rPrChange w:id="1847" w:author="Chanh Duc Ngo" w:date="2019-03-13T09:59:00Z">
                  <w:rPr>
                    <w:noProof/>
                    <w:webHidden/>
                  </w:rPr>
                </w:rPrChange>
              </w:rPr>
              <w:fldChar w:fldCharType="end"/>
            </w:r>
            <w:r w:rsidRPr="00EB7DE2">
              <w:rPr>
                <w:rStyle w:val="Hyperlink"/>
                <w:rFonts w:ascii="Times New Roman" w:hAnsi="Times New Roman"/>
                <w:noProof/>
                <w:rPrChange w:id="1848" w:author="Chanh Duc Ngo" w:date="2019-03-13T09:59:00Z">
                  <w:rPr>
                    <w:rStyle w:val="Hyperlink"/>
                    <w:noProof/>
                  </w:rPr>
                </w:rPrChange>
              </w:rPr>
              <w:fldChar w:fldCharType="end"/>
            </w:r>
          </w:ins>
        </w:p>
        <w:p w14:paraId="103FBE97" w14:textId="77777777" w:rsidR="00300761" w:rsidRPr="00EB7DE2" w:rsidRDefault="00300761">
          <w:pPr>
            <w:pStyle w:val="TOC3"/>
            <w:tabs>
              <w:tab w:val="left" w:pos="1320"/>
              <w:tab w:val="right" w:leader="dot" w:pos="8895"/>
            </w:tabs>
            <w:rPr>
              <w:ins w:id="1849" w:author="Thảo Nguyễn Kim" w:date="2019-03-11T13:46:00Z"/>
              <w:rFonts w:ascii="Times New Roman" w:eastAsiaTheme="minorEastAsia" w:hAnsi="Times New Roman"/>
              <w:noProof/>
              <w:lang w:val="en-US"/>
              <w:rPrChange w:id="1850" w:author="Chanh Duc Ngo" w:date="2019-03-13T09:59:00Z">
                <w:rPr>
                  <w:ins w:id="1851" w:author="Thảo Nguyễn Kim" w:date="2019-03-11T13:46:00Z"/>
                  <w:rFonts w:asciiTheme="minorHAnsi" w:eastAsiaTheme="minorEastAsia" w:hAnsiTheme="minorHAnsi" w:cstheme="minorBidi"/>
                  <w:noProof/>
                  <w:lang w:val="en-US"/>
                </w:rPr>
              </w:rPrChange>
            </w:rPr>
          </w:pPr>
          <w:ins w:id="1852" w:author="Thảo Nguyễn Kim" w:date="2019-03-11T13:46:00Z">
            <w:r w:rsidRPr="00EB7DE2">
              <w:rPr>
                <w:rStyle w:val="Hyperlink"/>
                <w:rFonts w:ascii="Times New Roman" w:hAnsi="Times New Roman"/>
                <w:noProof/>
                <w:rPrChange w:id="1853" w:author="Chanh Duc Ngo" w:date="2019-03-13T09:59:00Z">
                  <w:rPr>
                    <w:rStyle w:val="Hyperlink"/>
                    <w:noProof/>
                  </w:rPr>
                </w:rPrChange>
              </w:rPr>
              <w:fldChar w:fldCharType="begin"/>
            </w:r>
            <w:r w:rsidRPr="00EB7DE2">
              <w:rPr>
                <w:rStyle w:val="Hyperlink"/>
                <w:rFonts w:ascii="Times New Roman" w:hAnsi="Times New Roman"/>
                <w:noProof/>
                <w:rPrChange w:id="1854" w:author="Chanh Duc Ngo" w:date="2019-03-13T09:59:00Z">
                  <w:rPr>
                    <w:rStyle w:val="Hyperlink"/>
                    <w:noProof/>
                  </w:rPr>
                </w:rPrChange>
              </w:rPr>
              <w:instrText xml:space="preserve"> </w:instrText>
            </w:r>
            <w:r w:rsidRPr="00EB7DE2">
              <w:rPr>
                <w:rFonts w:ascii="Times New Roman" w:hAnsi="Times New Roman"/>
                <w:noProof/>
                <w:rPrChange w:id="1855" w:author="Chanh Duc Ngo" w:date="2019-03-13T09:59:00Z">
                  <w:rPr>
                    <w:noProof/>
                  </w:rPr>
                </w:rPrChange>
              </w:rPr>
              <w:instrText>HYPERLINK \l "_Toc3204542"</w:instrText>
            </w:r>
            <w:r w:rsidRPr="00EB7DE2">
              <w:rPr>
                <w:rStyle w:val="Hyperlink"/>
                <w:rFonts w:ascii="Times New Roman" w:hAnsi="Times New Roman"/>
                <w:noProof/>
                <w:rPrChange w:id="1856" w:author="Chanh Duc Ngo" w:date="2019-03-13T09:59:00Z">
                  <w:rPr>
                    <w:rStyle w:val="Hyperlink"/>
                    <w:noProof/>
                  </w:rPr>
                </w:rPrChange>
              </w:rPr>
              <w:instrText xml:space="preserve"> </w:instrText>
            </w:r>
            <w:r w:rsidRPr="00EB7DE2">
              <w:rPr>
                <w:rStyle w:val="Hyperlink"/>
                <w:rFonts w:ascii="Times New Roman" w:hAnsi="Times New Roman"/>
                <w:noProof/>
                <w:rPrChange w:id="1857" w:author="Chanh Duc Ngo" w:date="2019-03-13T09:59:00Z">
                  <w:rPr>
                    <w:rStyle w:val="Hyperlink"/>
                    <w:noProof/>
                  </w:rPr>
                </w:rPrChange>
              </w:rPr>
              <w:fldChar w:fldCharType="separate"/>
            </w:r>
            <w:r w:rsidRPr="00EB7DE2">
              <w:rPr>
                <w:rStyle w:val="Hyperlink"/>
                <w:rFonts w:ascii="Times New Roman" w:hAnsi="Times New Roman"/>
                <w:b/>
                <w:noProof/>
              </w:rPr>
              <w:t>5.3.1</w:t>
            </w:r>
            <w:r w:rsidRPr="00EB7DE2">
              <w:rPr>
                <w:rFonts w:ascii="Times New Roman" w:eastAsiaTheme="minorEastAsia" w:hAnsi="Times New Roman"/>
                <w:noProof/>
                <w:lang w:val="en-US"/>
                <w:rPrChange w:id="1858" w:author="Chanh Duc Ngo" w:date="2019-03-13T09:59:00Z">
                  <w:rPr>
                    <w:rFonts w:asciiTheme="minorHAnsi" w:eastAsiaTheme="minorEastAsia" w:hAnsiTheme="minorHAnsi" w:cstheme="minorBidi"/>
                    <w:noProof/>
                    <w:lang w:val="en-US"/>
                  </w:rPr>
                </w:rPrChange>
              </w:rPr>
              <w:tab/>
            </w:r>
            <w:r w:rsidRPr="00EB7DE2">
              <w:rPr>
                <w:rStyle w:val="Hyperlink"/>
                <w:rFonts w:ascii="Times New Roman" w:eastAsia="SimSun" w:hAnsi="Times New Roman"/>
                <w:b/>
                <w:iCs/>
                <w:noProof/>
              </w:rPr>
              <w:t>Phương pháp tiếp cận</w:t>
            </w:r>
            <w:r w:rsidRPr="00EB7DE2">
              <w:rPr>
                <w:rFonts w:ascii="Times New Roman" w:hAnsi="Times New Roman"/>
                <w:noProof/>
                <w:webHidden/>
                <w:rPrChange w:id="1859" w:author="Chanh Duc Ngo" w:date="2019-03-13T09:59:00Z">
                  <w:rPr>
                    <w:noProof/>
                    <w:webHidden/>
                  </w:rPr>
                </w:rPrChange>
              </w:rPr>
              <w:tab/>
            </w:r>
            <w:r w:rsidRPr="00EB7DE2">
              <w:rPr>
                <w:rFonts w:ascii="Times New Roman" w:hAnsi="Times New Roman"/>
                <w:noProof/>
                <w:webHidden/>
                <w:rPrChange w:id="1860" w:author="Chanh Duc Ngo" w:date="2019-03-13T09:59:00Z">
                  <w:rPr>
                    <w:noProof/>
                    <w:webHidden/>
                  </w:rPr>
                </w:rPrChange>
              </w:rPr>
              <w:fldChar w:fldCharType="begin"/>
            </w:r>
            <w:r w:rsidRPr="00EB7DE2">
              <w:rPr>
                <w:rFonts w:ascii="Times New Roman" w:hAnsi="Times New Roman"/>
                <w:noProof/>
                <w:webHidden/>
                <w:rPrChange w:id="1861" w:author="Chanh Duc Ngo" w:date="2019-03-13T09:59:00Z">
                  <w:rPr>
                    <w:noProof/>
                    <w:webHidden/>
                  </w:rPr>
                </w:rPrChange>
              </w:rPr>
              <w:instrText xml:space="preserve"> PAGEREF _Toc3204542 \h </w:instrText>
            </w:r>
          </w:ins>
          <w:r w:rsidRPr="00EB7DE2">
            <w:rPr>
              <w:rFonts w:ascii="Times New Roman" w:hAnsi="Times New Roman"/>
              <w:noProof/>
              <w:webHidden/>
              <w:rPrChange w:id="1862" w:author="Chanh Duc Ngo" w:date="2019-03-13T09:59:00Z">
                <w:rPr>
                  <w:rFonts w:ascii="Times New Roman" w:hAnsi="Times New Roman"/>
                  <w:noProof/>
                  <w:webHidden/>
                </w:rPr>
              </w:rPrChange>
            </w:rPr>
          </w:r>
          <w:r w:rsidRPr="00EB7DE2">
            <w:rPr>
              <w:rFonts w:ascii="Times New Roman" w:hAnsi="Times New Roman"/>
              <w:noProof/>
              <w:webHidden/>
              <w:rPrChange w:id="1863" w:author="Chanh Duc Ngo" w:date="2019-03-13T09:59:00Z">
                <w:rPr>
                  <w:noProof/>
                  <w:webHidden/>
                </w:rPr>
              </w:rPrChange>
            </w:rPr>
            <w:fldChar w:fldCharType="separate"/>
          </w:r>
          <w:ins w:id="1864" w:author="Thảo Nguyễn Kim" w:date="2019-03-11T15:00:00Z">
            <w:r w:rsidR="000E3618" w:rsidRPr="00EB7DE2">
              <w:rPr>
                <w:rFonts w:ascii="Times New Roman" w:hAnsi="Times New Roman"/>
                <w:noProof/>
                <w:webHidden/>
                <w:rPrChange w:id="1865" w:author="Chanh Duc Ngo" w:date="2019-03-13T09:59:00Z">
                  <w:rPr>
                    <w:noProof/>
                    <w:webHidden/>
                  </w:rPr>
                </w:rPrChange>
              </w:rPr>
              <w:t>80</w:t>
            </w:r>
          </w:ins>
          <w:ins w:id="1866" w:author="Thảo Nguyễn Kim" w:date="2019-03-11T13:46:00Z">
            <w:r w:rsidRPr="00EB7DE2">
              <w:rPr>
                <w:rFonts w:ascii="Times New Roman" w:hAnsi="Times New Roman"/>
                <w:noProof/>
                <w:webHidden/>
                <w:rPrChange w:id="1867" w:author="Chanh Duc Ngo" w:date="2019-03-13T09:59:00Z">
                  <w:rPr>
                    <w:noProof/>
                    <w:webHidden/>
                  </w:rPr>
                </w:rPrChange>
              </w:rPr>
              <w:fldChar w:fldCharType="end"/>
            </w:r>
            <w:r w:rsidRPr="00EB7DE2">
              <w:rPr>
                <w:rStyle w:val="Hyperlink"/>
                <w:rFonts w:ascii="Times New Roman" w:hAnsi="Times New Roman"/>
                <w:noProof/>
                <w:rPrChange w:id="1868" w:author="Chanh Duc Ngo" w:date="2019-03-13T09:59:00Z">
                  <w:rPr>
                    <w:rStyle w:val="Hyperlink"/>
                    <w:noProof/>
                  </w:rPr>
                </w:rPrChange>
              </w:rPr>
              <w:fldChar w:fldCharType="end"/>
            </w:r>
          </w:ins>
        </w:p>
        <w:p w14:paraId="787F6891" w14:textId="77777777" w:rsidR="00300761" w:rsidRPr="00EB7DE2" w:rsidRDefault="00300761">
          <w:pPr>
            <w:pStyle w:val="TOC3"/>
            <w:tabs>
              <w:tab w:val="left" w:pos="1320"/>
              <w:tab w:val="right" w:leader="dot" w:pos="8895"/>
            </w:tabs>
            <w:rPr>
              <w:ins w:id="1869" w:author="Thảo Nguyễn Kim" w:date="2019-03-11T13:46:00Z"/>
              <w:rFonts w:ascii="Times New Roman" w:eastAsiaTheme="minorEastAsia" w:hAnsi="Times New Roman"/>
              <w:noProof/>
              <w:lang w:val="en-US"/>
              <w:rPrChange w:id="1870" w:author="Chanh Duc Ngo" w:date="2019-03-13T09:59:00Z">
                <w:rPr>
                  <w:ins w:id="1871" w:author="Thảo Nguyễn Kim" w:date="2019-03-11T13:46:00Z"/>
                  <w:rFonts w:asciiTheme="minorHAnsi" w:eastAsiaTheme="minorEastAsia" w:hAnsiTheme="minorHAnsi" w:cstheme="minorBidi"/>
                  <w:noProof/>
                  <w:lang w:val="en-US"/>
                </w:rPr>
              </w:rPrChange>
            </w:rPr>
          </w:pPr>
          <w:ins w:id="1872" w:author="Thảo Nguyễn Kim" w:date="2019-03-11T13:46:00Z">
            <w:r w:rsidRPr="00EB7DE2">
              <w:rPr>
                <w:rStyle w:val="Hyperlink"/>
                <w:rFonts w:ascii="Times New Roman" w:hAnsi="Times New Roman"/>
                <w:noProof/>
                <w:rPrChange w:id="1873" w:author="Chanh Duc Ngo" w:date="2019-03-13T09:59:00Z">
                  <w:rPr>
                    <w:rStyle w:val="Hyperlink"/>
                    <w:noProof/>
                  </w:rPr>
                </w:rPrChange>
              </w:rPr>
              <w:fldChar w:fldCharType="begin"/>
            </w:r>
            <w:r w:rsidRPr="00EB7DE2">
              <w:rPr>
                <w:rStyle w:val="Hyperlink"/>
                <w:rFonts w:ascii="Times New Roman" w:hAnsi="Times New Roman"/>
                <w:noProof/>
                <w:rPrChange w:id="1874" w:author="Chanh Duc Ngo" w:date="2019-03-13T09:59:00Z">
                  <w:rPr>
                    <w:rStyle w:val="Hyperlink"/>
                    <w:noProof/>
                  </w:rPr>
                </w:rPrChange>
              </w:rPr>
              <w:instrText xml:space="preserve"> </w:instrText>
            </w:r>
            <w:r w:rsidRPr="00EB7DE2">
              <w:rPr>
                <w:rFonts w:ascii="Times New Roman" w:hAnsi="Times New Roman"/>
                <w:noProof/>
                <w:rPrChange w:id="1875" w:author="Chanh Duc Ngo" w:date="2019-03-13T09:59:00Z">
                  <w:rPr>
                    <w:noProof/>
                  </w:rPr>
                </w:rPrChange>
              </w:rPr>
              <w:instrText>HYPERLINK \l "_Toc3204543"</w:instrText>
            </w:r>
            <w:r w:rsidRPr="00EB7DE2">
              <w:rPr>
                <w:rStyle w:val="Hyperlink"/>
                <w:rFonts w:ascii="Times New Roman" w:hAnsi="Times New Roman"/>
                <w:noProof/>
                <w:rPrChange w:id="1876" w:author="Chanh Duc Ngo" w:date="2019-03-13T09:59:00Z">
                  <w:rPr>
                    <w:rStyle w:val="Hyperlink"/>
                    <w:noProof/>
                  </w:rPr>
                </w:rPrChange>
              </w:rPr>
              <w:instrText xml:space="preserve"> </w:instrText>
            </w:r>
            <w:r w:rsidRPr="00EB7DE2">
              <w:rPr>
                <w:rStyle w:val="Hyperlink"/>
                <w:rFonts w:ascii="Times New Roman" w:hAnsi="Times New Roman"/>
                <w:noProof/>
                <w:rPrChange w:id="1877" w:author="Chanh Duc Ngo" w:date="2019-03-13T09:59:00Z">
                  <w:rPr>
                    <w:rStyle w:val="Hyperlink"/>
                    <w:noProof/>
                  </w:rPr>
                </w:rPrChange>
              </w:rPr>
              <w:fldChar w:fldCharType="separate"/>
            </w:r>
            <w:r w:rsidRPr="00EB7DE2">
              <w:rPr>
                <w:rStyle w:val="Hyperlink"/>
                <w:rFonts w:ascii="Times New Roman" w:hAnsi="Times New Roman"/>
                <w:b/>
                <w:noProof/>
              </w:rPr>
              <w:t>5.3.2</w:t>
            </w:r>
            <w:r w:rsidRPr="00EB7DE2">
              <w:rPr>
                <w:rFonts w:ascii="Times New Roman" w:eastAsiaTheme="minorEastAsia" w:hAnsi="Times New Roman"/>
                <w:noProof/>
                <w:lang w:val="en-US"/>
                <w:rPrChange w:id="1878" w:author="Chanh Duc Ngo" w:date="2019-03-13T09:59:00Z">
                  <w:rPr>
                    <w:rFonts w:asciiTheme="minorHAnsi" w:eastAsiaTheme="minorEastAsia" w:hAnsiTheme="minorHAnsi" w:cstheme="minorBidi"/>
                    <w:noProof/>
                    <w:lang w:val="en-US"/>
                  </w:rPr>
                </w:rPrChange>
              </w:rPr>
              <w:tab/>
            </w:r>
            <w:r w:rsidRPr="00EB7DE2">
              <w:rPr>
                <w:rStyle w:val="Hyperlink"/>
                <w:rFonts w:ascii="Times New Roman" w:eastAsia="SimSun" w:hAnsi="Times New Roman"/>
                <w:b/>
                <w:iCs/>
                <w:noProof/>
              </w:rPr>
              <w:t>Mô hình của Camunda-Engine-Extend</w:t>
            </w:r>
            <w:r w:rsidRPr="00EB7DE2">
              <w:rPr>
                <w:rFonts w:ascii="Times New Roman" w:hAnsi="Times New Roman"/>
                <w:noProof/>
                <w:webHidden/>
                <w:rPrChange w:id="1879" w:author="Chanh Duc Ngo" w:date="2019-03-13T09:59:00Z">
                  <w:rPr>
                    <w:noProof/>
                    <w:webHidden/>
                  </w:rPr>
                </w:rPrChange>
              </w:rPr>
              <w:tab/>
            </w:r>
            <w:r w:rsidRPr="00EB7DE2">
              <w:rPr>
                <w:rFonts w:ascii="Times New Roman" w:hAnsi="Times New Roman"/>
                <w:noProof/>
                <w:webHidden/>
                <w:rPrChange w:id="1880" w:author="Chanh Duc Ngo" w:date="2019-03-13T09:59:00Z">
                  <w:rPr>
                    <w:noProof/>
                    <w:webHidden/>
                  </w:rPr>
                </w:rPrChange>
              </w:rPr>
              <w:fldChar w:fldCharType="begin"/>
            </w:r>
            <w:r w:rsidRPr="00EB7DE2">
              <w:rPr>
                <w:rFonts w:ascii="Times New Roman" w:hAnsi="Times New Roman"/>
                <w:noProof/>
                <w:webHidden/>
                <w:rPrChange w:id="1881" w:author="Chanh Duc Ngo" w:date="2019-03-13T09:59:00Z">
                  <w:rPr>
                    <w:noProof/>
                    <w:webHidden/>
                  </w:rPr>
                </w:rPrChange>
              </w:rPr>
              <w:instrText xml:space="preserve"> PAGEREF _Toc3204543 \h </w:instrText>
            </w:r>
          </w:ins>
          <w:r w:rsidRPr="00EB7DE2">
            <w:rPr>
              <w:rFonts w:ascii="Times New Roman" w:hAnsi="Times New Roman"/>
              <w:noProof/>
              <w:webHidden/>
              <w:rPrChange w:id="1882" w:author="Chanh Duc Ngo" w:date="2019-03-13T09:59:00Z">
                <w:rPr>
                  <w:rFonts w:ascii="Times New Roman" w:hAnsi="Times New Roman"/>
                  <w:noProof/>
                  <w:webHidden/>
                </w:rPr>
              </w:rPrChange>
            </w:rPr>
          </w:r>
          <w:r w:rsidRPr="00EB7DE2">
            <w:rPr>
              <w:rFonts w:ascii="Times New Roman" w:hAnsi="Times New Roman"/>
              <w:noProof/>
              <w:webHidden/>
              <w:rPrChange w:id="1883" w:author="Chanh Duc Ngo" w:date="2019-03-13T09:59:00Z">
                <w:rPr>
                  <w:noProof/>
                  <w:webHidden/>
                </w:rPr>
              </w:rPrChange>
            </w:rPr>
            <w:fldChar w:fldCharType="separate"/>
          </w:r>
          <w:ins w:id="1884" w:author="Thảo Nguyễn Kim" w:date="2019-03-11T15:00:00Z">
            <w:r w:rsidR="000E3618" w:rsidRPr="00EB7DE2">
              <w:rPr>
                <w:rFonts w:ascii="Times New Roman" w:hAnsi="Times New Roman"/>
                <w:noProof/>
                <w:webHidden/>
                <w:rPrChange w:id="1885" w:author="Chanh Duc Ngo" w:date="2019-03-13T09:59:00Z">
                  <w:rPr>
                    <w:noProof/>
                    <w:webHidden/>
                  </w:rPr>
                </w:rPrChange>
              </w:rPr>
              <w:t>81</w:t>
            </w:r>
          </w:ins>
          <w:ins w:id="1886" w:author="Thảo Nguyễn Kim" w:date="2019-03-11T13:46:00Z">
            <w:r w:rsidRPr="00EB7DE2">
              <w:rPr>
                <w:rFonts w:ascii="Times New Roman" w:hAnsi="Times New Roman"/>
                <w:noProof/>
                <w:webHidden/>
                <w:rPrChange w:id="1887" w:author="Chanh Duc Ngo" w:date="2019-03-13T09:59:00Z">
                  <w:rPr>
                    <w:noProof/>
                    <w:webHidden/>
                  </w:rPr>
                </w:rPrChange>
              </w:rPr>
              <w:fldChar w:fldCharType="end"/>
            </w:r>
            <w:r w:rsidRPr="00EB7DE2">
              <w:rPr>
                <w:rStyle w:val="Hyperlink"/>
                <w:rFonts w:ascii="Times New Roman" w:hAnsi="Times New Roman"/>
                <w:noProof/>
                <w:rPrChange w:id="1888" w:author="Chanh Duc Ngo" w:date="2019-03-13T09:59:00Z">
                  <w:rPr>
                    <w:rStyle w:val="Hyperlink"/>
                    <w:noProof/>
                  </w:rPr>
                </w:rPrChange>
              </w:rPr>
              <w:fldChar w:fldCharType="end"/>
            </w:r>
          </w:ins>
        </w:p>
        <w:p w14:paraId="4ADB67FA" w14:textId="77777777" w:rsidR="00300761" w:rsidRPr="00EB7DE2" w:rsidRDefault="00300761">
          <w:pPr>
            <w:pStyle w:val="TOC4"/>
            <w:tabs>
              <w:tab w:val="left" w:pos="1540"/>
              <w:tab w:val="right" w:leader="dot" w:pos="8895"/>
            </w:tabs>
            <w:rPr>
              <w:ins w:id="1889" w:author="Thảo Nguyễn Kim" w:date="2019-03-11T13:46:00Z"/>
              <w:rFonts w:ascii="Times New Roman" w:eastAsiaTheme="minorEastAsia" w:hAnsi="Times New Roman"/>
              <w:noProof/>
              <w:lang w:val="en-US"/>
              <w:rPrChange w:id="1890" w:author="Chanh Duc Ngo" w:date="2019-03-13T09:59:00Z">
                <w:rPr>
                  <w:ins w:id="1891" w:author="Thảo Nguyễn Kim" w:date="2019-03-11T13:46:00Z"/>
                  <w:rFonts w:asciiTheme="minorHAnsi" w:eastAsiaTheme="minorEastAsia" w:hAnsiTheme="minorHAnsi" w:cstheme="minorBidi"/>
                  <w:noProof/>
                  <w:lang w:val="en-US"/>
                </w:rPr>
              </w:rPrChange>
            </w:rPr>
          </w:pPr>
          <w:ins w:id="1892" w:author="Thảo Nguyễn Kim" w:date="2019-03-11T13:46:00Z">
            <w:r w:rsidRPr="00EB7DE2">
              <w:rPr>
                <w:rStyle w:val="Hyperlink"/>
                <w:rFonts w:ascii="Times New Roman" w:hAnsi="Times New Roman"/>
                <w:noProof/>
                <w:rPrChange w:id="1893" w:author="Chanh Duc Ngo" w:date="2019-03-13T09:59:00Z">
                  <w:rPr>
                    <w:rStyle w:val="Hyperlink"/>
                    <w:noProof/>
                  </w:rPr>
                </w:rPrChange>
              </w:rPr>
              <w:fldChar w:fldCharType="begin"/>
            </w:r>
            <w:r w:rsidRPr="00EB7DE2">
              <w:rPr>
                <w:rStyle w:val="Hyperlink"/>
                <w:rFonts w:ascii="Times New Roman" w:hAnsi="Times New Roman"/>
                <w:noProof/>
                <w:rPrChange w:id="1894" w:author="Chanh Duc Ngo" w:date="2019-03-13T09:59:00Z">
                  <w:rPr>
                    <w:rStyle w:val="Hyperlink"/>
                    <w:noProof/>
                  </w:rPr>
                </w:rPrChange>
              </w:rPr>
              <w:instrText xml:space="preserve"> </w:instrText>
            </w:r>
            <w:r w:rsidRPr="00EB7DE2">
              <w:rPr>
                <w:rFonts w:ascii="Times New Roman" w:hAnsi="Times New Roman"/>
                <w:noProof/>
                <w:rPrChange w:id="1895" w:author="Chanh Duc Ngo" w:date="2019-03-13T09:59:00Z">
                  <w:rPr>
                    <w:noProof/>
                  </w:rPr>
                </w:rPrChange>
              </w:rPr>
              <w:instrText>HYPERLINK \l "_Toc3204544"</w:instrText>
            </w:r>
            <w:r w:rsidRPr="00EB7DE2">
              <w:rPr>
                <w:rStyle w:val="Hyperlink"/>
                <w:rFonts w:ascii="Times New Roman" w:hAnsi="Times New Roman"/>
                <w:noProof/>
                <w:rPrChange w:id="1896" w:author="Chanh Duc Ngo" w:date="2019-03-13T09:59:00Z">
                  <w:rPr>
                    <w:rStyle w:val="Hyperlink"/>
                    <w:noProof/>
                  </w:rPr>
                </w:rPrChange>
              </w:rPr>
              <w:instrText xml:space="preserve"> </w:instrText>
            </w:r>
            <w:r w:rsidRPr="00EB7DE2">
              <w:rPr>
                <w:rStyle w:val="Hyperlink"/>
                <w:rFonts w:ascii="Times New Roman" w:hAnsi="Times New Roman"/>
                <w:noProof/>
                <w:rPrChange w:id="1897" w:author="Chanh Duc Ngo" w:date="2019-03-13T09:59:00Z">
                  <w:rPr>
                    <w:rStyle w:val="Hyperlink"/>
                    <w:noProof/>
                  </w:rPr>
                </w:rPrChange>
              </w:rPr>
              <w:fldChar w:fldCharType="separate"/>
            </w:r>
            <w:r w:rsidRPr="00EB7DE2">
              <w:rPr>
                <w:rStyle w:val="Hyperlink"/>
                <w:rFonts w:ascii="Times New Roman" w:hAnsi="Times New Roman"/>
                <w:b/>
                <w:noProof/>
              </w:rPr>
              <w:t>5.3.2.1</w:t>
            </w:r>
            <w:r w:rsidRPr="00EB7DE2">
              <w:rPr>
                <w:rFonts w:ascii="Times New Roman" w:eastAsiaTheme="minorEastAsia" w:hAnsi="Times New Roman"/>
                <w:noProof/>
                <w:lang w:val="en-US"/>
                <w:rPrChange w:id="1898" w:author="Chanh Duc Ngo" w:date="2019-03-13T09:59:00Z">
                  <w:rPr>
                    <w:rFonts w:asciiTheme="minorHAnsi" w:eastAsiaTheme="minorEastAsia" w:hAnsiTheme="minorHAnsi" w:cstheme="minorBidi"/>
                    <w:noProof/>
                    <w:lang w:val="en-US"/>
                  </w:rPr>
                </w:rPrChange>
              </w:rPr>
              <w:tab/>
            </w:r>
            <w:r w:rsidRPr="00EB7DE2">
              <w:rPr>
                <w:rStyle w:val="Hyperlink"/>
                <w:rFonts w:ascii="Times New Roman" w:eastAsia="SimSun" w:hAnsi="Times New Roman"/>
                <w:b/>
                <w:iCs/>
                <w:noProof/>
              </w:rPr>
              <w:t>Mô hình kiến trúc của CEE</w:t>
            </w:r>
            <w:r w:rsidRPr="00EB7DE2">
              <w:rPr>
                <w:rFonts w:ascii="Times New Roman" w:hAnsi="Times New Roman"/>
                <w:noProof/>
                <w:webHidden/>
                <w:rPrChange w:id="1899" w:author="Chanh Duc Ngo" w:date="2019-03-13T09:59:00Z">
                  <w:rPr>
                    <w:noProof/>
                    <w:webHidden/>
                  </w:rPr>
                </w:rPrChange>
              </w:rPr>
              <w:tab/>
            </w:r>
            <w:r w:rsidRPr="00EB7DE2">
              <w:rPr>
                <w:rFonts w:ascii="Times New Roman" w:hAnsi="Times New Roman"/>
                <w:noProof/>
                <w:webHidden/>
                <w:rPrChange w:id="1900" w:author="Chanh Duc Ngo" w:date="2019-03-13T09:59:00Z">
                  <w:rPr>
                    <w:noProof/>
                    <w:webHidden/>
                  </w:rPr>
                </w:rPrChange>
              </w:rPr>
              <w:fldChar w:fldCharType="begin"/>
            </w:r>
            <w:r w:rsidRPr="00EB7DE2">
              <w:rPr>
                <w:rFonts w:ascii="Times New Roman" w:hAnsi="Times New Roman"/>
                <w:noProof/>
                <w:webHidden/>
                <w:rPrChange w:id="1901" w:author="Chanh Duc Ngo" w:date="2019-03-13T09:59:00Z">
                  <w:rPr>
                    <w:noProof/>
                    <w:webHidden/>
                  </w:rPr>
                </w:rPrChange>
              </w:rPr>
              <w:instrText xml:space="preserve"> PAGEREF _Toc3204544 \h </w:instrText>
            </w:r>
          </w:ins>
          <w:r w:rsidRPr="00EB7DE2">
            <w:rPr>
              <w:rFonts w:ascii="Times New Roman" w:hAnsi="Times New Roman"/>
              <w:noProof/>
              <w:webHidden/>
              <w:rPrChange w:id="1902" w:author="Chanh Duc Ngo" w:date="2019-03-13T09:59:00Z">
                <w:rPr>
                  <w:rFonts w:ascii="Times New Roman" w:hAnsi="Times New Roman"/>
                  <w:noProof/>
                  <w:webHidden/>
                </w:rPr>
              </w:rPrChange>
            </w:rPr>
          </w:r>
          <w:r w:rsidRPr="00EB7DE2">
            <w:rPr>
              <w:rFonts w:ascii="Times New Roman" w:hAnsi="Times New Roman"/>
              <w:noProof/>
              <w:webHidden/>
              <w:rPrChange w:id="1903" w:author="Chanh Duc Ngo" w:date="2019-03-13T09:59:00Z">
                <w:rPr>
                  <w:noProof/>
                  <w:webHidden/>
                </w:rPr>
              </w:rPrChange>
            </w:rPr>
            <w:fldChar w:fldCharType="separate"/>
          </w:r>
          <w:ins w:id="1904" w:author="Thảo Nguyễn Kim" w:date="2019-03-11T15:00:00Z">
            <w:r w:rsidR="000E3618" w:rsidRPr="00EB7DE2">
              <w:rPr>
                <w:rFonts w:ascii="Times New Roman" w:hAnsi="Times New Roman"/>
                <w:noProof/>
                <w:webHidden/>
                <w:rPrChange w:id="1905" w:author="Chanh Duc Ngo" w:date="2019-03-13T09:59:00Z">
                  <w:rPr>
                    <w:noProof/>
                    <w:webHidden/>
                  </w:rPr>
                </w:rPrChange>
              </w:rPr>
              <w:t>81</w:t>
            </w:r>
          </w:ins>
          <w:ins w:id="1906" w:author="Thảo Nguyễn Kim" w:date="2019-03-11T13:46:00Z">
            <w:r w:rsidRPr="00EB7DE2">
              <w:rPr>
                <w:rFonts w:ascii="Times New Roman" w:hAnsi="Times New Roman"/>
                <w:noProof/>
                <w:webHidden/>
                <w:rPrChange w:id="1907" w:author="Chanh Duc Ngo" w:date="2019-03-13T09:59:00Z">
                  <w:rPr>
                    <w:noProof/>
                    <w:webHidden/>
                  </w:rPr>
                </w:rPrChange>
              </w:rPr>
              <w:fldChar w:fldCharType="end"/>
            </w:r>
            <w:r w:rsidRPr="00EB7DE2">
              <w:rPr>
                <w:rStyle w:val="Hyperlink"/>
                <w:rFonts w:ascii="Times New Roman" w:hAnsi="Times New Roman"/>
                <w:noProof/>
                <w:rPrChange w:id="1908" w:author="Chanh Duc Ngo" w:date="2019-03-13T09:59:00Z">
                  <w:rPr>
                    <w:rStyle w:val="Hyperlink"/>
                    <w:noProof/>
                  </w:rPr>
                </w:rPrChange>
              </w:rPr>
              <w:fldChar w:fldCharType="end"/>
            </w:r>
          </w:ins>
        </w:p>
        <w:p w14:paraId="5E30D1D6" w14:textId="77777777" w:rsidR="00300761" w:rsidRPr="00EB7DE2" w:rsidRDefault="00300761">
          <w:pPr>
            <w:pStyle w:val="TOC4"/>
            <w:tabs>
              <w:tab w:val="left" w:pos="1540"/>
              <w:tab w:val="right" w:leader="dot" w:pos="8895"/>
            </w:tabs>
            <w:rPr>
              <w:ins w:id="1909" w:author="Thảo Nguyễn Kim" w:date="2019-03-11T13:46:00Z"/>
              <w:rFonts w:ascii="Times New Roman" w:eastAsiaTheme="minorEastAsia" w:hAnsi="Times New Roman"/>
              <w:noProof/>
              <w:lang w:val="en-US"/>
              <w:rPrChange w:id="1910" w:author="Chanh Duc Ngo" w:date="2019-03-13T09:59:00Z">
                <w:rPr>
                  <w:ins w:id="1911" w:author="Thảo Nguyễn Kim" w:date="2019-03-11T13:46:00Z"/>
                  <w:rFonts w:asciiTheme="minorHAnsi" w:eastAsiaTheme="minorEastAsia" w:hAnsiTheme="minorHAnsi" w:cstheme="minorBidi"/>
                  <w:noProof/>
                  <w:lang w:val="en-US"/>
                </w:rPr>
              </w:rPrChange>
            </w:rPr>
          </w:pPr>
          <w:ins w:id="1912" w:author="Thảo Nguyễn Kim" w:date="2019-03-11T13:46:00Z">
            <w:r w:rsidRPr="00EB7DE2">
              <w:rPr>
                <w:rStyle w:val="Hyperlink"/>
                <w:rFonts w:ascii="Times New Roman" w:hAnsi="Times New Roman"/>
                <w:noProof/>
                <w:rPrChange w:id="1913" w:author="Chanh Duc Ngo" w:date="2019-03-13T09:59:00Z">
                  <w:rPr>
                    <w:rStyle w:val="Hyperlink"/>
                    <w:noProof/>
                  </w:rPr>
                </w:rPrChange>
              </w:rPr>
              <w:fldChar w:fldCharType="begin"/>
            </w:r>
            <w:r w:rsidRPr="00EB7DE2">
              <w:rPr>
                <w:rStyle w:val="Hyperlink"/>
                <w:rFonts w:ascii="Times New Roman" w:hAnsi="Times New Roman"/>
                <w:noProof/>
                <w:rPrChange w:id="1914" w:author="Chanh Duc Ngo" w:date="2019-03-13T09:59:00Z">
                  <w:rPr>
                    <w:rStyle w:val="Hyperlink"/>
                    <w:noProof/>
                  </w:rPr>
                </w:rPrChange>
              </w:rPr>
              <w:instrText xml:space="preserve"> </w:instrText>
            </w:r>
            <w:r w:rsidRPr="00EB7DE2">
              <w:rPr>
                <w:rFonts w:ascii="Times New Roman" w:hAnsi="Times New Roman"/>
                <w:noProof/>
                <w:rPrChange w:id="1915" w:author="Chanh Duc Ngo" w:date="2019-03-13T09:59:00Z">
                  <w:rPr>
                    <w:noProof/>
                  </w:rPr>
                </w:rPrChange>
              </w:rPr>
              <w:instrText>HYPERLINK \l "_Toc3204545"</w:instrText>
            </w:r>
            <w:r w:rsidRPr="00EB7DE2">
              <w:rPr>
                <w:rStyle w:val="Hyperlink"/>
                <w:rFonts w:ascii="Times New Roman" w:hAnsi="Times New Roman"/>
                <w:noProof/>
                <w:rPrChange w:id="1916" w:author="Chanh Duc Ngo" w:date="2019-03-13T09:59:00Z">
                  <w:rPr>
                    <w:rStyle w:val="Hyperlink"/>
                    <w:noProof/>
                  </w:rPr>
                </w:rPrChange>
              </w:rPr>
              <w:instrText xml:space="preserve"> </w:instrText>
            </w:r>
            <w:r w:rsidRPr="00EB7DE2">
              <w:rPr>
                <w:rStyle w:val="Hyperlink"/>
                <w:rFonts w:ascii="Times New Roman" w:hAnsi="Times New Roman"/>
                <w:noProof/>
                <w:rPrChange w:id="1917" w:author="Chanh Duc Ngo" w:date="2019-03-13T09:59:00Z">
                  <w:rPr>
                    <w:rStyle w:val="Hyperlink"/>
                    <w:noProof/>
                  </w:rPr>
                </w:rPrChange>
              </w:rPr>
              <w:fldChar w:fldCharType="separate"/>
            </w:r>
            <w:r w:rsidRPr="00EB7DE2">
              <w:rPr>
                <w:rStyle w:val="Hyperlink"/>
                <w:rFonts w:ascii="Times New Roman" w:hAnsi="Times New Roman"/>
                <w:b/>
                <w:noProof/>
              </w:rPr>
              <w:t>5.3.2.2</w:t>
            </w:r>
            <w:r w:rsidRPr="00EB7DE2">
              <w:rPr>
                <w:rFonts w:ascii="Times New Roman" w:eastAsiaTheme="minorEastAsia" w:hAnsi="Times New Roman"/>
                <w:noProof/>
                <w:lang w:val="en-US"/>
                <w:rPrChange w:id="191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Mô hình database của Camunda-Extend-System</w:t>
            </w:r>
            <w:r w:rsidRPr="00EB7DE2">
              <w:rPr>
                <w:rFonts w:ascii="Times New Roman" w:hAnsi="Times New Roman"/>
                <w:noProof/>
                <w:webHidden/>
                <w:rPrChange w:id="1919" w:author="Chanh Duc Ngo" w:date="2019-03-13T09:59:00Z">
                  <w:rPr>
                    <w:noProof/>
                    <w:webHidden/>
                  </w:rPr>
                </w:rPrChange>
              </w:rPr>
              <w:tab/>
            </w:r>
            <w:r w:rsidRPr="00EB7DE2">
              <w:rPr>
                <w:rFonts w:ascii="Times New Roman" w:hAnsi="Times New Roman"/>
                <w:noProof/>
                <w:webHidden/>
                <w:rPrChange w:id="1920" w:author="Chanh Duc Ngo" w:date="2019-03-13T09:59:00Z">
                  <w:rPr>
                    <w:noProof/>
                    <w:webHidden/>
                  </w:rPr>
                </w:rPrChange>
              </w:rPr>
              <w:fldChar w:fldCharType="begin"/>
            </w:r>
            <w:r w:rsidRPr="00EB7DE2">
              <w:rPr>
                <w:rFonts w:ascii="Times New Roman" w:hAnsi="Times New Roman"/>
                <w:noProof/>
                <w:webHidden/>
                <w:rPrChange w:id="1921" w:author="Chanh Duc Ngo" w:date="2019-03-13T09:59:00Z">
                  <w:rPr>
                    <w:noProof/>
                    <w:webHidden/>
                  </w:rPr>
                </w:rPrChange>
              </w:rPr>
              <w:instrText xml:space="preserve"> PAGEREF _Toc3204545 \h </w:instrText>
            </w:r>
          </w:ins>
          <w:r w:rsidRPr="00EB7DE2">
            <w:rPr>
              <w:rFonts w:ascii="Times New Roman" w:hAnsi="Times New Roman"/>
              <w:noProof/>
              <w:webHidden/>
              <w:rPrChange w:id="1922" w:author="Chanh Duc Ngo" w:date="2019-03-13T09:59:00Z">
                <w:rPr>
                  <w:rFonts w:ascii="Times New Roman" w:hAnsi="Times New Roman"/>
                  <w:noProof/>
                  <w:webHidden/>
                </w:rPr>
              </w:rPrChange>
            </w:rPr>
          </w:r>
          <w:r w:rsidRPr="00EB7DE2">
            <w:rPr>
              <w:rFonts w:ascii="Times New Roman" w:hAnsi="Times New Roman"/>
              <w:noProof/>
              <w:webHidden/>
              <w:rPrChange w:id="1923" w:author="Chanh Duc Ngo" w:date="2019-03-13T09:59:00Z">
                <w:rPr>
                  <w:noProof/>
                  <w:webHidden/>
                </w:rPr>
              </w:rPrChange>
            </w:rPr>
            <w:fldChar w:fldCharType="separate"/>
          </w:r>
          <w:ins w:id="1924" w:author="Thảo Nguyễn Kim" w:date="2019-03-11T15:00:00Z">
            <w:r w:rsidR="000E3618" w:rsidRPr="00EB7DE2">
              <w:rPr>
                <w:rFonts w:ascii="Times New Roman" w:hAnsi="Times New Roman"/>
                <w:noProof/>
                <w:webHidden/>
                <w:rPrChange w:id="1925" w:author="Chanh Duc Ngo" w:date="2019-03-13T09:59:00Z">
                  <w:rPr>
                    <w:noProof/>
                    <w:webHidden/>
                  </w:rPr>
                </w:rPrChange>
              </w:rPr>
              <w:t>82</w:t>
            </w:r>
          </w:ins>
          <w:ins w:id="1926" w:author="Thảo Nguyễn Kim" w:date="2019-03-11T13:46:00Z">
            <w:r w:rsidRPr="00EB7DE2">
              <w:rPr>
                <w:rFonts w:ascii="Times New Roman" w:hAnsi="Times New Roman"/>
                <w:noProof/>
                <w:webHidden/>
                <w:rPrChange w:id="1927" w:author="Chanh Duc Ngo" w:date="2019-03-13T09:59:00Z">
                  <w:rPr>
                    <w:noProof/>
                    <w:webHidden/>
                  </w:rPr>
                </w:rPrChange>
              </w:rPr>
              <w:fldChar w:fldCharType="end"/>
            </w:r>
            <w:r w:rsidRPr="00EB7DE2">
              <w:rPr>
                <w:rStyle w:val="Hyperlink"/>
                <w:rFonts w:ascii="Times New Roman" w:hAnsi="Times New Roman"/>
                <w:noProof/>
                <w:rPrChange w:id="1928" w:author="Chanh Duc Ngo" w:date="2019-03-13T09:59:00Z">
                  <w:rPr>
                    <w:rStyle w:val="Hyperlink"/>
                    <w:noProof/>
                  </w:rPr>
                </w:rPrChange>
              </w:rPr>
              <w:fldChar w:fldCharType="end"/>
            </w:r>
          </w:ins>
        </w:p>
        <w:p w14:paraId="11EEEDCA" w14:textId="77777777" w:rsidR="00300761" w:rsidRPr="00EB7DE2" w:rsidRDefault="00300761">
          <w:pPr>
            <w:pStyle w:val="TOC2"/>
            <w:tabs>
              <w:tab w:val="left" w:pos="880"/>
              <w:tab w:val="right" w:leader="dot" w:pos="8895"/>
            </w:tabs>
            <w:rPr>
              <w:ins w:id="1929" w:author="Thảo Nguyễn Kim" w:date="2019-03-11T13:46:00Z"/>
              <w:rFonts w:ascii="Times New Roman" w:eastAsiaTheme="minorEastAsia" w:hAnsi="Times New Roman"/>
              <w:noProof/>
              <w:lang w:val="en-US"/>
              <w:rPrChange w:id="1930" w:author="Chanh Duc Ngo" w:date="2019-03-13T09:59:00Z">
                <w:rPr>
                  <w:ins w:id="1931" w:author="Thảo Nguyễn Kim" w:date="2019-03-11T13:46:00Z"/>
                  <w:rFonts w:asciiTheme="minorHAnsi" w:eastAsiaTheme="minorEastAsia" w:hAnsiTheme="minorHAnsi" w:cstheme="minorBidi"/>
                  <w:noProof/>
                  <w:lang w:val="en-US"/>
                </w:rPr>
              </w:rPrChange>
            </w:rPr>
          </w:pPr>
          <w:ins w:id="1932" w:author="Thảo Nguyễn Kim" w:date="2019-03-11T13:46:00Z">
            <w:r w:rsidRPr="00EB7DE2">
              <w:rPr>
                <w:rStyle w:val="Hyperlink"/>
                <w:rFonts w:ascii="Times New Roman" w:hAnsi="Times New Roman"/>
                <w:noProof/>
                <w:rPrChange w:id="1933" w:author="Chanh Duc Ngo" w:date="2019-03-13T09:59:00Z">
                  <w:rPr>
                    <w:rStyle w:val="Hyperlink"/>
                    <w:noProof/>
                  </w:rPr>
                </w:rPrChange>
              </w:rPr>
              <w:fldChar w:fldCharType="begin"/>
            </w:r>
            <w:r w:rsidRPr="00EB7DE2">
              <w:rPr>
                <w:rStyle w:val="Hyperlink"/>
                <w:rFonts w:ascii="Times New Roman" w:hAnsi="Times New Roman"/>
                <w:noProof/>
                <w:rPrChange w:id="1934" w:author="Chanh Duc Ngo" w:date="2019-03-13T09:59:00Z">
                  <w:rPr>
                    <w:rStyle w:val="Hyperlink"/>
                    <w:noProof/>
                  </w:rPr>
                </w:rPrChange>
              </w:rPr>
              <w:instrText xml:space="preserve"> </w:instrText>
            </w:r>
            <w:r w:rsidRPr="00EB7DE2">
              <w:rPr>
                <w:rFonts w:ascii="Times New Roman" w:hAnsi="Times New Roman"/>
                <w:noProof/>
                <w:rPrChange w:id="1935" w:author="Chanh Duc Ngo" w:date="2019-03-13T09:59:00Z">
                  <w:rPr>
                    <w:noProof/>
                  </w:rPr>
                </w:rPrChange>
              </w:rPr>
              <w:instrText>HYPERLINK \l "_Toc3204546"</w:instrText>
            </w:r>
            <w:r w:rsidRPr="00EB7DE2">
              <w:rPr>
                <w:rStyle w:val="Hyperlink"/>
                <w:rFonts w:ascii="Times New Roman" w:hAnsi="Times New Roman"/>
                <w:noProof/>
                <w:rPrChange w:id="1936" w:author="Chanh Duc Ngo" w:date="2019-03-13T09:59:00Z">
                  <w:rPr>
                    <w:rStyle w:val="Hyperlink"/>
                    <w:noProof/>
                  </w:rPr>
                </w:rPrChange>
              </w:rPr>
              <w:instrText xml:space="preserve"> </w:instrText>
            </w:r>
            <w:r w:rsidRPr="00EB7DE2">
              <w:rPr>
                <w:rStyle w:val="Hyperlink"/>
                <w:rFonts w:ascii="Times New Roman" w:hAnsi="Times New Roman"/>
                <w:noProof/>
                <w:rPrChange w:id="1937" w:author="Chanh Duc Ngo" w:date="2019-03-13T09:59:00Z">
                  <w:rPr>
                    <w:rStyle w:val="Hyperlink"/>
                    <w:noProof/>
                  </w:rPr>
                </w:rPrChange>
              </w:rPr>
              <w:fldChar w:fldCharType="separate"/>
            </w:r>
            <w:r w:rsidRPr="00EB7DE2">
              <w:rPr>
                <w:rStyle w:val="Hyperlink"/>
                <w:rFonts w:ascii="Times New Roman" w:hAnsi="Times New Roman"/>
                <w:b/>
                <w:noProof/>
              </w:rPr>
              <w:t>5.4</w:t>
            </w:r>
            <w:r w:rsidRPr="00EB7DE2">
              <w:rPr>
                <w:rFonts w:ascii="Times New Roman" w:eastAsiaTheme="minorEastAsia" w:hAnsi="Times New Roman"/>
                <w:noProof/>
                <w:lang w:val="en-US"/>
                <w:rPrChange w:id="193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iCs/>
                <w:noProof/>
              </w:rPr>
              <w:t>Cài đặt Camunda-Wordpress-Plugin</w:t>
            </w:r>
            <w:r w:rsidRPr="00EB7DE2">
              <w:rPr>
                <w:rFonts w:ascii="Times New Roman" w:hAnsi="Times New Roman"/>
                <w:noProof/>
                <w:webHidden/>
                <w:rPrChange w:id="1939" w:author="Chanh Duc Ngo" w:date="2019-03-13T09:59:00Z">
                  <w:rPr>
                    <w:noProof/>
                    <w:webHidden/>
                  </w:rPr>
                </w:rPrChange>
              </w:rPr>
              <w:tab/>
            </w:r>
            <w:r w:rsidRPr="00EB7DE2">
              <w:rPr>
                <w:rFonts w:ascii="Times New Roman" w:hAnsi="Times New Roman"/>
                <w:noProof/>
                <w:webHidden/>
                <w:rPrChange w:id="1940" w:author="Chanh Duc Ngo" w:date="2019-03-13T09:59:00Z">
                  <w:rPr>
                    <w:noProof/>
                    <w:webHidden/>
                  </w:rPr>
                </w:rPrChange>
              </w:rPr>
              <w:fldChar w:fldCharType="begin"/>
            </w:r>
            <w:r w:rsidRPr="00EB7DE2">
              <w:rPr>
                <w:rFonts w:ascii="Times New Roman" w:hAnsi="Times New Roman"/>
                <w:noProof/>
                <w:webHidden/>
                <w:rPrChange w:id="1941" w:author="Chanh Duc Ngo" w:date="2019-03-13T09:59:00Z">
                  <w:rPr>
                    <w:noProof/>
                    <w:webHidden/>
                  </w:rPr>
                </w:rPrChange>
              </w:rPr>
              <w:instrText xml:space="preserve"> PAGEREF _Toc3204546 \h </w:instrText>
            </w:r>
          </w:ins>
          <w:r w:rsidRPr="00EB7DE2">
            <w:rPr>
              <w:rFonts w:ascii="Times New Roman" w:hAnsi="Times New Roman"/>
              <w:noProof/>
              <w:webHidden/>
              <w:rPrChange w:id="1942" w:author="Chanh Duc Ngo" w:date="2019-03-13T09:59:00Z">
                <w:rPr>
                  <w:rFonts w:ascii="Times New Roman" w:hAnsi="Times New Roman"/>
                  <w:noProof/>
                  <w:webHidden/>
                </w:rPr>
              </w:rPrChange>
            </w:rPr>
          </w:r>
          <w:r w:rsidRPr="00EB7DE2">
            <w:rPr>
              <w:rFonts w:ascii="Times New Roman" w:hAnsi="Times New Roman"/>
              <w:noProof/>
              <w:webHidden/>
              <w:rPrChange w:id="1943" w:author="Chanh Duc Ngo" w:date="2019-03-13T09:59:00Z">
                <w:rPr>
                  <w:noProof/>
                  <w:webHidden/>
                </w:rPr>
              </w:rPrChange>
            </w:rPr>
            <w:fldChar w:fldCharType="separate"/>
          </w:r>
          <w:ins w:id="1944" w:author="Thảo Nguyễn Kim" w:date="2019-03-11T15:00:00Z">
            <w:r w:rsidR="000E3618" w:rsidRPr="00EB7DE2">
              <w:rPr>
                <w:rFonts w:ascii="Times New Roman" w:hAnsi="Times New Roman"/>
                <w:noProof/>
                <w:webHidden/>
                <w:rPrChange w:id="1945" w:author="Chanh Duc Ngo" w:date="2019-03-13T09:59:00Z">
                  <w:rPr>
                    <w:noProof/>
                    <w:webHidden/>
                  </w:rPr>
                </w:rPrChange>
              </w:rPr>
              <w:t>83</w:t>
            </w:r>
          </w:ins>
          <w:ins w:id="1946" w:author="Thảo Nguyễn Kim" w:date="2019-03-11T13:46:00Z">
            <w:r w:rsidRPr="00EB7DE2">
              <w:rPr>
                <w:rFonts w:ascii="Times New Roman" w:hAnsi="Times New Roman"/>
                <w:noProof/>
                <w:webHidden/>
                <w:rPrChange w:id="1947" w:author="Chanh Duc Ngo" w:date="2019-03-13T09:59:00Z">
                  <w:rPr>
                    <w:noProof/>
                    <w:webHidden/>
                  </w:rPr>
                </w:rPrChange>
              </w:rPr>
              <w:fldChar w:fldCharType="end"/>
            </w:r>
            <w:r w:rsidRPr="00EB7DE2">
              <w:rPr>
                <w:rStyle w:val="Hyperlink"/>
                <w:rFonts w:ascii="Times New Roman" w:hAnsi="Times New Roman"/>
                <w:noProof/>
                <w:rPrChange w:id="1948" w:author="Chanh Duc Ngo" w:date="2019-03-13T09:59:00Z">
                  <w:rPr>
                    <w:rStyle w:val="Hyperlink"/>
                    <w:noProof/>
                  </w:rPr>
                </w:rPrChange>
              </w:rPr>
              <w:fldChar w:fldCharType="end"/>
            </w:r>
          </w:ins>
        </w:p>
        <w:p w14:paraId="16251934" w14:textId="77777777" w:rsidR="00300761" w:rsidRPr="00EB7DE2" w:rsidRDefault="00300761">
          <w:pPr>
            <w:pStyle w:val="TOC3"/>
            <w:tabs>
              <w:tab w:val="left" w:pos="1320"/>
              <w:tab w:val="right" w:leader="dot" w:pos="8895"/>
            </w:tabs>
            <w:rPr>
              <w:ins w:id="1949" w:author="Thảo Nguyễn Kim" w:date="2019-03-11T13:46:00Z"/>
              <w:rFonts w:ascii="Times New Roman" w:eastAsiaTheme="minorEastAsia" w:hAnsi="Times New Roman"/>
              <w:noProof/>
              <w:lang w:val="en-US"/>
              <w:rPrChange w:id="1950" w:author="Chanh Duc Ngo" w:date="2019-03-13T09:59:00Z">
                <w:rPr>
                  <w:ins w:id="1951" w:author="Thảo Nguyễn Kim" w:date="2019-03-11T13:46:00Z"/>
                  <w:rFonts w:asciiTheme="minorHAnsi" w:eastAsiaTheme="minorEastAsia" w:hAnsiTheme="minorHAnsi" w:cstheme="minorBidi"/>
                  <w:noProof/>
                  <w:lang w:val="en-US"/>
                </w:rPr>
              </w:rPrChange>
            </w:rPr>
          </w:pPr>
          <w:ins w:id="1952" w:author="Thảo Nguyễn Kim" w:date="2019-03-11T13:46:00Z">
            <w:r w:rsidRPr="00EB7DE2">
              <w:rPr>
                <w:rStyle w:val="Hyperlink"/>
                <w:rFonts w:ascii="Times New Roman" w:hAnsi="Times New Roman"/>
                <w:noProof/>
                <w:rPrChange w:id="1953" w:author="Chanh Duc Ngo" w:date="2019-03-13T09:59:00Z">
                  <w:rPr>
                    <w:rStyle w:val="Hyperlink"/>
                    <w:noProof/>
                  </w:rPr>
                </w:rPrChange>
              </w:rPr>
              <w:fldChar w:fldCharType="begin"/>
            </w:r>
            <w:r w:rsidRPr="00EB7DE2">
              <w:rPr>
                <w:rStyle w:val="Hyperlink"/>
                <w:rFonts w:ascii="Times New Roman" w:hAnsi="Times New Roman"/>
                <w:noProof/>
                <w:rPrChange w:id="1954" w:author="Chanh Duc Ngo" w:date="2019-03-13T09:59:00Z">
                  <w:rPr>
                    <w:rStyle w:val="Hyperlink"/>
                    <w:noProof/>
                  </w:rPr>
                </w:rPrChange>
              </w:rPr>
              <w:instrText xml:space="preserve"> </w:instrText>
            </w:r>
            <w:r w:rsidRPr="00EB7DE2">
              <w:rPr>
                <w:rFonts w:ascii="Times New Roman" w:hAnsi="Times New Roman"/>
                <w:noProof/>
                <w:rPrChange w:id="1955" w:author="Chanh Duc Ngo" w:date="2019-03-13T09:59:00Z">
                  <w:rPr>
                    <w:noProof/>
                  </w:rPr>
                </w:rPrChange>
              </w:rPr>
              <w:instrText>HYPERLINK \l "_Toc3204547"</w:instrText>
            </w:r>
            <w:r w:rsidRPr="00EB7DE2">
              <w:rPr>
                <w:rStyle w:val="Hyperlink"/>
                <w:rFonts w:ascii="Times New Roman" w:hAnsi="Times New Roman"/>
                <w:noProof/>
                <w:rPrChange w:id="1956" w:author="Chanh Duc Ngo" w:date="2019-03-13T09:59:00Z">
                  <w:rPr>
                    <w:rStyle w:val="Hyperlink"/>
                    <w:noProof/>
                  </w:rPr>
                </w:rPrChange>
              </w:rPr>
              <w:instrText xml:space="preserve"> </w:instrText>
            </w:r>
            <w:r w:rsidRPr="00EB7DE2">
              <w:rPr>
                <w:rStyle w:val="Hyperlink"/>
                <w:rFonts w:ascii="Times New Roman" w:hAnsi="Times New Roman"/>
                <w:noProof/>
                <w:rPrChange w:id="1957" w:author="Chanh Duc Ngo" w:date="2019-03-13T09:59:00Z">
                  <w:rPr>
                    <w:rStyle w:val="Hyperlink"/>
                    <w:noProof/>
                  </w:rPr>
                </w:rPrChange>
              </w:rPr>
              <w:fldChar w:fldCharType="separate"/>
            </w:r>
            <w:r w:rsidRPr="00EB7DE2">
              <w:rPr>
                <w:rStyle w:val="Hyperlink"/>
                <w:rFonts w:ascii="Times New Roman" w:hAnsi="Times New Roman"/>
                <w:b/>
                <w:noProof/>
              </w:rPr>
              <w:t>5.4.1</w:t>
            </w:r>
            <w:r w:rsidRPr="00EB7DE2">
              <w:rPr>
                <w:rFonts w:ascii="Times New Roman" w:eastAsiaTheme="minorEastAsia" w:hAnsi="Times New Roman"/>
                <w:noProof/>
                <w:lang w:val="en-US"/>
                <w:rPrChange w:id="195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Phương pháp tiếp cận</w:t>
            </w:r>
            <w:r w:rsidRPr="00EB7DE2">
              <w:rPr>
                <w:rFonts w:ascii="Times New Roman" w:hAnsi="Times New Roman"/>
                <w:noProof/>
                <w:webHidden/>
                <w:rPrChange w:id="1959" w:author="Chanh Duc Ngo" w:date="2019-03-13T09:59:00Z">
                  <w:rPr>
                    <w:noProof/>
                    <w:webHidden/>
                  </w:rPr>
                </w:rPrChange>
              </w:rPr>
              <w:tab/>
            </w:r>
            <w:r w:rsidRPr="00EB7DE2">
              <w:rPr>
                <w:rFonts w:ascii="Times New Roman" w:hAnsi="Times New Roman"/>
                <w:noProof/>
                <w:webHidden/>
                <w:rPrChange w:id="1960" w:author="Chanh Duc Ngo" w:date="2019-03-13T09:59:00Z">
                  <w:rPr>
                    <w:noProof/>
                    <w:webHidden/>
                  </w:rPr>
                </w:rPrChange>
              </w:rPr>
              <w:fldChar w:fldCharType="begin"/>
            </w:r>
            <w:r w:rsidRPr="00EB7DE2">
              <w:rPr>
                <w:rFonts w:ascii="Times New Roman" w:hAnsi="Times New Roman"/>
                <w:noProof/>
                <w:webHidden/>
                <w:rPrChange w:id="1961" w:author="Chanh Duc Ngo" w:date="2019-03-13T09:59:00Z">
                  <w:rPr>
                    <w:noProof/>
                    <w:webHidden/>
                  </w:rPr>
                </w:rPrChange>
              </w:rPr>
              <w:instrText xml:space="preserve"> PAGEREF _Toc3204547 \h </w:instrText>
            </w:r>
          </w:ins>
          <w:r w:rsidRPr="00EB7DE2">
            <w:rPr>
              <w:rFonts w:ascii="Times New Roman" w:hAnsi="Times New Roman"/>
              <w:noProof/>
              <w:webHidden/>
              <w:rPrChange w:id="1962" w:author="Chanh Duc Ngo" w:date="2019-03-13T09:59:00Z">
                <w:rPr>
                  <w:rFonts w:ascii="Times New Roman" w:hAnsi="Times New Roman"/>
                  <w:noProof/>
                  <w:webHidden/>
                </w:rPr>
              </w:rPrChange>
            </w:rPr>
          </w:r>
          <w:r w:rsidRPr="00EB7DE2">
            <w:rPr>
              <w:rFonts w:ascii="Times New Roman" w:hAnsi="Times New Roman"/>
              <w:noProof/>
              <w:webHidden/>
              <w:rPrChange w:id="1963" w:author="Chanh Duc Ngo" w:date="2019-03-13T09:59:00Z">
                <w:rPr>
                  <w:noProof/>
                  <w:webHidden/>
                </w:rPr>
              </w:rPrChange>
            </w:rPr>
            <w:fldChar w:fldCharType="separate"/>
          </w:r>
          <w:ins w:id="1964" w:author="Thảo Nguyễn Kim" w:date="2019-03-11T15:00:00Z">
            <w:r w:rsidR="000E3618" w:rsidRPr="00EB7DE2">
              <w:rPr>
                <w:rFonts w:ascii="Times New Roman" w:hAnsi="Times New Roman"/>
                <w:noProof/>
                <w:webHidden/>
                <w:rPrChange w:id="1965" w:author="Chanh Duc Ngo" w:date="2019-03-13T09:59:00Z">
                  <w:rPr>
                    <w:noProof/>
                    <w:webHidden/>
                  </w:rPr>
                </w:rPrChange>
              </w:rPr>
              <w:t>83</w:t>
            </w:r>
          </w:ins>
          <w:ins w:id="1966" w:author="Thảo Nguyễn Kim" w:date="2019-03-11T13:46:00Z">
            <w:r w:rsidRPr="00EB7DE2">
              <w:rPr>
                <w:rFonts w:ascii="Times New Roman" w:hAnsi="Times New Roman"/>
                <w:noProof/>
                <w:webHidden/>
                <w:rPrChange w:id="1967" w:author="Chanh Duc Ngo" w:date="2019-03-13T09:59:00Z">
                  <w:rPr>
                    <w:noProof/>
                    <w:webHidden/>
                  </w:rPr>
                </w:rPrChange>
              </w:rPr>
              <w:fldChar w:fldCharType="end"/>
            </w:r>
            <w:r w:rsidRPr="00EB7DE2">
              <w:rPr>
                <w:rStyle w:val="Hyperlink"/>
                <w:rFonts w:ascii="Times New Roman" w:hAnsi="Times New Roman"/>
                <w:noProof/>
                <w:rPrChange w:id="1968" w:author="Chanh Duc Ngo" w:date="2019-03-13T09:59:00Z">
                  <w:rPr>
                    <w:rStyle w:val="Hyperlink"/>
                    <w:noProof/>
                  </w:rPr>
                </w:rPrChange>
              </w:rPr>
              <w:fldChar w:fldCharType="end"/>
            </w:r>
          </w:ins>
        </w:p>
        <w:p w14:paraId="2844A9EC" w14:textId="77777777" w:rsidR="00300761" w:rsidRPr="00EB7DE2" w:rsidRDefault="00300761">
          <w:pPr>
            <w:pStyle w:val="TOC3"/>
            <w:tabs>
              <w:tab w:val="left" w:pos="1320"/>
              <w:tab w:val="right" w:leader="dot" w:pos="8895"/>
            </w:tabs>
            <w:rPr>
              <w:ins w:id="1969" w:author="Thảo Nguyễn Kim" w:date="2019-03-11T13:46:00Z"/>
              <w:rFonts w:ascii="Times New Roman" w:eastAsiaTheme="minorEastAsia" w:hAnsi="Times New Roman"/>
              <w:noProof/>
              <w:lang w:val="en-US"/>
              <w:rPrChange w:id="1970" w:author="Chanh Duc Ngo" w:date="2019-03-13T09:59:00Z">
                <w:rPr>
                  <w:ins w:id="1971" w:author="Thảo Nguyễn Kim" w:date="2019-03-11T13:46:00Z"/>
                  <w:rFonts w:asciiTheme="minorHAnsi" w:eastAsiaTheme="minorEastAsia" w:hAnsiTheme="minorHAnsi" w:cstheme="minorBidi"/>
                  <w:noProof/>
                  <w:lang w:val="en-US"/>
                </w:rPr>
              </w:rPrChange>
            </w:rPr>
          </w:pPr>
          <w:ins w:id="1972" w:author="Thảo Nguyễn Kim" w:date="2019-03-11T13:46:00Z">
            <w:r w:rsidRPr="00EB7DE2">
              <w:rPr>
                <w:rStyle w:val="Hyperlink"/>
                <w:rFonts w:ascii="Times New Roman" w:hAnsi="Times New Roman"/>
                <w:noProof/>
                <w:rPrChange w:id="1973" w:author="Chanh Duc Ngo" w:date="2019-03-13T09:59:00Z">
                  <w:rPr>
                    <w:rStyle w:val="Hyperlink"/>
                    <w:noProof/>
                  </w:rPr>
                </w:rPrChange>
              </w:rPr>
              <w:fldChar w:fldCharType="begin"/>
            </w:r>
            <w:r w:rsidRPr="00EB7DE2">
              <w:rPr>
                <w:rStyle w:val="Hyperlink"/>
                <w:rFonts w:ascii="Times New Roman" w:hAnsi="Times New Roman"/>
                <w:noProof/>
                <w:rPrChange w:id="1974" w:author="Chanh Duc Ngo" w:date="2019-03-13T09:59:00Z">
                  <w:rPr>
                    <w:rStyle w:val="Hyperlink"/>
                    <w:noProof/>
                  </w:rPr>
                </w:rPrChange>
              </w:rPr>
              <w:instrText xml:space="preserve"> </w:instrText>
            </w:r>
            <w:r w:rsidRPr="00EB7DE2">
              <w:rPr>
                <w:rFonts w:ascii="Times New Roman" w:hAnsi="Times New Roman"/>
                <w:noProof/>
                <w:rPrChange w:id="1975" w:author="Chanh Duc Ngo" w:date="2019-03-13T09:59:00Z">
                  <w:rPr>
                    <w:noProof/>
                  </w:rPr>
                </w:rPrChange>
              </w:rPr>
              <w:instrText>HYPERLINK \l "_Toc3204548"</w:instrText>
            </w:r>
            <w:r w:rsidRPr="00EB7DE2">
              <w:rPr>
                <w:rStyle w:val="Hyperlink"/>
                <w:rFonts w:ascii="Times New Roman" w:hAnsi="Times New Roman"/>
                <w:noProof/>
                <w:rPrChange w:id="1976" w:author="Chanh Duc Ngo" w:date="2019-03-13T09:59:00Z">
                  <w:rPr>
                    <w:rStyle w:val="Hyperlink"/>
                    <w:noProof/>
                  </w:rPr>
                </w:rPrChange>
              </w:rPr>
              <w:instrText xml:space="preserve"> </w:instrText>
            </w:r>
            <w:r w:rsidRPr="00EB7DE2">
              <w:rPr>
                <w:rStyle w:val="Hyperlink"/>
                <w:rFonts w:ascii="Times New Roman" w:hAnsi="Times New Roman"/>
                <w:noProof/>
                <w:rPrChange w:id="1977" w:author="Chanh Duc Ngo" w:date="2019-03-13T09:59:00Z">
                  <w:rPr>
                    <w:rStyle w:val="Hyperlink"/>
                    <w:noProof/>
                  </w:rPr>
                </w:rPrChange>
              </w:rPr>
              <w:fldChar w:fldCharType="separate"/>
            </w:r>
            <w:r w:rsidRPr="00EB7DE2">
              <w:rPr>
                <w:rStyle w:val="Hyperlink"/>
                <w:rFonts w:ascii="Times New Roman" w:hAnsi="Times New Roman"/>
                <w:b/>
                <w:noProof/>
              </w:rPr>
              <w:t>5.4.2</w:t>
            </w:r>
            <w:r w:rsidRPr="00EB7DE2">
              <w:rPr>
                <w:rFonts w:ascii="Times New Roman" w:eastAsiaTheme="minorEastAsia" w:hAnsi="Times New Roman"/>
                <w:noProof/>
                <w:lang w:val="en-US"/>
                <w:rPrChange w:id="197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Cấu trúc thư mục</w:t>
            </w:r>
            <w:r w:rsidRPr="00EB7DE2">
              <w:rPr>
                <w:rFonts w:ascii="Times New Roman" w:hAnsi="Times New Roman"/>
                <w:noProof/>
                <w:webHidden/>
                <w:rPrChange w:id="1979" w:author="Chanh Duc Ngo" w:date="2019-03-13T09:59:00Z">
                  <w:rPr>
                    <w:noProof/>
                    <w:webHidden/>
                  </w:rPr>
                </w:rPrChange>
              </w:rPr>
              <w:tab/>
            </w:r>
            <w:r w:rsidRPr="00EB7DE2">
              <w:rPr>
                <w:rFonts w:ascii="Times New Roman" w:hAnsi="Times New Roman"/>
                <w:noProof/>
                <w:webHidden/>
                <w:rPrChange w:id="1980" w:author="Chanh Duc Ngo" w:date="2019-03-13T09:59:00Z">
                  <w:rPr>
                    <w:noProof/>
                    <w:webHidden/>
                  </w:rPr>
                </w:rPrChange>
              </w:rPr>
              <w:fldChar w:fldCharType="begin"/>
            </w:r>
            <w:r w:rsidRPr="00EB7DE2">
              <w:rPr>
                <w:rFonts w:ascii="Times New Roman" w:hAnsi="Times New Roman"/>
                <w:noProof/>
                <w:webHidden/>
                <w:rPrChange w:id="1981" w:author="Chanh Duc Ngo" w:date="2019-03-13T09:59:00Z">
                  <w:rPr>
                    <w:noProof/>
                    <w:webHidden/>
                  </w:rPr>
                </w:rPrChange>
              </w:rPr>
              <w:instrText xml:space="preserve"> PAGEREF _Toc3204548 \h </w:instrText>
            </w:r>
          </w:ins>
          <w:r w:rsidRPr="00EB7DE2">
            <w:rPr>
              <w:rFonts w:ascii="Times New Roman" w:hAnsi="Times New Roman"/>
              <w:noProof/>
              <w:webHidden/>
              <w:rPrChange w:id="1982" w:author="Chanh Duc Ngo" w:date="2019-03-13T09:59:00Z">
                <w:rPr>
                  <w:rFonts w:ascii="Times New Roman" w:hAnsi="Times New Roman"/>
                  <w:noProof/>
                  <w:webHidden/>
                </w:rPr>
              </w:rPrChange>
            </w:rPr>
          </w:r>
          <w:r w:rsidRPr="00EB7DE2">
            <w:rPr>
              <w:rFonts w:ascii="Times New Roman" w:hAnsi="Times New Roman"/>
              <w:noProof/>
              <w:webHidden/>
              <w:rPrChange w:id="1983" w:author="Chanh Duc Ngo" w:date="2019-03-13T09:59:00Z">
                <w:rPr>
                  <w:noProof/>
                  <w:webHidden/>
                </w:rPr>
              </w:rPrChange>
            </w:rPr>
            <w:fldChar w:fldCharType="separate"/>
          </w:r>
          <w:ins w:id="1984" w:author="Thảo Nguyễn Kim" w:date="2019-03-11T15:00:00Z">
            <w:r w:rsidR="000E3618" w:rsidRPr="00EB7DE2">
              <w:rPr>
                <w:rFonts w:ascii="Times New Roman" w:hAnsi="Times New Roman"/>
                <w:noProof/>
                <w:webHidden/>
                <w:rPrChange w:id="1985" w:author="Chanh Duc Ngo" w:date="2019-03-13T09:59:00Z">
                  <w:rPr>
                    <w:noProof/>
                    <w:webHidden/>
                  </w:rPr>
                </w:rPrChange>
              </w:rPr>
              <w:t>84</w:t>
            </w:r>
          </w:ins>
          <w:ins w:id="1986" w:author="Thảo Nguyễn Kim" w:date="2019-03-11T13:46:00Z">
            <w:r w:rsidRPr="00EB7DE2">
              <w:rPr>
                <w:rFonts w:ascii="Times New Roman" w:hAnsi="Times New Roman"/>
                <w:noProof/>
                <w:webHidden/>
                <w:rPrChange w:id="1987" w:author="Chanh Duc Ngo" w:date="2019-03-13T09:59:00Z">
                  <w:rPr>
                    <w:noProof/>
                    <w:webHidden/>
                  </w:rPr>
                </w:rPrChange>
              </w:rPr>
              <w:fldChar w:fldCharType="end"/>
            </w:r>
            <w:r w:rsidRPr="00EB7DE2">
              <w:rPr>
                <w:rStyle w:val="Hyperlink"/>
                <w:rFonts w:ascii="Times New Roman" w:hAnsi="Times New Roman"/>
                <w:noProof/>
                <w:rPrChange w:id="1988" w:author="Chanh Duc Ngo" w:date="2019-03-13T09:59:00Z">
                  <w:rPr>
                    <w:rStyle w:val="Hyperlink"/>
                    <w:noProof/>
                  </w:rPr>
                </w:rPrChange>
              </w:rPr>
              <w:fldChar w:fldCharType="end"/>
            </w:r>
          </w:ins>
        </w:p>
        <w:p w14:paraId="6D3787E4" w14:textId="77777777" w:rsidR="00300761" w:rsidRPr="00EB7DE2" w:rsidRDefault="00300761">
          <w:pPr>
            <w:pStyle w:val="TOC3"/>
            <w:tabs>
              <w:tab w:val="left" w:pos="1320"/>
              <w:tab w:val="right" w:leader="dot" w:pos="8895"/>
            </w:tabs>
            <w:rPr>
              <w:ins w:id="1989" w:author="Thảo Nguyễn Kim" w:date="2019-03-11T13:46:00Z"/>
              <w:rFonts w:ascii="Times New Roman" w:eastAsiaTheme="minorEastAsia" w:hAnsi="Times New Roman"/>
              <w:noProof/>
              <w:lang w:val="en-US"/>
              <w:rPrChange w:id="1990" w:author="Chanh Duc Ngo" w:date="2019-03-13T09:59:00Z">
                <w:rPr>
                  <w:ins w:id="1991" w:author="Thảo Nguyễn Kim" w:date="2019-03-11T13:46:00Z"/>
                  <w:rFonts w:asciiTheme="minorHAnsi" w:eastAsiaTheme="minorEastAsia" w:hAnsiTheme="minorHAnsi" w:cstheme="minorBidi"/>
                  <w:noProof/>
                  <w:lang w:val="en-US"/>
                </w:rPr>
              </w:rPrChange>
            </w:rPr>
          </w:pPr>
          <w:ins w:id="1992" w:author="Thảo Nguyễn Kim" w:date="2019-03-11T13:46:00Z">
            <w:r w:rsidRPr="00EB7DE2">
              <w:rPr>
                <w:rStyle w:val="Hyperlink"/>
                <w:rFonts w:ascii="Times New Roman" w:hAnsi="Times New Roman"/>
                <w:noProof/>
                <w:rPrChange w:id="1993" w:author="Chanh Duc Ngo" w:date="2019-03-13T09:59:00Z">
                  <w:rPr>
                    <w:rStyle w:val="Hyperlink"/>
                    <w:noProof/>
                  </w:rPr>
                </w:rPrChange>
              </w:rPr>
              <w:fldChar w:fldCharType="begin"/>
            </w:r>
            <w:r w:rsidRPr="00EB7DE2">
              <w:rPr>
                <w:rStyle w:val="Hyperlink"/>
                <w:rFonts w:ascii="Times New Roman" w:hAnsi="Times New Roman"/>
                <w:noProof/>
                <w:rPrChange w:id="1994" w:author="Chanh Duc Ngo" w:date="2019-03-13T09:59:00Z">
                  <w:rPr>
                    <w:rStyle w:val="Hyperlink"/>
                    <w:noProof/>
                  </w:rPr>
                </w:rPrChange>
              </w:rPr>
              <w:instrText xml:space="preserve"> </w:instrText>
            </w:r>
            <w:r w:rsidRPr="00EB7DE2">
              <w:rPr>
                <w:rFonts w:ascii="Times New Roman" w:hAnsi="Times New Roman"/>
                <w:noProof/>
                <w:rPrChange w:id="1995" w:author="Chanh Duc Ngo" w:date="2019-03-13T09:59:00Z">
                  <w:rPr>
                    <w:noProof/>
                  </w:rPr>
                </w:rPrChange>
              </w:rPr>
              <w:instrText>HYPERLINK \l "_Toc3204549"</w:instrText>
            </w:r>
            <w:r w:rsidRPr="00EB7DE2">
              <w:rPr>
                <w:rStyle w:val="Hyperlink"/>
                <w:rFonts w:ascii="Times New Roman" w:hAnsi="Times New Roman"/>
                <w:noProof/>
                <w:rPrChange w:id="1996" w:author="Chanh Duc Ngo" w:date="2019-03-13T09:59:00Z">
                  <w:rPr>
                    <w:rStyle w:val="Hyperlink"/>
                    <w:noProof/>
                  </w:rPr>
                </w:rPrChange>
              </w:rPr>
              <w:instrText xml:space="preserve"> </w:instrText>
            </w:r>
            <w:r w:rsidRPr="00EB7DE2">
              <w:rPr>
                <w:rStyle w:val="Hyperlink"/>
                <w:rFonts w:ascii="Times New Roman" w:hAnsi="Times New Roman"/>
                <w:noProof/>
                <w:rPrChange w:id="1997" w:author="Chanh Duc Ngo" w:date="2019-03-13T09:59:00Z">
                  <w:rPr>
                    <w:rStyle w:val="Hyperlink"/>
                    <w:noProof/>
                  </w:rPr>
                </w:rPrChange>
              </w:rPr>
              <w:fldChar w:fldCharType="separate"/>
            </w:r>
            <w:r w:rsidRPr="00EB7DE2">
              <w:rPr>
                <w:rStyle w:val="Hyperlink"/>
                <w:rFonts w:ascii="Times New Roman" w:hAnsi="Times New Roman"/>
                <w:b/>
                <w:noProof/>
              </w:rPr>
              <w:t>5.4.3</w:t>
            </w:r>
            <w:r w:rsidRPr="00EB7DE2">
              <w:rPr>
                <w:rFonts w:ascii="Times New Roman" w:eastAsiaTheme="minorEastAsia" w:hAnsi="Times New Roman"/>
                <w:noProof/>
                <w:lang w:val="en-US"/>
                <w:rPrChange w:id="199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Các hoạt động của WCP</w:t>
            </w:r>
            <w:r w:rsidRPr="00EB7DE2">
              <w:rPr>
                <w:rFonts w:ascii="Times New Roman" w:hAnsi="Times New Roman"/>
                <w:noProof/>
                <w:webHidden/>
                <w:rPrChange w:id="1999" w:author="Chanh Duc Ngo" w:date="2019-03-13T09:59:00Z">
                  <w:rPr>
                    <w:noProof/>
                    <w:webHidden/>
                  </w:rPr>
                </w:rPrChange>
              </w:rPr>
              <w:tab/>
            </w:r>
            <w:r w:rsidRPr="00EB7DE2">
              <w:rPr>
                <w:rFonts w:ascii="Times New Roman" w:hAnsi="Times New Roman"/>
                <w:noProof/>
                <w:webHidden/>
                <w:rPrChange w:id="2000" w:author="Chanh Duc Ngo" w:date="2019-03-13T09:59:00Z">
                  <w:rPr>
                    <w:noProof/>
                    <w:webHidden/>
                  </w:rPr>
                </w:rPrChange>
              </w:rPr>
              <w:fldChar w:fldCharType="begin"/>
            </w:r>
            <w:r w:rsidRPr="00EB7DE2">
              <w:rPr>
                <w:rFonts w:ascii="Times New Roman" w:hAnsi="Times New Roman"/>
                <w:noProof/>
                <w:webHidden/>
                <w:rPrChange w:id="2001" w:author="Chanh Duc Ngo" w:date="2019-03-13T09:59:00Z">
                  <w:rPr>
                    <w:noProof/>
                    <w:webHidden/>
                  </w:rPr>
                </w:rPrChange>
              </w:rPr>
              <w:instrText xml:space="preserve"> PAGEREF _Toc3204549 \h </w:instrText>
            </w:r>
          </w:ins>
          <w:r w:rsidRPr="00EB7DE2">
            <w:rPr>
              <w:rFonts w:ascii="Times New Roman" w:hAnsi="Times New Roman"/>
              <w:noProof/>
              <w:webHidden/>
              <w:rPrChange w:id="2002" w:author="Chanh Duc Ngo" w:date="2019-03-13T09:59:00Z">
                <w:rPr>
                  <w:rFonts w:ascii="Times New Roman" w:hAnsi="Times New Roman"/>
                  <w:noProof/>
                  <w:webHidden/>
                </w:rPr>
              </w:rPrChange>
            </w:rPr>
          </w:r>
          <w:r w:rsidRPr="00EB7DE2">
            <w:rPr>
              <w:rFonts w:ascii="Times New Roman" w:hAnsi="Times New Roman"/>
              <w:noProof/>
              <w:webHidden/>
              <w:rPrChange w:id="2003" w:author="Chanh Duc Ngo" w:date="2019-03-13T09:59:00Z">
                <w:rPr>
                  <w:noProof/>
                  <w:webHidden/>
                </w:rPr>
              </w:rPrChange>
            </w:rPr>
            <w:fldChar w:fldCharType="separate"/>
          </w:r>
          <w:ins w:id="2004" w:author="Thảo Nguyễn Kim" w:date="2019-03-11T15:00:00Z">
            <w:r w:rsidR="000E3618" w:rsidRPr="00EB7DE2">
              <w:rPr>
                <w:rFonts w:ascii="Times New Roman" w:hAnsi="Times New Roman"/>
                <w:noProof/>
                <w:webHidden/>
                <w:rPrChange w:id="2005" w:author="Chanh Duc Ngo" w:date="2019-03-13T09:59:00Z">
                  <w:rPr>
                    <w:noProof/>
                    <w:webHidden/>
                  </w:rPr>
                </w:rPrChange>
              </w:rPr>
              <w:t>86</w:t>
            </w:r>
          </w:ins>
          <w:ins w:id="2006" w:author="Thảo Nguyễn Kim" w:date="2019-03-11T13:46:00Z">
            <w:r w:rsidRPr="00EB7DE2">
              <w:rPr>
                <w:rFonts w:ascii="Times New Roman" w:hAnsi="Times New Roman"/>
                <w:noProof/>
                <w:webHidden/>
                <w:rPrChange w:id="2007" w:author="Chanh Duc Ngo" w:date="2019-03-13T09:59:00Z">
                  <w:rPr>
                    <w:noProof/>
                    <w:webHidden/>
                  </w:rPr>
                </w:rPrChange>
              </w:rPr>
              <w:fldChar w:fldCharType="end"/>
            </w:r>
            <w:r w:rsidRPr="00EB7DE2">
              <w:rPr>
                <w:rStyle w:val="Hyperlink"/>
                <w:rFonts w:ascii="Times New Roman" w:hAnsi="Times New Roman"/>
                <w:noProof/>
                <w:rPrChange w:id="2008" w:author="Chanh Duc Ngo" w:date="2019-03-13T09:59:00Z">
                  <w:rPr>
                    <w:rStyle w:val="Hyperlink"/>
                    <w:noProof/>
                  </w:rPr>
                </w:rPrChange>
              </w:rPr>
              <w:fldChar w:fldCharType="end"/>
            </w:r>
          </w:ins>
        </w:p>
        <w:p w14:paraId="066528C6" w14:textId="77777777" w:rsidR="00300761" w:rsidRPr="00EB7DE2" w:rsidRDefault="00300761">
          <w:pPr>
            <w:pStyle w:val="TOC1"/>
            <w:tabs>
              <w:tab w:val="right" w:leader="dot" w:pos="8895"/>
            </w:tabs>
            <w:rPr>
              <w:ins w:id="2009" w:author="Thảo Nguyễn Kim" w:date="2019-03-11T13:46:00Z"/>
              <w:rFonts w:ascii="Times New Roman" w:eastAsiaTheme="minorEastAsia" w:hAnsi="Times New Roman"/>
              <w:noProof/>
              <w:lang w:val="en-US"/>
              <w:rPrChange w:id="2010" w:author="Chanh Duc Ngo" w:date="2019-03-13T09:59:00Z">
                <w:rPr>
                  <w:ins w:id="2011" w:author="Thảo Nguyễn Kim" w:date="2019-03-11T13:46:00Z"/>
                  <w:rFonts w:asciiTheme="minorHAnsi" w:eastAsiaTheme="minorEastAsia" w:hAnsiTheme="minorHAnsi" w:cstheme="minorBidi"/>
                  <w:noProof/>
                  <w:lang w:val="en-US"/>
                </w:rPr>
              </w:rPrChange>
            </w:rPr>
          </w:pPr>
          <w:ins w:id="2012" w:author="Thảo Nguyễn Kim" w:date="2019-03-11T13:46:00Z">
            <w:r w:rsidRPr="00EB7DE2">
              <w:rPr>
                <w:rStyle w:val="Hyperlink"/>
                <w:rFonts w:ascii="Times New Roman" w:hAnsi="Times New Roman"/>
                <w:noProof/>
                <w:rPrChange w:id="2013" w:author="Chanh Duc Ngo" w:date="2019-03-13T09:59:00Z">
                  <w:rPr>
                    <w:rStyle w:val="Hyperlink"/>
                    <w:noProof/>
                  </w:rPr>
                </w:rPrChange>
              </w:rPr>
              <w:lastRenderedPageBreak/>
              <w:fldChar w:fldCharType="begin"/>
            </w:r>
            <w:r w:rsidRPr="00EB7DE2">
              <w:rPr>
                <w:rStyle w:val="Hyperlink"/>
                <w:rFonts w:ascii="Times New Roman" w:hAnsi="Times New Roman"/>
                <w:noProof/>
                <w:rPrChange w:id="2014" w:author="Chanh Duc Ngo" w:date="2019-03-13T09:59:00Z">
                  <w:rPr>
                    <w:rStyle w:val="Hyperlink"/>
                    <w:noProof/>
                  </w:rPr>
                </w:rPrChange>
              </w:rPr>
              <w:instrText xml:space="preserve"> </w:instrText>
            </w:r>
            <w:r w:rsidRPr="00EB7DE2">
              <w:rPr>
                <w:rFonts w:ascii="Times New Roman" w:hAnsi="Times New Roman"/>
                <w:noProof/>
                <w:rPrChange w:id="2015" w:author="Chanh Duc Ngo" w:date="2019-03-13T09:59:00Z">
                  <w:rPr>
                    <w:noProof/>
                  </w:rPr>
                </w:rPrChange>
              </w:rPr>
              <w:instrText>HYPERLINK \l "_Toc3204550"</w:instrText>
            </w:r>
            <w:r w:rsidRPr="00EB7DE2">
              <w:rPr>
                <w:rStyle w:val="Hyperlink"/>
                <w:rFonts w:ascii="Times New Roman" w:hAnsi="Times New Roman"/>
                <w:noProof/>
                <w:rPrChange w:id="2016" w:author="Chanh Duc Ngo" w:date="2019-03-13T09:59:00Z">
                  <w:rPr>
                    <w:rStyle w:val="Hyperlink"/>
                    <w:noProof/>
                  </w:rPr>
                </w:rPrChange>
              </w:rPr>
              <w:instrText xml:space="preserve"> </w:instrText>
            </w:r>
            <w:r w:rsidRPr="00EB7DE2">
              <w:rPr>
                <w:rStyle w:val="Hyperlink"/>
                <w:rFonts w:ascii="Times New Roman" w:hAnsi="Times New Roman"/>
                <w:noProof/>
                <w:rPrChange w:id="2017" w:author="Chanh Duc Ngo" w:date="2019-03-13T09:59:00Z">
                  <w:rPr>
                    <w:rStyle w:val="Hyperlink"/>
                    <w:noProof/>
                  </w:rPr>
                </w:rPrChange>
              </w:rPr>
              <w:fldChar w:fldCharType="separate"/>
            </w:r>
            <w:r w:rsidRPr="00EB7DE2">
              <w:rPr>
                <w:rStyle w:val="Hyperlink"/>
                <w:rFonts w:ascii="Times New Roman" w:hAnsi="Times New Roman"/>
                <w:b/>
                <w:noProof/>
                <w:color w:val="FFFFFF" w:themeColor="background1"/>
                <w:rPrChange w:id="2018" w:author="Chanh Duc Ngo" w:date="2019-03-13T09:59:00Z">
                  <w:rPr>
                    <w:rStyle w:val="Hyperlink"/>
                    <w:rFonts w:ascii="Times New Roman" w:hAnsi="Times New Roman"/>
                    <w:b/>
                    <w:noProof/>
                  </w:rPr>
                </w:rPrChange>
              </w:rPr>
              <w:t>6.</w:t>
            </w:r>
            <w:r w:rsidRPr="00EB7DE2">
              <w:rPr>
                <w:rStyle w:val="Hyperlink"/>
                <w:rFonts w:ascii="Times New Roman" w:hAnsi="Times New Roman"/>
                <w:b/>
                <w:noProof/>
              </w:rPr>
              <w:t xml:space="preserve"> CHƯƠNG 6: KẾT QUẢ CÀI ĐẠT VÀ ĐÁNH GIÁ</w:t>
            </w:r>
            <w:r w:rsidRPr="00EB7DE2">
              <w:rPr>
                <w:rFonts w:ascii="Times New Roman" w:hAnsi="Times New Roman"/>
                <w:noProof/>
                <w:webHidden/>
                <w:rPrChange w:id="2019" w:author="Chanh Duc Ngo" w:date="2019-03-13T09:59:00Z">
                  <w:rPr>
                    <w:noProof/>
                    <w:webHidden/>
                  </w:rPr>
                </w:rPrChange>
              </w:rPr>
              <w:tab/>
            </w:r>
            <w:r w:rsidRPr="00EB7DE2">
              <w:rPr>
                <w:rFonts w:ascii="Times New Roman" w:hAnsi="Times New Roman"/>
                <w:noProof/>
                <w:webHidden/>
                <w:rPrChange w:id="2020" w:author="Chanh Duc Ngo" w:date="2019-03-13T09:59:00Z">
                  <w:rPr>
                    <w:noProof/>
                    <w:webHidden/>
                  </w:rPr>
                </w:rPrChange>
              </w:rPr>
              <w:fldChar w:fldCharType="begin"/>
            </w:r>
            <w:r w:rsidRPr="00EB7DE2">
              <w:rPr>
                <w:rFonts w:ascii="Times New Roman" w:hAnsi="Times New Roman"/>
                <w:noProof/>
                <w:webHidden/>
                <w:rPrChange w:id="2021" w:author="Chanh Duc Ngo" w:date="2019-03-13T09:59:00Z">
                  <w:rPr>
                    <w:noProof/>
                    <w:webHidden/>
                  </w:rPr>
                </w:rPrChange>
              </w:rPr>
              <w:instrText xml:space="preserve"> PAGEREF _Toc3204550 \h </w:instrText>
            </w:r>
          </w:ins>
          <w:r w:rsidRPr="00EB7DE2">
            <w:rPr>
              <w:rFonts w:ascii="Times New Roman" w:hAnsi="Times New Roman"/>
              <w:noProof/>
              <w:webHidden/>
              <w:rPrChange w:id="2022" w:author="Chanh Duc Ngo" w:date="2019-03-13T09:59:00Z">
                <w:rPr>
                  <w:rFonts w:ascii="Times New Roman" w:hAnsi="Times New Roman"/>
                  <w:noProof/>
                  <w:webHidden/>
                </w:rPr>
              </w:rPrChange>
            </w:rPr>
          </w:r>
          <w:r w:rsidRPr="00EB7DE2">
            <w:rPr>
              <w:rFonts w:ascii="Times New Roman" w:hAnsi="Times New Roman"/>
              <w:noProof/>
              <w:webHidden/>
              <w:rPrChange w:id="2023" w:author="Chanh Duc Ngo" w:date="2019-03-13T09:59:00Z">
                <w:rPr>
                  <w:noProof/>
                  <w:webHidden/>
                </w:rPr>
              </w:rPrChange>
            </w:rPr>
            <w:fldChar w:fldCharType="separate"/>
          </w:r>
          <w:ins w:id="2024" w:author="Thảo Nguyễn Kim" w:date="2019-03-11T15:00:00Z">
            <w:r w:rsidR="000E3618" w:rsidRPr="00EB7DE2">
              <w:rPr>
                <w:rFonts w:ascii="Times New Roman" w:hAnsi="Times New Roman"/>
                <w:noProof/>
                <w:webHidden/>
                <w:rPrChange w:id="2025" w:author="Chanh Duc Ngo" w:date="2019-03-13T09:59:00Z">
                  <w:rPr>
                    <w:noProof/>
                    <w:webHidden/>
                  </w:rPr>
                </w:rPrChange>
              </w:rPr>
              <w:t>89</w:t>
            </w:r>
          </w:ins>
          <w:ins w:id="2026" w:author="Thảo Nguyễn Kim" w:date="2019-03-11T13:46:00Z">
            <w:r w:rsidRPr="00EB7DE2">
              <w:rPr>
                <w:rFonts w:ascii="Times New Roman" w:hAnsi="Times New Roman"/>
                <w:noProof/>
                <w:webHidden/>
                <w:rPrChange w:id="2027" w:author="Chanh Duc Ngo" w:date="2019-03-13T09:59:00Z">
                  <w:rPr>
                    <w:noProof/>
                    <w:webHidden/>
                  </w:rPr>
                </w:rPrChange>
              </w:rPr>
              <w:fldChar w:fldCharType="end"/>
            </w:r>
            <w:r w:rsidRPr="00EB7DE2">
              <w:rPr>
                <w:rStyle w:val="Hyperlink"/>
                <w:rFonts w:ascii="Times New Roman" w:hAnsi="Times New Roman"/>
                <w:noProof/>
                <w:rPrChange w:id="2028" w:author="Chanh Duc Ngo" w:date="2019-03-13T09:59:00Z">
                  <w:rPr>
                    <w:rStyle w:val="Hyperlink"/>
                    <w:noProof/>
                  </w:rPr>
                </w:rPrChange>
              </w:rPr>
              <w:fldChar w:fldCharType="end"/>
            </w:r>
          </w:ins>
        </w:p>
        <w:p w14:paraId="71D9D99E" w14:textId="77777777" w:rsidR="00300761" w:rsidRPr="00EB7DE2" w:rsidRDefault="00300761">
          <w:pPr>
            <w:pStyle w:val="TOC2"/>
            <w:tabs>
              <w:tab w:val="left" w:pos="880"/>
              <w:tab w:val="right" w:leader="dot" w:pos="8895"/>
            </w:tabs>
            <w:rPr>
              <w:ins w:id="2029" w:author="Thảo Nguyễn Kim" w:date="2019-03-11T13:46:00Z"/>
              <w:rFonts w:ascii="Times New Roman" w:eastAsiaTheme="minorEastAsia" w:hAnsi="Times New Roman"/>
              <w:noProof/>
              <w:lang w:val="en-US"/>
              <w:rPrChange w:id="2030" w:author="Chanh Duc Ngo" w:date="2019-03-13T09:59:00Z">
                <w:rPr>
                  <w:ins w:id="2031" w:author="Thảo Nguyễn Kim" w:date="2019-03-11T13:46:00Z"/>
                  <w:rFonts w:asciiTheme="minorHAnsi" w:eastAsiaTheme="minorEastAsia" w:hAnsiTheme="minorHAnsi" w:cstheme="minorBidi"/>
                  <w:noProof/>
                  <w:lang w:val="en-US"/>
                </w:rPr>
              </w:rPrChange>
            </w:rPr>
          </w:pPr>
          <w:ins w:id="2032" w:author="Thảo Nguyễn Kim" w:date="2019-03-11T13:46:00Z">
            <w:r w:rsidRPr="00EB7DE2">
              <w:rPr>
                <w:rStyle w:val="Hyperlink"/>
                <w:rFonts w:ascii="Times New Roman" w:hAnsi="Times New Roman"/>
                <w:noProof/>
                <w:rPrChange w:id="2033" w:author="Chanh Duc Ngo" w:date="2019-03-13T09:59:00Z">
                  <w:rPr>
                    <w:rStyle w:val="Hyperlink"/>
                    <w:noProof/>
                  </w:rPr>
                </w:rPrChange>
              </w:rPr>
              <w:fldChar w:fldCharType="begin"/>
            </w:r>
            <w:r w:rsidRPr="00EB7DE2">
              <w:rPr>
                <w:rStyle w:val="Hyperlink"/>
                <w:rFonts w:ascii="Times New Roman" w:hAnsi="Times New Roman"/>
                <w:noProof/>
                <w:rPrChange w:id="2034" w:author="Chanh Duc Ngo" w:date="2019-03-13T09:59:00Z">
                  <w:rPr>
                    <w:rStyle w:val="Hyperlink"/>
                    <w:noProof/>
                  </w:rPr>
                </w:rPrChange>
              </w:rPr>
              <w:instrText xml:space="preserve"> </w:instrText>
            </w:r>
            <w:r w:rsidRPr="00EB7DE2">
              <w:rPr>
                <w:rFonts w:ascii="Times New Roman" w:hAnsi="Times New Roman"/>
                <w:noProof/>
                <w:rPrChange w:id="2035" w:author="Chanh Duc Ngo" w:date="2019-03-13T09:59:00Z">
                  <w:rPr>
                    <w:noProof/>
                  </w:rPr>
                </w:rPrChange>
              </w:rPr>
              <w:instrText>HYPERLINK \l "_Toc3204551"</w:instrText>
            </w:r>
            <w:r w:rsidRPr="00EB7DE2">
              <w:rPr>
                <w:rStyle w:val="Hyperlink"/>
                <w:rFonts w:ascii="Times New Roman" w:hAnsi="Times New Roman"/>
                <w:noProof/>
                <w:rPrChange w:id="2036" w:author="Chanh Duc Ngo" w:date="2019-03-13T09:59:00Z">
                  <w:rPr>
                    <w:rStyle w:val="Hyperlink"/>
                    <w:noProof/>
                  </w:rPr>
                </w:rPrChange>
              </w:rPr>
              <w:instrText xml:space="preserve"> </w:instrText>
            </w:r>
            <w:r w:rsidRPr="00EB7DE2">
              <w:rPr>
                <w:rStyle w:val="Hyperlink"/>
                <w:rFonts w:ascii="Times New Roman" w:hAnsi="Times New Roman"/>
                <w:noProof/>
                <w:rPrChange w:id="2037" w:author="Chanh Duc Ngo" w:date="2019-03-13T09:59:00Z">
                  <w:rPr>
                    <w:rStyle w:val="Hyperlink"/>
                    <w:noProof/>
                  </w:rPr>
                </w:rPrChange>
              </w:rPr>
              <w:fldChar w:fldCharType="separate"/>
            </w:r>
            <w:r w:rsidRPr="00EB7DE2">
              <w:rPr>
                <w:rStyle w:val="Hyperlink"/>
                <w:rFonts w:ascii="Times New Roman" w:hAnsi="Times New Roman"/>
                <w:b/>
                <w:noProof/>
              </w:rPr>
              <w:t>6.1</w:t>
            </w:r>
            <w:r w:rsidRPr="00EB7DE2">
              <w:rPr>
                <w:rFonts w:ascii="Times New Roman" w:eastAsiaTheme="minorEastAsia" w:hAnsi="Times New Roman"/>
                <w:noProof/>
                <w:lang w:val="en-US"/>
                <w:rPrChange w:id="203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Kết quả cài đạt</w:t>
            </w:r>
            <w:r w:rsidRPr="00EB7DE2">
              <w:rPr>
                <w:rFonts w:ascii="Times New Roman" w:hAnsi="Times New Roman"/>
                <w:noProof/>
                <w:webHidden/>
                <w:rPrChange w:id="2039" w:author="Chanh Duc Ngo" w:date="2019-03-13T09:59:00Z">
                  <w:rPr>
                    <w:noProof/>
                    <w:webHidden/>
                  </w:rPr>
                </w:rPrChange>
              </w:rPr>
              <w:tab/>
            </w:r>
            <w:r w:rsidRPr="00EB7DE2">
              <w:rPr>
                <w:rFonts w:ascii="Times New Roman" w:hAnsi="Times New Roman"/>
                <w:noProof/>
                <w:webHidden/>
                <w:rPrChange w:id="2040" w:author="Chanh Duc Ngo" w:date="2019-03-13T09:59:00Z">
                  <w:rPr>
                    <w:noProof/>
                    <w:webHidden/>
                  </w:rPr>
                </w:rPrChange>
              </w:rPr>
              <w:fldChar w:fldCharType="begin"/>
            </w:r>
            <w:r w:rsidRPr="00EB7DE2">
              <w:rPr>
                <w:rFonts w:ascii="Times New Roman" w:hAnsi="Times New Roman"/>
                <w:noProof/>
                <w:webHidden/>
                <w:rPrChange w:id="2041" w:author="Chanh Duc Ngo" w:date="2019-03-13T09:59:00Z">
                  <w:rPr>
                    <w:noProof/>
                    <w:webHidden/>
                  </w:rPr>
                </w:rPrChange>
              </w:rPr>
              <w:instrText xml:space="preserve"> PAGEREF _Toc3204551 \h </w:instrText>
            </w:r>
          </w:ins>
          <w:r w:rsidRPr="00EB7DE2">
            <w:rPr>
              <w:rFonts w:ascii="Times New Roman" w:hAnsi="Times New Roman"/>
              <w:noProof/>
              <w:webHidden/>
              <w:rPrChange w:id="2042" w:author="Chanh Duc Ngo" w:date="2019-03-13T09:59:00Z">
                <w:rPr>
                  <w:rFonts w:ascii="Times New Roman" w:hAnsi="Times New Roman"/>
                  <w:noProof/>
                  <w:webHidden/>
                </w:rPr>
              </w:rPrChange>
            </w:rPr>
          </w:r>
          <w:r w:rsidRPr="00EB7DE2">
            <w:rPr>
              <w:rFonts w:ascii="Times New Roman" w:hAnsi="Times New Roman"/>
              <w:noProof/>
              <w:webHidden/>
              <w:rPrChange w:id="2043" w:author="Chanh Duc Ngo" w:date="2019-03-13T09:59:00Z">
                <w:rPr>
                  <w:noProof/>
                  <w:webHidden/>
                </w:rPr>
              </w:rPrChange>
            </w:rPr>
            <w:fldChar w:fldCharType="separate"/>
          </w:r>
          <w:ins w:id="2044" w:author="Thảo Nguyễn Kim" w:date="2019-03-11T15:00:00Z">
            <w:r w:rsidR="000E3618" w:rsidRPr="00EB7DE2">
              <w:rPr>
                <w:rFonts w:ascii="Times New Roman" w:hAnsi="Times New Roman"/>
                <w:noProof/>
                <w:webHidden/>
                <w:rPrChange w:id="2045" w:author="Chanh Duc Ngo" w:date="2019-03-13T09:59:00Z">
                  <w:rPr>
                    <w:noProof/>
                    <w:webHidden/>
                  </w:rPr>
                </w:rPrChange>
              </w:rPr>
              <w:t>89</w:t>
            </w:r>
          </w:ins>
          <w:ins w:id="2046" w:author="Thảo Nguyễn Kim" w:date="2019-03-11T13:46:00Z">
            <w:r w:rsidRPr="00EB7DE2">
              <w:rPr>
                <w:rFonts w:ascii="Times New Roman" w:hAnsi="Times New Roman"/>
                <w:noProof/>
                <w:webHidden/>
                <w:rPrChange w:id="2047" w:author="Chanh Duc Ngo" w:date="2019-03-13T09:59:00Z">
                  <w:rPr>
                    <w:noProof/>
                    <w:webHidden/>
                  </w:rPr>
                </w:rPrChange>
              </w:rPr>
              <w:fldChar w:fldCharType="end"/>
            </w:r>
            <w:r w:rsidRPr="00EB7DE2">
              <w:rPr>
                <w:rStyle w:val="Hyperlink"/>
                <w:rFonts w:ascii="Times New Roman" w:hAnsi="Times New Roman"/>
                <w:noProof/>
                <w:rPrChange w:id="2048" w:author="Chanh Duc Ngo" w:date="2019-03-13T09:59:00Z">
                  <w:rPr>
                    <w:rStyle w:val="Hyperlink"/>
                    <w:noProof/>
                  </w:rPr>
                </w:rPrChange>
              </w:rPr>
              <w:fldChar w:fldCharType="end"/>
            </w:r>
          </w:ins>
        </w:p>
        <w:p w14:paraId="4D7E6A40" w14:textId="77777777" w:rsidR="00300761" w:rsidRPr="00EB7DE2" w:rsidRDefault="00300761">
          <w:pPr>
            <w:pStyle w:val="TOC3"/>
            <w:tabs>
              <w:tab w:val="left" w:pos="1320"/>
              <w:tab w:val="right" w:leader="dot" w:pos="8895"/>
            </w:tabs>
            <w:rPr>
              <w:ins w:id="2049" w:author="Thảo Nguyễn Kim" w:date="2019-03-11T13:46:00Z"/>
              <w:rFonts w:ascii="Times New Roman" w:eastAsiaTheme="minorEastAsia" w:hAnsi="Times New Roman"/>
              <w:noProof/>
              <w:lang w:val="en-US"/>
              <w:rPrChange w:id="2050" w:author="Chanh Duc Ngo" w:date="2019-03-13T09:59:00Z">
                <w:rPr>
                  <w:ins w:id="2051" w:author="Thảo Nguyễn Kim" w:date="2019-03-11T13:46:00Z"/>
                  <w:rFonts w:asciiTheme="minorHAnsi" w:eastAsiaTheme="minorEastAsia" w:hAnsiTheme="minorHAnsi" w:cstheme="minorBidi"/>
                  <w:noProof/>
                  <w:lang w:val="en-US"/>
                </w:rPr>
              </w:rPrChange>
            </w:rPr>
          </w:pPr>
          <w:ins w:id="2052" w:author="Thảo Nguyễn Kim" w:date="2019-03-11T13:46:00Z">
            <w:r w:rsidRPr="00EB7DE2">
              <w:rPr>
                <w:rStyle w:val="Hyperlink"/>
                <w:rFonts w:ascii="Times New Roman" w:hAnsi="Times New Roman"/>
                <w:noProof/>
                <w:rPrChange w:id="2053" w:author="Chanh Duc Ngo" w:date="2019-03-13T09:59:00Z">
                  <w:rPr>
                    <w:rStyle w:val="Hyperlink"/>
                    <w:noProof/>
                  </w:rPr>
                </w:rPrChange>
              </w:rPr>
              <w:fldChar w:fldCharType="begin"/>
            </w:r>
            <w:r w:rsidRPr="00EB7DE2">
              <w:rPr>
                <w:rStyle w:val="Hyperlink"/>
                <w:rFonts w:ascii="Times New Roman" w:hAnsi="Times New Roman"/>
                <w:noProof/>
                <w:rPrChange w:id="2054" w:author="Chanh Duc Ngo" w:date="2019-03-13T09:59:00Z">
                  <w:rPr>
                    <w:rStyle w:val="Hyperlink"/>
                    <w:noProof/>
                  </w:rPr>
                </w:rPrChange>
              </w:rPr>
              <w:instrText xml:space="preserve"> </w:instrText>
            </w:r>
            <w:r w:rsidRPr="00EB7DE2">
              <w:rPr>
                <w:rFonts w:ascii="Times New Roman" w:hAnsi="Times New Roman"/>
                <w:noProof/>
                <w:rPrChange w:id="2055" w:author="Chanh Duc Ngo" w:date="2019-03-13T09:59:00Z">
                  <w:rPr>
                    <w:noProof/>
                  </w:rPr>
                </w:rPrChange>
              </w:rPr>
              <w:instrText>HYPERLINK \l "_Toc3204552"</w:instrText>
            </w:r>
            <w:r w:rsidRPr="00EB7DE2">
              <w:rPr>
                <w:rStyle w:val="Hyperlink"/>
                <w:rFonts w:ascii="Times New Roman" w:hAnsi="Times New Roman"/>
                <w:noProof/>
                <w:rPrChange w:id="2056" w:author="Chanh Duc Ngo" w:date="2019-03-13T09:59:00Z">
                  <w:rPr>
                    <w:rStyle w:val="Hyperlink"/>
                    <w:noProof/>
                  </w:rPr>
                </w:rPrChange>
              </w:rPr>
              <w:instrText xml:space="preserve"> </w:instrText>
            </w:r>
            <w:r w:rsidRPr="00EB7DE2">
              <w:rPr>
                <w:rStyle w:val="Hyperlink"/>
                <w:rFonts w:ascii="Times New Roman" w:hAnsi="Times New Roman"/>
                <w:noProof/>
                <w:rPrChange w:id="2057" w:author="Chanh Duc Ngo" w:date="2019-03-13T09:59:00Z">
                  <w:rPr>
                    <w:rStyle w:val="Hyperlink"/>
                    <w:noProof/>
                  </w:rPr>
                </w:rPrChange>
              </w:rPr>
              <w:fldChar w:fldCharType="separate"/>
            </w:r>
            <w:r w:rsidRPr="00EB7DE2">
              <w:rPr>
                <w:rStyle w:val="Hyperlink"/>
                <w:rFonts w:ascii="Times New Roman" w:hAnsi="Times New Roman"/>
                <w:b/>
                <w:noProof/>
              </w:rPr>
              <w:t>6.1.1</w:t>
            </w:r>
            <w:r w:rsidRPr="00EB7DE2">
              <w:rPr>
                <w:rFonts w:ascii="Times New Roman" w:eastAsiaTheme="minorEastAsia" w:hAnsi="Times New Roman"/>
                <w:noProof/>
                <w:lang w:val="en-US"/>
                <w:rPrChange w:id="205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Camunda-Extend-System</w:t>
            </w:r>
            <w:r w:rsidRPr="00EB7DE2">
              <w:rPr>
                <w:rFonts w:ascii="Times New Roman" w:hAnsi="Times New Roman"/>
                <w:noProof/>
                <w:webHidden/>
                <w:rPrChange w:id="2059" w:author="Chanh Duc Ngo" w:date="2019-03-13T09:59:00Z">
                  <w:rPr>
                    <w:noProof/>
                    <w:webHidden/>
                  </w:rPr>
                </w:rPrChange>
              </w:rPr>
              <w:tab/>
            </w:r>
            <w:r w:rsidRPr="00EB7DE2">
              <w:rPr>
                <w:rFonts w:ascii="Times New Roman" w:hAnsi="Times New Roman"/>
                <w:noProof/>
                <w:webHidden/>
                <w:rPrChange w:id="2060" w:author="Chanh Duc Ngo" w:date="2019-03-13T09:59:00Z">
                  <w:rPr>
                    <w:noProof/>
                    <w:webHidden/>
                  </w:rPr>
                </w:rPrChange>
              </w:rPr>
              <w:fldChar w:fldCharType="begin"/>
            </w:r>
            <w:r w:rsidRPr="00EB7DE2">
              <w:rPr>
                <w:rFonts w:ascii="Times New Roman" w:hAnsi="Times New Roman"/>
                <w:noProof/>
                <w:webHidden/>
                <w:rPrChange w:id="2061" w:author="Chanh Duc Ngo" w:date="2019-03-13T09:59:00Z">
                  <w:rPr>
                    <w:noProof/>
                    <w:webHidden/>
                  </w:rPr>
                </w:rPrChange>
              </w:rPr>
              <w:instrText xml:space="preserve"> PAGEREF _Toc3204552 \h </w:instrText>
            </w:r>
          </w:ins>
          <w:r w:rsidRPr="00EB7DE2">
            <w:rPr>
              <w:rFonts w:ascii="Times New Roman" w:hAnsi="Times New Roman"/>
              <w:noProof/>
              <w:webHidden/>
              <w:rPrChange w:id="2062" w:author="Chanh Duc Ngo" w:date="2019-03-13T09:59:00Z">
                <w:rPr>
                  <w:rFonts w:ascii="Times New Roman" w:hAnsi="Times New Roman"/>
                  <w:noProof/>
                  <w:webHidden/>
                </w:rPr>
              </w:rPrChange>
            </w:rPr>
          </w:r>
          <w:r w:rsidRPr="00EB7DE2">
            <w:rPr>
              <w:rFonts w:ascii="Times New Roman" w:hAnsi="Times New Roman"/>
              <w:noProof/>
              <w:webHidden/>
              <w:rPrChange w:id="2063" w:author="Chanh Duc Ngo" w:date="2019-03-13T09:59:00Z">
                <w:rPr>
                  <w:noProof/>
                  <w:webHidden/>
                </w:rPr>
              </w:rPrChange>
            </w:rPr>
            <w:fldChar w:fldCharType="separate"/>
          </w:r>
          <w:ins w:id="2064" w:author="Thảo Nguyễn Kim" w:date="2019-03-11T15:00:00Z">
            <w:r w:rsidR="000E3618" w:rsidRPr="00EB7DE2">
              <w:rPr>
                <w:rFonts w:ascii="Times New Roman" w:hAnsi="Times New Roman"/>
                <w:noProof/>
                <w:webHidden/>
                <w:rPrChange w:id="2065" w:author="Chanh Duc Ngo" w:date="2019-03-13T09:59:00Z">
                  <w:rPr>
                    <w:noProof/>
                    <w:webHidden/>
                  </w:rPr>
                </w:rPrChange>
              </w:rPr>
              <w:t>89</w:t>
            </w:r>
          </w:ins>
          <w:ins w:id="2066" w:author="Thảo Nguyễn Kim" w:date="2019-03-11T13:46:00Z">
            <w:r w:rsidRPr="00EB7DE2">
              <w:rPr>
                <w:rFonts w:ascii="Times New Roman" w:hAnsi="Times New Roman"/>
                <w:noProof/>
                <w:webHidden/>
                <w:rPrChange w:id="2067" w:author="Chanh Duc Ngo" w:date="2019-03-13T09:59:00Z">
                  <w:rPr>
                    <w:noProof/>
                    <w:webHidden/>
                  </w:rPr>
                </w:rPrChange>
              </w:rPr>
              <w:fldChar w:fldCharType="end"/>
            </w:r>
            <w:r w:rsidRPr="00EB7DE2">
              <w:rPr>
                <w:rStyle w:val="Hyperlink"/>
                <w:rFonts w:ascii="Times New Roman" w:hAnsi="Times New Roman"/>
                <w:noProof/>
                <w:rPrChange w:id="2068" w:author="Chanh Duc Ngo" w:date="2019-03-13T09:59:00Z">
                  <w:rPr>
                    <w:rStyle w:val="Hyperlink"/>
                    <w:noProof/>
                  </w:rPr>
                </w:rPrChange>
              </w:rPr>
              <w:fldChar w:fldCharType="end"/>
            </w:r>
          </w:ins>
        </w:p>
        <w:p w14:paraId="05BEE9CD" w14:textId="77777777" w:rsidR="00300761" w:rsidRPr="00EB7DE2" w:rsidRDefault="00300761">
          <w:pPr>
            <w:pStyle w:val="TOC3"/>
            <w:tabs>
              <w:tab w:val="left" w:pos="1320"/>
              <w:tab w:val="right" w:leader="dot" w:pos="8895"/>
            </w:tabs>
            <w:rPr>
              <w:ins w:id="2069" w:author="Thảo Nguyễn Kim" w:date="2019-03-11T13:46:00Z"/>
              <w:rFonts w:ascii="Times New Roman" w:eastAsiaTheme="minorEastAsia" w:hAnsi="Times New Roman"/>
              <w:noProof/>
              <w:lang w:val="en-US"/>
              <w:rPrChange w:id="2070" w:author="Chanh Duc Ngo" w:date="2019-03-13T09:59:00Z">
                <w:rPr>
                  <w:ins w:id="2071" w:author="Thảo Nguyễn Kim" w:date="2019-03-11T13:46:00Z"/>
                  <w:rFonts w:asciiTheme="minorHAnsi" w:eastAsiaTheme="minorEastAsia" w:hAnsiTheme="minorHAnsi" w:cstheme="minorBidi"/>
                  <w:noProof/>
                  <w:lang w:val="en-US"/>
                </w:rPr>
              </w:rPrChange>
            </w:rPr>
          </w:pPr>
          <w:ins w:id="2072" w:author="Thảo Nguyễn Kim" w:date="2019-03-11T13:46:00Z">
            <w:r w:rsidRPr="00EB7DE2">
              <w:rPr>
                <w:rStyle w:val="Hyperlink"/>
                <w:rFonts w:ascii="Times New Roman" w:hAnsi="Times New Roman"/>
                <w:noProof/>
                <w:rPrChange w:id="2073" w:author="Chanh Duc Ngo" w:date="2019-03-13T09:59:00Z">
                  <w:rPr>
                    <w:rStyle w:val="Hyperlink"/>
                    <w:noProof/>
                  </w:rPr>
                </w:rPrChange>
              </w:rPr>
              <w:fldChar w:fldCharType="begin"/>
            </w:r>
            <w:r w:rsidRPr="00EB7DE2">
              <w:rPr>
                <w:rStyle w:val="Hyperlink"/>
                <w:rFonts w:ascii="Times New Roman" w:hAnsi="Times New Roman"/>
                <w:noProof/>
                <w:rPrChange w:id="2074" w:author="Chanh Duc Ngo" w:date="2019-03-13T09:59:00Z">
                  <w:rPr>
                    <w:rStyle w:val="Hyperlink"/>
                    <w:noProof/>
                  </w:rPr>
                </w:rPrChange>
              </w:rPr>
              <w:instrText xml:space="preserve"> </w:instrText>
            </w:r>
            <w:r w:rsidRPr="00EB7DE2">
              <w:rPr>
                <w:rFonts w:ascii="Times New Roman" w:hAnsi="Times New Roman"/>
                <w:noProof/>
                <w:rPrChange w:id="2075" w:author="Chanh Duc Ngo" w:date="2019-03-13T09:59:00Z">
                  <w:rPr>
                    <w:noProof/>
                  </w:rPr>
                </w:rPrChange>
              </w:rPr>
              <w:instrText>HYPERLINK \l "_Toc3204553"</w:instrText>
            </w:r>
            <w:r w:rsidRPr="00EB7DE2">
              <w:rPr>
                <w:rStyle w:val="Hyperlink"/>
                <w:rFonts w:ascii="Times New Roman" w:hAnsi="Times New Roman"/>
                <w:noProof/>
                <w:rPrChange w:id="2076" w:author="Chanh Duc Ngo" w:date="2019-03-13T09:59:00Z">
                  <w:rPr>
                    <w:rStyle w:val="Hyperlink"/>
                    <w:noProof/>
                  </w:rPr>
                </w:rPrChange>
              </w:rPr>
              <w:instrText xml:space="preserve"> </w:instrText>
            </w:r>
            <w:r w:rsidRPr="00EB7DE2">
              <w:rPr>
                <w:rStyle w:val="Hyperlink"/>
                <w:rFonts w:ascii="Times New Roman" w:hAnsi="Times New Roman"/>
                <w:noProof/>
                <w:rPrChange w:id="2077" w:author="Chanh Duc Ngo" w:date="2019-03-13T09:59:00Z">
                  <w:rPr>
                    <w:rStyle w:val="Hyperlink"/>
                    <w:noProof/>
                  </w:rPr>
                </w:rPrChange>
              </w:rPr>
              <w:fldChar w:fldCharType="separate"/>
            </w:r>
            <w:r w:rsidRPr="00EB7DE2">
              <w:rPr>
                <w:rStyle w:val="Hyperlink"/>
                <w:rFonts w:ascii="Times New Roman" w:hAnsi="Times New Roman"/>
                <w:b/>
                <w:noProof/>
              </w:rPr>
              <w:t>6.1.2</w:t>
            </w:r>
            <w:r w:rsidRPr="00EB7DE2">
              <w:rPr>
                <w:rFonts w:ascii="Times New Roman" w:eastAsiaTheme="minorEastAsia" w:hAnsi="Times New Roman"/>
                <w:noProof/>
                <w:lang w:val="en-US"/>
                <w:rPrChange w:id="207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Wordpress</w:t>
            </w:r>
            <w:r w:rsidRPr="00EB7DE2">
              <w:rPr>
                <w:rFonts w:ascii="Times New Roman" w:hAnsi="Times New Roman"/>
                <w:noProof/>
                <w:webHidden/>
                <w:rPrChange w:id="2079" w:author="Chanh Duc Ngo" w:date="2019-03-13T09:59:00Z">
                  <w:rPr>
                    <w:noProof/>
                    <w:webHidden/>
                  </w:rPr>
                </w:rPrChange>
              </w:rPr>
              <w:tab/>
            </w:r>
            <w:r w:rsidRPr="00EB7DE2">
              <w:rPr>
                <w:rFonts w:ascii="Times New Roman" w:hAnsi="Times New Roman"/>
                <w:noProof/>
                <w:webHidden/>
                <w:rPrChange w:id="2080" w:author="Chanh Duc Ngo" w:date="2019-03-13T09:59:00Z">
                  <w:rPr>
                    <w:noProof/>
                    <w:webHidden/>
                  </w:rPr>
                </w:rPrChange>
              </w:rPr>
              <w:fldChar w:fldCharType="begin"/>
            </w:r>
            <w:r w:rsidRPr="00EB7DE2">
              <w:rPr>
                <w:rFonts w:ascii="Times New Roman" w:hAnsi="Times New Roman"/>
                <w:noProof/>
                <w:webHidden/>
                <w:rPrChange w:id="2081" w:author="Chanh Duc Ngo" w:date="2019-03-13T09:59:00Z">
                  <w:rPr>
                    <w:noProof/>
                    <w:webHidden/>
                  </w:rPr>
                </w:rPrChange>
              </w:rPr>
              <w:instrText xml:space="preserve"> PAGEREF _Toc3204553 \h </w:instrText>
            </w:r>
          </w:ins>
          <w:r w:rsidRPr="00EB7DE2">
            <w:rPr>
              <w:rFonts w:ascii="Times New Roman" w:hAnsi="Times New Roman"/>
              <w:noProof/>
              <w:webHidden/>
              <w:rPrChange w:id="2082" w:author="Chanh Duc Ngo" w:date="2019-03-13T09:59:00Z">
                <w:rPr>
                  <w:rFonts w:ascii="Times New Roman" w:hAnsi="Times New Roman"/>
                  <w:noProof/>
                  <w:webHidden/>
                </w:rPr>
              </w:rPrChange>
            </w:rPr>
          </w:r>
          <w:r w:rsidRPr="00EB7DE2">
            <w:rPr>
              <w:rFonts w:ascii="Times New Roman" w:hAnsi="Times New Roman"/>
              <w:noProof/>
              <w:webHidden/>
              <w:rPrChange w:id="2083" w:author="Chanh Duc Ngo" w:date="2019-03-13T09:59:00Z">
                <w:rPr>
                  <w:noProof/>
                  <w:webHidden/>
                </w:rPr>
              </w:rPrChange>
            </w:rPr>
            <w:fldChar w:fldCharType="separate"/>
          </w:r>
          <w:ins w:id="2084" w:author="Thảo Nguyễn Kim" w:date="2019-03-11T15:00:00Z">
            <w:r w:rsidR="000E3618" w:rsidRPr="00EB7DE2">
              <w:rPr>
                <w:rFonts w:ascii="Times New Roman" w:hAnsi="Times New Roman"/>
                <w:noProof/>
                <w:webHidden/>
                <w:rPrChange w:id="2085" w:author="Chanh Duc Ngo" w:date="2019-03-13T09:59:00Z">
                  <w:rPr>
                    <w:noProof/>
                    <w:webHidden/>
                  </w:rPr>
                </w:rPrChange>
              </w:rPr>
              <w:t>91</w:t>
            </w:r>
          </w:ins>
          <w:ins w:id="2086" w:author="Thảo Nguyễn Kim" w:date="2019-03-11T13:46:00Z">
            <w:r w:rsidRPr="00EB7DE2">
              <w:rPr>
                <w:rFonts w:ascii="Times New Roman" w:hAnsi="Times New Roman"/>
                <w:noProof/>
                <w:webHidden/>
                <w:rPrChange w:id="2087" w:author="Chanh Duc Ngo" w:date="2019-03-13T09:59:00Z">
                  <w:rPr>
                    <w:noProof/>
                    <w:webHidden/>
                  </w:rPr>
                </w:rPrChange>
              </w:rPr>
              <w:fldChar w:fldCharType="end"/>
            </w:r>
            <w:r w:rsidRPr="00EB7DE2">
              <w:rPr>
                <w:rStyle w:val="Hyperlink"/>
                <w:rFonts w:ascii="Times New Roman" w:hAnsi="Times New Roman"/>
                <w:noProof/>
                <w:rPrChange w:id="2088" w:author="Chanh Duc Ngo" w:date="2019-03-13T09:59:00Z">
                  <w:rPr>
                    <w:rStyle w:val="Hyperlink"/>
                    <w:noProof/>
                  </w:rPr>
                </w:rPrChange>
              </w:rPr>
              <w:fldChar w:fldCharType="end"/>
            </w:r>
          </w:ins>
        </w:p>
        <w:p w14:paraId="081C1B11" w14:textId="77777777" w:rsidR="00300761" w:rsidRPr="00EB7DE2" w:rsidRDefault="00300761">
          <w:pPr>
            <w:pStyle w:val="TOC2"/>
            <w:tabs>
              <w:tab w:val="left" w:pos="880"/>
              <w:tab w:val="right" w:leader="dot" w:pos="8895"/>
            </w:tabs>
            <w:rPr>
              <w:ins w:id="2089" w:author="Thảo Nguyễn Kim" w:date="2019-03-11T13:46:00Z"/>
              <w:rFonts w:ascii="Times New Roman" w:eastAsiaTheme="minorEastAsia" w:hAnsi="Times New Roman"/>
              <w:noProof/>
              <w:lang w:val="en-US"/>
              <w:rPrChange w:id="2090" w:author="Chanh Duc Ngo" w:date="2019-03-13T09:59:00Z">
                <w:rPr>
                  <w:ins w:id="2091" w:author="Thảo Nguyễn Kim" w:date="2019-03-11T13:46:00Z"/>
                  <w:rFonts w:asciiTheme="minorHAnsi" w:eastAsiaTheme="minorEastAsia" w:hAnsiTheme="minorHAnsi" w:cstheme="minorBidi"/>
                  <w:noProof/>
                  <w:lang w:val="en-US"/>
                </w:rPr>
              </w:rPrChange>
            </w:rPr>
          </w:pPr>
          <w:ins w:id="2092" w:author="Thảo Nguyễn Kim" w:date="2019-03-11T13:46:00Z">
            <w:r w:rsidRPr="00EB7DE2">
              <w:rPr>
                <w:rStyle w:val="Hyperlink"/>
                <w:rFonts w:ascii="Times New Roman" w:hAnsi="Times New Roman"/>
                <w:noProof/>
                <w:rPrChange w:id="2093" w:author="Chanh Duc Ngo" w:date="2019-03-13T09:59:00Z">
                  <w:rPr>
                    <w:rStyle w:val="Hyperlink"/>
                    <w:noProof/>
                  </w:rPr>
                </w:rPrChange>
              </w:rPr>
              <w:fldChar w:fldCharType="begin"/>
            </w:r>
            <w:r w:rsidRPr="00EB7DE2">
              <w:rPr>
                <w:rStyle w:val="Hyperlink"/>
                <w:rFonts w:ascii="Times New Roman" w:hAnsi="Times New Roman"/>
                <w:noProof/>
                <w:rPrChange w:id="2094" w:author="Chanh Duc Ngo" w:date="2019-03-13T09:59:00Z">
                  <w:rPr>
                    <w:rStyle w:val="Hyperlink"/>
                    <w:noProof/>
                  </w:rPr>
                </w:rPrChange>
              </w:rPr>
              <w:instrText xml:space="preserve"> </w:instrText>
            </w:r>
            <w:r w:rsidRPr="00EB7DE2">
              <w:rPr>
                <w:rFonts w:ascii="Times New Roman" w:hAnsi="Times New Roman"/>
                <w:noProof/>
                <w:rPrChange w:id="2095" w:author="Chanh Duc Ngo" w:date="2019-03-13T09:59:00Z">
                  <w:rPr>
                    <w:noProof/>
                  </w:rPr>
                </w:rPrChange>
              </w:rPr>
              <w:instrText>HYPERLINK \l "_Toc3204554"</w:instrText>
            </w:r>
            <w:r w:rsidRPr="00EB7DE2">
              <w:rPr>
                <w:rStyle w:val="Hyperlink"/>
                <w:rFonts w:ascii="Times New Roman" w:hAnsi="Times New Roman"/>
                <w:noProof/>
                <w:rPrChange w:id="2096" w:author="Chanh Duc Ngo" w:date="2019-03-13T09:59:00Z">
                  <w:rPr>
                    <w:rStyle w:val="Hyperlink"/>
                    <w:noProof/>
                  </w:rPr>
                </w:rPrChange>
              </w:rPr>
              <w:instrText xml:space="preserve"> </w:instrText>
            </w:r>
            <w:r w:rsidRPr="00EB7DE2">
              <w:rPr>
                <w:rStyle w:val="Hyperlink"/>
                <w:rFonts w:ascii="Times New Roman" w:hAnsi="Times New Roman"/>
                <w:noProof/>
                <w:rPrChange w:id="2097" w:author="Chanh Duc Ngo" w:date="2019-03-13T09:59:00Z">
                  <w:rPr>
                    <w:rStyle w:val="Hyperlink"/>
                    <w:noProof/>
                  </w:rPr>
                </w:rPrChange>
              </w:rPr>
              <w:fldChar w:fldCharType="separate"/>
            </w:r>
            <w:r w:rsidRPr="00EB7DE2">
              <w:rPr>
                <w:rStyle w:val="Hyperlink"/>
                <w:rFonts w:ascii="Times New Roman" w:hAnsi="Times New Roman"/>
                <w:b/>
                <w:noProof/>
              </w:rPr>
              <w:t>6.2</w:t>
            </w:r>
            <w:r w:rsidRPr="00EB7DE2">
              <w:rPr>
                <w:rFonts w:ascii="Times New Roman" w:eastAsiaTheme="minorEastAsia" w:hAnsi="Times New Roman"/>
                <w:noProof/>
                <w:lang w:val="en-US"/>
                <w:rPrChange w:id="209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Xây dựng ứng dụng minh họa</w:t>
            </w:r>
            <w:r w:rsidRPr="00EB7DE2">
              <w:rPr>
                <w:rFonts w:ascii="Times New Roman" w:hAnsi="Times New Roman"/>
                <w:noProof/>
                <w:webHidden/>
                <w:rPrChange w:id="2099" w:author="Chanh Duc Ngo" w:date="2019-03-13T09:59:00Z">
                  <w:rPr>
                    <w:noProof/>
                    <w:webHidden/>
                  </w:rPr>
                </w:rPrChange>
              </w:rPr>
              <w:tab/>
            </w:r>
            <w:r w:rsidRPr="00EB7DE2">
              <w:rPr>
                <w:rFonts w:ascii="Times New Roman" w:hAnsi="Times New Roman"/>
                <w:noProof/>
                <w:webHidden/>
                <w:rPrChange w:id="2100" w:author="Chanh Duc Ngo" w:date="2019-03-13T09:59:00Z">
                  <w:rPr>
                    <w:noProof/>
                    <w:webHidden/>
                  </w:rPr>
                </w:rPrChange>
              </w:rPr>
              <w:fldChar w:fldCharType="begin"/>
            </w:r>
            <w:r w:rsidRPr="00EB7DE2">
              <w:rPr>
                <w:rFonts w:ascii="Times New Roman" w:hAnsi="Times New Roman"/>
                <w:noProof/>
                <w:webHidden/>
                <w:rPrChange w:id="2101" w:author="Chanh Duc Ngo" w:date="2019-03-13T09:59:00Z">
                  <w:rPr>
                    <w:noProof/>
                    <w:webHidden/>
                  </w:rPr>
                </w:rPrChange>
              </w:rPr>
              <w:instrText xml:space="preserve"> PAGEREF _Toc3204554 \h </w:instrText>
            </w:r>
          </w:ins>
          <w:r w:rsidRPr="00EB7DE2">
            <w:rPr>
              <w:rFonts w:ascii="Times New Roman" w:hAnsi="Times New Roman"/>
              <w:noProof/>
              <w:webHidden/>
              <w:rPrChange w:id="2102" w:author="Chanh Duc Ngo" w:date="2019-03-13T09:59:00Z">
                <w:rPr>
                  <w:rFonts w:ascii="Times New Roman" w:hAnsi="Times New Roman"/>
                  <w:noProof/>
                  <w:webHidden/>
                </w:rPr>
              </w:rPrChange>
            </w:rPr>
          </w:r>
          <w:r w:rsidRPr="00EB7DE2">
            <w:rPr>
              <w:rFonts w:ascii="Times New Roman" w:hAnsi="Times New Roman"/>
              <w:noProof/>
              <w:webHidden/>
              <w:rPrChange w:id="2103" w:author="Chanh Duc Ngo" w:date="2019-03-13T09:59:00Z">
                <w:rPr>
                  <w:noProof/>
                  <w:webHidden/>
                </w:rPr>
              </w:rPrChange>
            </w:rPr>
            <w:fldChar w:fldCharType="separate"/>
          </w:r>
          <w:ins w:id="2104" w:author="Thảo Nguyễn Kim" w:date="2019-03-11T15:00:00Z">
            <w:r w:rsidR="000E3618" w:rsidRPr="00EB7DE2">
              <w:rPr>
                <w:rFonts w:ascii="Times New Roman" w:hAnsi="Times New Roman"/>
                <w:noProof/>
                <w:webHidden/>
                <w:rPrChange w:id="2105" w:author="Chanh Duc Ngo" w:date="2019-03-13T09:59:00Z">
                  <w:rPr>
                    <w:noProof/>
                    <w:webHidden/>
                  </w:rPr>
                </w:rPrChange>
              </w:rPr>
              <w:t>92</w:t>
            </w:r>
          </w:ins>
          <w:ins w:id="2106" w:author="Thảo Nguyễn Kim" w:date="2019-03-11T13:46:00Z">
            <w:r w:rsidRPr="00EB7DE2">
              <w:rPr>
                <w:rFonts w:ascii="Times New Roman" w:hAnsi="Times New Roman"/>
                <w:noProof/>
                <w:webHidden/>
                <w:rPrChange w:id="2107" w:author="Chanh Duc Ngo" w:date="2019-03-13T09:59:00Z">
                  <w:rPr>
                    <w:noProof/>
                    <w:webHidden/>
                  </w:rPr>
                </w:rPrChange>
              </w:rPr>
              <w:fldChar w:fldCharType="end"/>
            </w:r>
            <w:r w:rsidRPr="00EB7DE2">
              <w:rPr>
                <w:rStyle w:val="Hyperlink"/>
                <w:rFonts w:ascii="Times New Roman" w:hAnsi="Times New Roman"/>
                <w:noProof/>
                <w:rPrChange w:id="2108" w:author="Chanh Duc Ngo" w:date="2019-03-13T09:59:00Z">
                  <w:rPr>
                    <w:rStyle w:val="Hyperlink"/>
                    <w:noProof/>
                  </w:rPr>
                </w:rPrChange>
              </w:rPr>
              <w:fldChar w:fldCharType="end"/>
            </w:r>
          </w:ins>
        </w:p>
        <w:p w14:paraId="39471A7E" w14:textId="77777777" w:rsidR="00300761" w:rsidRPr="00EB7DE2" w:rsidRDefault="00300761">
          <w:pPr>
            <w:pStyle w:val="TOC2"/>
            <w:tabs>
              <w:tab w:val="left" w:pos="880"/>
              <w:tab w:val="right" w:leader="dot" w:pos="8895"/>
            </w:tabs>
            <w:rPr>
              <w:ins w:id="2109" w:author="Thảo Nguyễn Kim" w:date="2019-03-11T13:46:00Z"/>
              <w:rFonts w:ascii="Times New Roman" w:eastAsiaTheme="minorEastAsia" w:hAnsi="Times New Roman"/>
              <w:noProof/>
              <w:lang w:val="en-US"/>
              <w:rPrChange w:id="2110" w:author="Chanh Duc Ngo" w:date="2019-03-13T09:59:00Z">
                <w:rPr>
                  <w:ins w:id="2111" w:author="Thảo Nguyễn Kim" w:date="2019-03-11T13:46:00Z"/>
                  <w:rFonts w:asciiTheme="minorHAnsi" w:eastAsiaTheme="minorEastAsia" w:hAnsiTheme="minorHAnsi" w:cstheme="minorBidi"/>
                  <w:noProof/>
                  <w:lang w:val="en-US"/>
                </w:rPr>
              </w:rPrChange>
            </w:rPr>
          </w:pPr>
          <w:ins w:id="2112" w:author="Thảo Nguyễn Kim" w:date="2019-03-11T13:46:00Z">
            <w:r w:rsidRPr="00EB7DE2">
              <w:rPr>
                <w:rStyle w:val="Hyperlink"/>
                <w:rFonts w:ascii="Times New Roman" w:hAnsi="Times New Roman"/>
                <w:noProof/>
                <w:rPrChange w:id="2113" w:author="Chanh Duc Ngo" w:date="2019-03-13T09:59:00Z">
                  <w:rPr>
                    <w:rStyle w:val="Hyperlink"/>
                    <w:noProof/>
                  </w:rPr>
                </w:rPrChange>
              </w:rPr>
              <w:fldChar w:fldCharType="begin"/>
            </w:r>
            <w:r w:rsidRPr="00EB7DE2">
              <w:rPr>
                <w:rStyle w:val="Hyperlink"/>
                <w:rFonts w:ascii="Times New Roman" w:hAnsi="Times New Roman"/>
                <w:noProof/>
                <w:rPrChange w:id="2114" w:author="Chanh Duc Ngo" w:date="2019-03-13T09:59:00Z">
                  <w:rPr>
                    <w:rStyle w:val="Hyperlink"/>
                    <w:noProof/>
                  </w:rPr>
                </w:rPrChange>
              </w:rPr>
              <w:instrText xml:space="preserve"> </w:instrText>
            </w:r>
            <w:r w:rsidRPr="00EB7DE2">
              <w:rPr>
                <w:rFonts w:ascii="Times New Roman" w:hAnsi="Times New Roman"/>
                <w:noProof/>
                <w:rPrChange w:id="2115" w:author="Chanh Duc Ngo" w:date="2019-03-13T09:59:00Z">
                  <w:rPr>
                    <w:noProof/>
                  </w:rPr>
                </w:rPrChange>
              </w:rPr>
              <w:instrText>HYPERLINK \l "_Toc3204555"</w:instrText>
            </w:r>
            <w:r w:rsidRPr="00EB7DE2">
              <w:rPr>
                <w:rStyle w:val="Hyperlink"/>
                <w:rFonts w:ascii="Times New Roman" w:hAnsi="Times New Roman"/>
                <w:noProof/>
                <w:rPrChange w:id="2116" w:author="Chanh Duc Ngo" w:date="2019-03-13T09:59:00Z">
                  <w:rPr>
                    <w:rStyle w:val="Hyperlink"/>
                    <w:noProof/>
                  </w:rPr>
                </w:rPrChange>
              </w:rPr>
              <w:instrText xml:space="preserve"> </w:instrText>
            </w:r>
            <w:r w:rsidRPr="00EB7DE2">
              <w:rPr>
                <w:rStyle w:val="Hyperlink"/>
                <w:rFonts w:ascii="Times New Roman" w:hAnsi="Times New Roman"/>
                <w:noProof/>
                <w:rPrChange w:id="2117" w:author="Chanh Duc Ngo" w:date="2019-03-13T09:59:00Z">
                  <w:rPr>
                    <w:rStyle w:val="Hyperlink"/>
                    <w:noProof/>
                  </w:rPr>
                </w:rPrChange>
              </w:rPr>
              <w:fldChar w:fldCharType="separate"/>
            </w:r>
            <w:r w:rsidRPr="00EB7DE2">
              <w:rPr>
                <w:rStyle w:val="Hyperlink"/>
                <w:rFonts w:ascii="Times New Roman" w:hAnsi="Times New Roman"/>
                <w:b/>
                <w:noProof/>
              </w:rPr>
              <w:t>6.3</w:t>
            </w:r>
            <w:r w:rsidRPr="00EB7DE2">
              <w:rPr>
                <w:rFonts w:ascii="Times New Roman" w:eastAsiaTheme="minorEastAsia" w:hAnsi="Times New Roman"/>
                <w:noProof/>
                <w:lang w:val="en-US"/>
                <w:rPrChange w:id="2118"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Đánh giá</w:t>
            </w:r>
            <w:r w:rsidRPr="00EB7DE2">
              <w:rPr>
                <w:rFonts w:ascii="Times New Roman" w:hAnsi="Times New Roman"/>
                <w:noProof/>
                <w:webHidden/>
                <w:rPrChange w:id="2119" w:author="Chanh Duc Ngo" w:date="2019-03-13T09:59:00Z">
                  <w:rPr>
                    <w:noProof/>
                    <w:webHidden/>
                  </w:rPr>
                </w:rPrChange>
              </w:rPr>
              <w:tab/>
            </w:r>
            <w:r w:rsidRPr="00EB7DE2">
              <w:rPr>
                <w:rFonts w:ascii="Times New Roman" w:hAnsi="Times New Roman"/>
                <w:noProof/>
                <w:webHidden/>
                <w:rPrChange w:id="2120" w:author="Chanh Duc Ngo" w:date="2019-03-13T09:59:00Z">
                  <w:rPr>
                    <w:noProof/>
                    <w:webHidden/>
                  </w:rPr>
                </w:rPrChange>
              </w:rPr>
              <w:fldChar w:fldCharType="begin"/>
            </w:r>
            <w:r w:rsidRPr="00EB7DE2">
              <w:rPr>
                <w:rFonts w:ascii="Times New Roman" w:hAnsi="Times New Roman"/>
                <w:noProof/>
                <w:webHidden/>
                <w:rPrChange w:id="2121" w:author="Chanh Duc Ngo" w:date="2019-03-13T09:59:00Z">
                  <w:rPr>
                    <w:noProof/>
                    <w:webHidden/>
                  </w:rPr>
                </w:rPrChange>
              </w:rPr>
              <w:instrText xml:space="preserve"> PAGEREF _Toc3204555 \h </w:instrText>
            </w:r>
          </w:ins>
          <w:r w:rsidRPr="00EB7DE2">
            <w:rPr>
              <w:rFonts w:ascii="Times New Roman" w:hAnsi="Times New Roman"/>
              <w:noProof/>
              <w:webHidden/>
              <w:rPrChange w:id="2122" w:author="Chanh Duc Ngo" w:date="2019-03-13T09:59:00Z">
                <w:rPr>
                  <w:rFonts w:ascii="Times New Roman" w:hAnsi="Times New Roman"/>
                  <w:noProof/>
                  <w:webHidden/>
                </w:rPr>
              </w:rPrChange>
            </w:rPr>
          </w:r>
          <w:r w:rsidRPr="00EB7DE2">
            <w:rPr>
              <w:rFonts w:ascii="Times New Roman" w:hAnsi="Times New Roman"/>
              <w:noProof/>
              <w:webHidden/>
              <w:rPrChange w:id="2123" w:author="Chanh Duc Ngo" w:date="2019-03-13T09:59:00Z">
                <w:rPr>
                  <w:noProof/>
                  <w:webHidden/>
                </w:rPr>
              </w:rPrChange>
            </w:rPr>
            <w:fldChar w:fldCharType="separate"/>
          </w:r>
          <w:ins w:id="2124" w:author="Thảo Nguyễn Kim" w:date="2019-03-11T15:00:00Z">
            <w:r w:rsidR="000E3618" w:rsidRPr="00EB7DE2">
              <w:rPr>
                <w:rFonts w:ascii="Times New Roman" w:hAnsi="Times New Roman"/>
                <w:noProof/>
                <w:webHidden/>
                <w:rPrChange w:id="2125" w:author="Chanh Duc Ngo" w:date="2019-03-13T09:59:00Z">
                  <w:rPr>
                    <w:noProof/>
                    <w:webHidden/>
                  </w:rPr>
                </w:rPrChange>
              </w:rPr>
              <w:t>98</w:t>
            </w:r>
          </w:ins>
          <w:ins w:id="2126" w:author="Thảo Nguyễn Kim" w:date="2019-03-11T13:46:00Z">
            <w:r w:rsidRPr="00EB7DE2">
              <w:rPr>
                <w:rFonts w:ascii="Times New Roman" w:hAnsi="Times New Roman"/>
                <w:noProof/>
                <w:webHidden/>
                <w:rPrChange w:id="2127" w:author="Chanh Duc Ngo" w:date="2019-03-13T09:59:00Z">
                  <w:rPr>
                    <w:noProof/>
                    <w:webHidden/>
                  </w:rPr>
                </w:rPrChange>
              </w:rPr>
              <w:fldChar w:fldCharType="end"/>
            </w:r>
            <w:r w:rsidRPr="00EB7DE2">
              <w:rPr>
                <w:rStyle w:val="Hyperlink"/>
                <w:rFonts w:ascii="Times New Roman" w:hAnsi="Times New Roman"/>
                <w:noProof/>
                <w:rPrChange w:id="2128" w:author="Chanh Duc Ngo" w:date="2019-03-13T09:59:00Z">
                  <w:rPr>
                    <w:rStyle w:val="Hyperlink"/>
                    <w:noProof/>
                  </w:rPr>
                </w:rPrChange>
              </w:rPr>
              <w:fldChar w:fldCharType="end"/>
            </w:r>
          </w:ins>
        </w:p>
        <w:p w14:paraId="77D019E7" w14:textId="77777777" w:rsidR="00300761" w:rsidRPr="00EB7DE2" w:rsidRDefault="00300761">
          <w:pPr>
            <w:pStyle w:val="TOC1"/>
            <w:tabs>
              <w:tab w:val="left" w:pos="440"/>
              <w:tab w:val="right" w:leader="dot" w:pos="8895"/>
            </w:tabs>
            <w:rPr>
              <w:ins w:id="2129" w:author="Thảo Nguyễn Kim" w:date="2019-03-11T13:46:00Z"/>
              <w:rFonts w:ascii="Times New Roman" w:eastAsiaTheme="minorEastAsia" w:hAnsi="Times New Roman"/>
              <w:noProof/>
              <w:lang w:val="en-US"/>
              <w:rPrChange w:id="2130" w:author="Chanh Duc Ngo" w:date="2019-03-13T09:59:00Z">
                <w:rPr>
                  <w:ins w:id="2131" w:author="Thảo Nguyễn Kim" w:date="2019-03-11T13:46:00Z"/>
                  <w:rFonts w:asciiTheme="minorHAnsi" w:eastAsiaTheme="minorEastAsia" w:hAnsiTheme="minorHAnsi" w:cstheme="minorBidi"/>
                  <w:noProof/>
                  <w:lang w:val="en-US"/>
                </w:rPr>
              </w:rPrChange>
            </w:rPr>
          </w:pPr>
          <w:ins w:id="2132" w:author="Thảo Nguyễn Kim" w:date="2019-03-11T13:46:00Z">
            <w:r w:rsidRPr="00EB7DE2">
              <w:rPr>
                <w:rStyle w:val="Hyperlink"/>
                <w:rFonts w:ascii="Times New Roman" w:hAnsi="Times New Roman"/>
                <w:noProof/>
                <w:rPrChange w:id="2133" w:author="Chanh Duc Ngo" w:date="2019-03-13T09:59:00Z">
                  <w:rPr>
                    <w:rStyle w:val="Hyperlink"/>
                    <w:noProof/>
                  </w:rPr>
                </w:rPrChange>
              </w:rPr>
              <w:fldChar w:fldCharType="begin"/>
            </w:r>
            <w:r w:rsidRPr="00EB7DE2">
              <w:rPr>
                <w:rStyle w:val="Hyperlink"/>
                <w:rFonts w:ascii="Times New Roman" w:hAnsi="Times New Roman"/>
                <w:noProof/>
                <w:rPrChange w:id="2134" w:author="Chanh Duc Ngo" w:date="2019-03-13T09:59:00Z">
                  <w:rPr>
                    <w:rStyle w:val="Hyperlink"/>
                    <w:noProof/>
                  </w:rPr>
                </w:rPrChange>
              </w:rPr>
              <w:instrText xml:space="preserve"> </w:instrText>
            </w:r>
            <w:r w:rsidRPr="00EB7DE2">
              <w:rPr>
                <w:rFonts w:ascii="Times New Roman" w:hAnsi="Times New Roman"/>
                <w:noProof/>
                <w:rPrChange w:id="2135" w:author="Chanh Duc Ngo" w:date="2019-03-13T09:59:00Z">
                  <w:rPr>
                    <w:noProof/>
                  </w:rPr>
                </w:rPrChange>
              </w:rPr>
              <w:instrText>HYPERLINK \l "_Toc3204556"</w:instrText>
            </w:r>
            <w:r w:rsidRPr="00EB7DE2">
              <w:rPr>
                <w:rStyle w:val="Hyperlink"/>
                <w:rFonts w:ascii="Times New Roman" w:hAnsi="Times New Roman"/>
                <w:noProof/>
                <w:rPrChange w:id="2136" w:author="Chanh Duc Ngo" w:date="2019-03-13T09:59:00Z">
                  <w:rPr>
                    <w:rStyle w:val="Hyperlink"/>
                    <w:noProof/>
                  </w:rPr>
                </w:rPrChange>
              </w:rPr>
              <w:instrText xml:space="preserve"> </w:instrText>
            </w:r>
            <w:r w:rsidRPr="00EB7DE2">
              <w:rPr>
                <w:rStyle w:val="Hyperlink"/>
                <w:rFonts w:ascii="Times New Roman" w:hAnsi="Times New Roman"/>
                <w:noProof/>
                <w:rPrChange w:id="2137" w:author="Chanh Duc Ngo" w:date="2019-03-13T09:59:00Z">
                  <w:rPr>
                    <w:rStyle w:val="Hyperlink"/>
                    <w:noProof/>
                  </w:rPr>
                </w:rPrChange>
              </w:rPr>
              <w:fldChar w:fldCharType="separate"/>
            </w:r>
            <w:r w:rsidRPr="00EB7DE2">
              <w:rPr>
                <w:rStyle w:val="Hyperlink"/>
                <w:rFonts w:ascii="Times New Roman" w:hAnsi="Times New Roman"/>
                <w:b/>
                <w:noProof/>
                <w:color w:val="FFFFFF" w:themeColor="background1"/>
                <w:rPrChange w:id="2138" w:author="Chanh Duc Ngo" w:date="2019-03-13T09:59:00Z">
                  <w:rPr>
                    <w:rStyle w:val="Hyperlink"/>
                    <w:rFonts w:ascii="Times New Roman" w:hAnsi="Times New Roman"/>
                    <w:b/>
                    <w:noProof/>
                  </w:rPr>
                </w:rPrChange>
              </w:rPr>
              <w:t>7</w:t>
            </w:r>
            <w:r w:rsidRPr="00EB7DE2">
              <w:rPr>
                <w:rFonts w:ascii="Times New Roman" w:eastAsiaTheme="minorEastAsia" w:hAnsi="Times New Roman"/>
                <w:noProof/>
                <w:lang w:val="en-US"/>
                <w:rPrChange w:id="21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CHƯƠNG 7: KẾT LUẬN</w:t>
            </w:r>
            <w:r w:rsidRPr="00EB7DE2">
              <w:rPr>
                <w:rFonts w:ascii="Times New Roman" w:hAnsi="Times New Roman"/>
                <w:noProof/>
                <w:webHidden/>
                <w:rPrChange w:id="2140" w:author="Chanh Duc Ngo" w:date="2019-03-13T09:59:00Z">
                  <w:rPr>
                    <w:noProof/>
                    <w:webHidden/>
                  </w:rPr>
                </w:rPrChange>
              </w:rPr>
              <w:tab/>
            </w:r>
            <w:r w:rsidRPr="00EB7DE2">
              <w:rPr>
                <w:rFonts w:ascii="Times New Roman" w:hAnsi="Times New Roman"/>
                <w:noProof/>
                <w:webHidden/>
                <w:rPrChange w:id="2141" w:author="Chanh Duc Ngo" w:date="2019-03-13T09:59:00Z">
                  <w:rPr>
                    <w:noProof/>
                    <w:webHidden/>
                  </w:rPr>
                </w:rPrChange>
              </w:rPr>
              <w:fldChar w:fldCharType="begin"/>
            </w:r>
            <w:r w:rsidRPr="00EB7DE2">
              <w:rPr>
                <w:rFonts w:ascii="Times New Roman" w:hAnsi="Times New Roman"/>
                <w:noProof/>
                <w:webHidden/>
                <w:rPrChange w:id="2142" w:author="Chanh Duc Ngo" w:date="2019-03-13T09:59:00Z">
                  <w:rPr>
                    <w:noProof/>
                    <w:webHidden/>
                  </w:rPr>
                </w:rPrChange>
              </w:rPr>
              <w:instrText xml:space="preserve"> PAGEREF _Toc3204556 \h </w:instrText>
            </w:r>
          </w:ins>
          <w:r w:rsidRPr="00EB7DE2">
            <w:rPr>
              <w:rFonts w:ascii="Times New Roman" w:hAnsi="Times New Roman"/>
              <w:noProof/>
              <w:webHidden/>
              <w:rPrChange w:id="2143" w:author="Chanh Duc Ngo" w:date="2019-03-13T09:59:00Z">
                <w:rPr>
                  <w:rFonts w:ascii="Times New Roman" w:hAnsi="Times New Roman"/>
                  <w:noProof/>
                  <w:webHidden/>
                </w:rPr>
              </w:rPrChange>
            </w:rPr>
          </w:r>
          <w:r w:rsidRPr="00EB7DE2">
            <w:rPr>
              <w:rFonts w:ascii="Times New Roman" w:hAnsi="Times New Roman"/>
              <w:noProof/>
              <w:webHidden/>
              <w:rPrChange w:id="2144" w:author="Chanh Duc Ngo" w:date="2019-03-13T09:59:00Z">
                <w:rPr>
                  <w:noProof/>
                  <w:webHidden/>
                </w:rPr>
              </w:rPrChange>
            </w:rPr>
            <w:fldChar w:fldCharType="separate"/>
          </w:r>
          <w:ins w:id="2145" w:author="Thảo Nguyễn Kim" w:date="2019-03-11T15:00:00Z">
            <w:r w:rsidR="000E3618" w:rsidRPr="00EB7DE2">
              <w:rPr>
                <w:rFonts w:ascii="Times New Roman" w:hAnsi="Times New Roman"/>
                <w:noProof/>
                <w:webHidden/>
                <w:rPrChange w:id="2146" w:author="Chanh Duc Ngo" w:date="2019-03-13T09:59:00Z">
                  <w:rPr>
                    <w:noProof/>
                    <w:webHidden/>
                  </w:rPr>
                </w:rPrChange>
              </w:rPr>
              <w:t>99</w:t>
            </w:r>
          </w:ins>
          <w:ins w:id="2147" w:author="Thảo Nguyễn Kim" w:date="2019-03-11T13:46:00Z">
            <w:r w:rsidRPr="00EB7DE2">
              <w:rPr>
                <w:rFonts w:ascii="Times New Roman" w:hAnsi="Times New Roman"/>
                <w:noProof/>
                <w:webHidden/>
                <w:rPrChange w:id="2148" w:author="Chanh Duc Ngo" w:date="2019-03-13T09:59:00Z">
                  <w:rPr>
                    <w:noProof/>
                    <w:webHidden/>
                  </w:rPr>
                </w:rPrChange>
              </w:rPr>
              <w:fldChar w:fldCharType="end"/>
            </w:r>
            <w:r w:rsidRPr="00EB7DE2">
              <w:rPr>
                <w:rStyle w:val="Hyperlink"/>
                <w:rFonts w:ascii="Times New Roman" w:hAnsi="Times New Roman"/>
                <w:noProof/>
                <w:rPrChange w:id="2149" w:author="Chanh Duc Ngo" w:date="2019-03-13T09:59:00Z">
                  <w:rPr>
                    <w:rStyle w:val="Hyperlink"/>
                    <w:noProof/>
                  </w:rPr>
                </w:rPrChange>
              </w:rPr>
              <w:fldChar w:fldCharType="end"/>
            </w:r>
          </w:ins>
        </w:p>
        <w:p w14:paraId="057EB3B9" w14:textId="77777777" w:rsidR="00300761" w:rsidRPr="00EB7DE2" w:rsidRDefault="00300761">
          <w:pPr>
            <w:pStyle w:val="TOC2"/>
            <w:tabs>
              <w:tab w:val="left" w:pos="880"/>
              <w:tab w:val="right" w:leader="dot" w:pos="8895"/>
            </w:tabs>
            <w:rPr>
              <w:ins w:id="2150" w:author="Thảo Nguyễn Kim" w:date="2019-03-11T13:46:00Z"/>
              <w:rFonts w:ascii="Times New Roman" w:eastAsiaTheme="minorEastAsia" w:hAnsi="Times New Roman"/>
              <w:noProof/>
              <w:lang w:val="en-US"/>
              <w:rPrChange w:id="2151" w:author="Chanh Duc Ngo" w:date="2019-03-13T09:59:00Z">
                <w:rPr>
                  <w:ins w:id="2152" w:author="Thảo Nguyễn Kim" w:date="2019-03-11T13:46:00Z"/>
                  <w:rFonts w:asciiTheme="minorHAnsi" w:eastAsiaTheme="minorEastAsia" w:hAnsiTheme="minorHAnsi" w:cstheme="minorBidi"/>
                  <w:noProof/>
                  <w:lang w:val="en-US"/>
                </w:rPr>
              </w:rPrChange>
            </w:rPr>
          </w:pPr>
          <w:ins w:id="2153" w:author="Thảo Nguyễn Kim" w:date="2019-03-11T13:46:00Z">
            <w:r w:rsidRPr="00EB7DE2">
              <w:rPr>
                <w:rStyle w:val="Hyperlink"/>
                <w:rFonts w:ascii="Times New Roman" w:hAnsi="Times New Roman"/>
                <w:noProof/>
                <w:rPrChange w:id="2154" w:author="Chanh Duc Ngo" w:date="2019-03-13T09:59:00Z">
                  <w:rPr>
                    <w:rStyle w:val="Hyperlink"/>
                    <w:noProof/>
                  </w:rPr>
                </w:rPrChange>
              </w:rPr>
              <w:fldChar w:fldCharType="begin"/>
            </w:r>
            <w:r w:rsidRPr="00EB7DE2">
              <w:rPr>
                <w:rStyle w:val="Hyperlink"/>
                <w:rFonts w:ascii="Times New Roman" w:hAnsi="Times New Roman"/>
                <w:noProof/>
                <w:rPrChange w:id="2155" w:author="Chanh Duc Ngo" w:date="2019-03-13T09:59:00Z">
                  <w:rPr>
                    <w:rStyle w:val="Hyperlink"/>
                    <w:noProof/>
                  </w:rPr>
                </w:rPrChange>
              </w:rPr>
              <w:instrText xml:space="preserve"> </w:instrText>
            </w:r>
            <w:r w:rsidRPr="00EB7DE2">
              <w:rPr>
                <w:rFonts w:ascii="Times New Roman" w:hAnsi="Times New Roman"/>
                <w:noProof/>
                <w:rPrChange w:id="2156" w:author="Chanh Duc Ngo" w:date="2019-03-13T09:59:00Z">
                  <w:rPr>
                    <w:noProof/>
                  </w:rPr>
                </w:rPrChange>
              </w:rPr>
              <w:instrText>HYPERLINK \l "_Toc3204557"</w:instrText>
            </w:r>
            <w:r w:rsidRPr="00EB7DE2">
              <w:rPr>
                <w:rStyle w:val="Hyperlink"/>
                <w:rFonts w:ascii="Times New Roman" w:hAnsi="Times New Roman"/>
                <w:noProof/>
                <w:rPrChange w:id="2157" w:author="Chanh Duc Ngo" w:date="2019-03-13T09:59:00Z">
                  <w:rPr>
                    <w:rStyle w:val="Hyperlink"/>
                    <w:noProof/>
                  </w:rPr>
                </w:rPrChange>
              </w:rPr>
              <w:instrText xml:space="preserve"> </w:instrText>
            </w:r>
            <w:r w:rsidRPr="00EB7DE2">
              <w:rPr>
                <w:rStyle w:val="Hyperlink"/>
                <w:rFonts w:ascii="Times New Roman" w:hAnsi="Times New Roman"/>
                <w:noProof/>
                <w:rPrChange w:id="2158" w:author="Chanh Duc Ngo" w:date="2019-03-13T09:59:00Z">
                  <w:rPr>
                    <w:rStyle w:val="Hyperlink"/>
                    <w:noProof/>
                  </w:rPr>
                </w:rPrChange>
              </w:rPr>
              <w:fldChar w:fldCharType="separate"/>
            </w:r>
            <w:r w:rsidRPr="00EB7DE2">
              <w:rPr>
                <w:rStyle w:val="Hyperlink"/>
                <w:rFonts w:ascii="Times New Roman" w:hAnsi="Times New Roman"/>
                <w:b/>
                <w:noProof/>
              </w:rPr>
              <w:t>7.1</w:t>
            </w:r>
            <w:r w:rsidRPr="00EB7DE2">
              <w:rPr>
                <w:rFonts w:ascii="Times New Roman" w:eastAsiaTheme="minorEastAsia" w:hAnsi="Times New Roman"/>
                <w:noProof/>
                <w:lang w:val="en-US"/>
                <w:rPrChange w:id="21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Kết quả đạt được</w:t>
            </w:r>
            <w:r w:rsidRPr="00EB7DE2">
              <w:rPr>
                <w:rFonts w:ascii="Times New Roman" w:hAnsi="Times New Roman"/>
                <w:noProof/>
                <w:webHidden/>
                <w:rPrChange w:id="2160" w:author="Chanh Duc Ngo" w:date="2019-03-13T09:59:00Z">
                  <w:rPr>
                    <w:noProof/>
                    <w:webHidden/>
                  </w:rPr>
                </w:rPrChange>
              </w:rPr>
              <w:tab/>
            </w:r>
            <w:r w:rsidRPr="00EB7DE2">
              <w:rPr>
                <w:rFonts w:ascii="Times New Roman" w:hAnsi="Times New Roman"/>
                <w:noProof/>
                <w:webHidden/>
                <w:rPrChange w:id="2161" w:author="Chanh Duc Ngo" w:date="2019-03-13T09:59:00Z">
                  <w:rPr>
                    <w:noProof/>
                    <w:webHidden/>
                  </w:rPr>
                </w:rPrChange>
              </w:rPr>
              <w:fldChar w:fldCharType="begin"/>
            </w:r>
            <w:r w:rsidRPr="00EB7DE2">
              <w:rPr>
                <w:rFonts w:ascii="Times New Roman" w:hAnsi="Times New Roman"/>
                <w:noProof/>
                <w:webHidden/>
                <w:rPrChange w:id="2162" w:author="Chanh Duc Ngo" w:date="2019-03-13T09:59:00Z">
                  <w:rPr>
                    <w:noProof/>
                    <w:webHidden/>
                  </w:rPr>
                </w:rPrChange>
              </w:rPr>
              <w:instrText xml:space="preserve"> PAGEREF _Toc3204557 \h </w:instrText>
            </w:r>
          </w:ins>
          <w:r w:rsidRPr="00EB7DE2">
            <w:rPr>
              <w:rFonts w:ascii="Times New Roman" w:hAnsi="Times New Roman"/>
              <w:noProof/>
              <w:webHidden/>
              <w:rPrChange w:id="2163" w:author="Chanh Duc Ngo" w:date="2019-03-13T09:59:00Z">
                <w:rPr>
                  <w:rFonts w:ascii="Times New Roman" w:hAnsi="Times New Roman"/>
                  <w:noProof/>
                  <w:webHidden/>
                </w:rPr>
              </w:rPrChange>
            </w:rPr>
          </w:r>
          <w:r w:rsidRPr="00EB7DE2">
            <w:rPr>
              <w:rFonts w:ascii="Times New Roman" w:hAnsi="Times New Roman"/>
              <w:noProof/>
              <w:webHidden/>
              <w:rPrChange w:id="2164" w:author="Chanh Duc Ngo" w:date="2019-03-13T09:59:00Z">
                <w:rPr>
                  <w:noProof/>
                  <w:webHidden/>
                </w:rPr>
              </w:rPrChange>
            </w:rPr>
            <w:fldChar w:fldCharType="separate"/>
          </w:r>
          <w:ins w:id="2165" w:author="Thảo Nguyễn Kim" w:date="2019-03-11T15:00:00Z">
            <w:r w:rsidR="000E3618" w:rsidRPr="00EB7DE2">
              <w:rPr>
                <w:rFonts w:ascii="Times New Roman" w:hAnsi="Times New Roman"/>
                <w:noProof/>
                <w:webHidden/>
                <w:rPrChange w:id="2166" w:author="Chanh Duc Ngo" w:date="2019-03-13T09:59:00Z">
                  <w:rPr>
                    <w:noProof/>
                    <w:webHidden/>
                  </w:rPr>
                </w:rPrChange>
              </w:rPr>
              <w:t>99</w:t>
            </w:r>
          </w:ins>
          <w:ins w:id="2167" w:author="Thảo Nguyễn Kim" w:date="2019-03-11T13:46:00Z">
            <w:r w:rsidRPr="00EB7DE2">
              <w:rPr>
                <w:rFonts w:ascii="Times New Roman" w:hAnsi="Times New Roman"/>
                <w:noProof/>
                <w:webHidden/>
                <w:rPrChange w:id="2168" w:author="Chanh Duc Ngo" w:date="2019-03-13T09:59:00Z">
                  <w:rPr>
                    <w:noProof/>
                    <w:webHidden/>
                  </w:rPr>
                </w:rPrChange>
              </w:rPr>
              <w:fldChar w:fldCharType="end"/>
            </w:r>
            <w:r w:rsidRPr="00EB7DE2">
              <w:rPr>
                <w:rStyle w:val="Hyperlink"/>
                <w:rFonts w:ascii="Times New Roman" w:hAnsi="Times New Roman"/>
                <w:noProof/>
                <w:rPrChange w:id="2169" w:author="Chanh Duc Ngo" w:date="2019-03-13T09:59:00Z">
                  <w:rPr>
                    <w:rStyle w:val="Hyperlink"/>
                    <w:noProof/>
                  </w:rPr>
                </w:rPrChange>
              </w:rPr>
              <w:fldChar w:fldCharType="end"/>
            </w:r>
          </w:ins>
        </w:p>
        <w:p w14:paraId="68C17CF9" w14:textId="77777777" w:rsidR="00300761" w:rsidRPr="00EB7DE2" w:rsidRDefault="00300761">
          <w:pPr>
            <w:pStyle w:val="TOC3"/>
            <w:tabs>
              <w:tab w:val="left" w:pos="1320"/>
              <w:tab w:val="right" w:leader="dot" w:pos="8895"/>
            </w:tabs>
            <w:rPr>
              <w:ins w:id="2170" w:author="Thảo Nguyễn Kim" w:date="2019-03-11T13:46:00Z"/>
              <w:rFonts w:ascii="Times New Roman" w:eastAsiaTheme="minorEastAsia" w:hAnsi="Times New Roman"/>
              <w:noProof/>
              <w:lang w:val="en-US"/>
              <w:rPrChange w:id="2171" w:author="Chanh Duc Ngo" w:date="2019-03-13T09:59:00Z">
                <w:rPr>
                  <w:ins w:id="2172" w:author="Thảo Nguyễn Kim" w:date="2019-03-11T13:46:00Z"/>
                  <w:rFonts w:asciiTheme="minorHAnsi" w:eastAsiaTheme="minorEastAsia" w:hAnsiTheme="minorHAnsi" w:cstheme="minorBidi"/>
                  <w:noProof/>
                  <w:lang w:val="en-US"/>
                </w:rPr>
              </w:rPrChange>
            </w:rPr>
          </w:pPr>
          <w:ins w:id="2173" w:author="Thảo Nguyễn Kim" w:date="2019-03-11T13:46:00Z">
            <w:r w:rsidRPr="00EB7DE2">
              <w:rPr>
                <w:rStyle w:val="Hyperlink"/>
                <w:rFonts w:ascii="Times New Roman" w:hAnsi="Times New Roman"/>
                <w:noProof/>
                <w:rPrChange w:id="2174" w:author="Chanh Duc Ngo" w:date="2019-03-13T09:59:00Z">
                  <w:rPr>
                    <w:rStyle w:val="Hyperlink"/>
                    <w:noProof/>
                  </w:rPr>
                </w:rPrChange>
              </w:rPr>
              <w:fldChar w:fldCharType="begin"/>
            </w:r>
            <w:r w:rsidRPr="00EB7DE2">
              <w:rPr>
                <w:rStyle w:val="Hyperlink"/>
                <w:rFonts w:ascii="Times New Roman" w:hAnsi="Times New Roman"/>
                <w:noProof/>
                <w:rPrChange w:id="2175" w:author="Chanh Duc Ngo" w:date="2019-03-13T09:59:00Z">
                  <w:rPr>
                    <w:rStyle w:val="Hyperlink"/>
                    <w:noProof/>
                  </w:rPr>
                </w:rPrChange>
              </w:rPr>
              <w:instrText xml:space="preserve"> </w:instrText>
            </w:r>
            <w:r w:rsidRPr="00EB7DE2">
              <w:rPr>
                <w:rFonts w:ascii="Times New Roman" w:hAnsi="Times New Roman"/>
                <w:noProof/>
                <w:rPrChange w:id="2176" w:author="Chanh Duc Ngo" w:date="2019-03-13T09:59:00Z">
                  <w:rPr>
                    <w:noProof/>
                  </w:rPr>
                </w:rPrChange>
              </w:rPr>
              <w:instrText>HYPERLINK \l "_Toc3204558"</w:instrText>
            </w:r>
            <w:r w:rsidRPr="00EB7DE2">
              <w:rPr>
                <w:rStyle w:val="Hyperlink"/>
                <w:rFonts w:ascii="Times New Roman" w:hAnsi="Times New Roman"/>
                <w:noProof/>
                <w:rPrChange w:id="2177" w:author="Chanh Duc Ngo" w:date="2019-03-13T09:59:00Z">
                  <w:rPr>
                    <w:rStyle w:val="Hyperlink"/>
                    <w:noProof/>
                  </w:rPr>
                </w:rPrChange>
              </w:rPr>
              <w:instrText xml:space="preserve"> </w:instrText>
            </w:r>
            <w:r w:rsidRPr="00EB7DE2">
              <w:rPr>
                <w:rStyle w:val="Hyperlink"/>
                <w:rFonts w:ascii="Times New Roman" w:hAnsi="Times New Roman"/>
                <w:noProof/>
                <w:rPrChange w:id="2178" w:author="Chanh Duc Ngo" w:date="2019-03-13T09:59:00Z">
                  <w:rPr>
                    <w:rStyle w:val="Hyperlink"/>
                    <w:noProof/>
                  </w:rPr>
                </w:rPrChange>
              </w:rPr>
              <w:fldChar w:fldCharType="separate"/>
            </w:r>
            <w:r w:rsidRPr="00EB7DE2">
              <w:rPr>
                <w:rStyle w:val="Hyperlink"/>
                <w:rFonts w:ascii="Times New Roman" w:hAnsi="Times New Roman"/>
                <w:b/>
                <w:noProof/>
              </w:rPr>
              <w:t>7.1.1</w:t>
            </w:r>
            <w:r w:rsidRPr="00EB7DE2">
              <w:rPr>
                <w:rFonts w:ascii="Times New Roman" w:eastAsiaTheme="minorEastAsia" w:hAnsi="Times New Roman"/>
                <w:noProof/>
                <w:lang w:val="en-US"/>
                <w:rPrChange w:id="217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Kiến thức</w:t>
            </w:r>
            <w:r w:rsidRPr="00EB7DE2">
              <w:rPr>
                <w:rFonts w:ascii="Times New Roman" w:hAnsi="Times New Roman"/>
                <w:noProof/>
                <w:webHidden/>
                <w:rPrChange w:id="2180" w:author="Chanh Duc Ngo" w:date="2019-03-13T09:59:00Z">
                  <w:rPr>
                    <w:noProof/>
                    <w:webHidden/>
                  </w:rPr>
                </w:rPrChange>
              </w:rPr>
              <w:tab/>
            </w:r>
            <w:r w:rsidRPr="00EB7DE2">
              <w:rPr>
                <w:rFonts w:ascii="Times New Roman" w:hAnsi="Times New Roman"/>
                <w:noProof/>
                <w:webHidden/>
                <w:rPrChange w:id="2181" w:author="Chanh Duc Ngo" w:date="2019-03-13T09:59:00Z">
                  <w:rPr>
                    <w:noProof/>
                    <w:webHidden/>
                  </w:rPr>
                </w:rPrChange>
              </w:rPr>
              <w:fldChar w:fldCharType="begin"/>
            </w:r>
            <w:r w:rsidRPr="00EB7DE2">
              <w:rPr>
                <w:rFonts w:ascii="Times New Roman" w:hAnsi="Times New Roman"/>
                <w:noProof/>
                <w:webHidden/>
                <w:rPrChange w:id="2182" w:author="Chanh Duc Ngo" w:date="2019-03-13T09:59:00Z">
                  <w:rPr>
                    <w:noProof/>
                    <w:webHidden/>
                  </w:rPr>
                </w:rPrChange>
              </w:rPr>
              <w:instrText xml:space="preserve"> PAGEREF _Toc3204558 \h </w:instrText>
            </w:r>
          </w:ins>
          <w:r w:rsidRPr="00EB7DE2">
            <w:rPr>
              <w:rFonts w:ascii="Times New Roman" w:hAnsi="Times New Roman"/>
              <w:noProof/>
              <w:webHidden/>
              <w:rPrChange w:id="2183" w:author="Chanh Duc Ngo" w:date="2019-03-13T09:59:00Z">
                <w:rPr>
                  <w:rFonts w:ascii="Times New Roman" w:hAnsi="Times New Roman"/>
                  <w:noProof/>
                  <w:webHidden/>
                </w:rPr>
              </w:rPrChange>
            </w:rPr>
          </w:r>
          <w:r w:rsidRPr="00EB7DE2">
            <w:rPr>
              <w:rFonts w:ascii="Times New Roman" w:hAnsi="Times New Roman"/>
              <w:noProof/>
              <w:webHidden/>
              <w:rPrChange w:id="2184" w:author="Chanh Duc Ngo" w:date="2019-03-13T09:59:00Z">
                <w:rPr>
                  <w:noProof/>
                  <w:webHidden/>
                </w:rPr>
              </w:rPrChange>
            </w:rPr>
            <w:fldChar w:fldCharType="separate"/>
          </w:r>
          <w:ins w:id="2185" w:author="Thảo Nguyễn Kim" w:date="2019-03-11T15:00:00Z">
            <w:r w:rsidR="000E3618" w:rsidRPr="00EB7DE2">
              <w:rPr>
                <w:rFonts w:ascii="Times New Roman" w:hAnsi="Times New Roman"/>
                <w:noProof/>
                <w:webHidden/>
                <w:rPrChange w:id="2186" w:author="Chanh Duc Ngo" w:date="2019-03-13T09:59:00Z">
                  <w:rPr>
                    <w:noProof/>
                    <w:webHidden/>
                  </w:rPr>
                </w:rPrChange>
              </w:rPr>
              <w:t>99</w:t>
            </w:r>
          </w:ins>
          <w:ins w:id="2187" w:author="Thảo Nguyễn Kim" w:date="2019-03-11T13:46:00Z">
            <w:r w:rsidRPr="00EB7DE2">
              <w:rPr>
                <w:rFonts w:ascii="Times New Roman" w:hAnsi="Times New Roman"/>
                <w:noProof/>
                <w:webHidden/>
                <w:rPrChange w:id="2188" w:author="Chanh Duc Ngo" w:date="2019-03-13T09:59:00Z">
                  <w:rPr>
                    <w:noProof/>
                    <w:webHidden/>
                  </w:rPr>
                </w:rPrChange>
              </w:rPr>
              <w:fldChar w:fldCharType="end"/>
            </w:r>
            <w:r w:rsidRPr="00EB7DE2">
              <w:rPr>
                <w:rStyle w:val="Hyperlink"/>
                <w:rFonts w:ascii="Times New Roman" w:hAnsi="Times New Roman"/>
                <w:noProof/>
                <w:rPrChange w:id="2189" w:author="Chanh Duc Ngo" w:date="2019-03-13T09:59:00Z">
                  <w:rPr>
                    <w:rStyle w:val="Hyperlink"/>
                    <w:noProof/>
                  </w:rPr>
                </w:rPrChange>
              </w:rPr>
              <w:fldChar w:fldCharType="end"/>
            </w:r>
          </w:ins>
        </w:p>
        <w:p w14:paraId="61E44235" w14:textId="77777777" w:rsidR="00300761" w:rsidRPr="00EB7DE2" w:rsidRDefault="00300761">
          <w:pPr>
            <w:pStyle w:val="TOC3"/>
            <w:tabs>
              <w:tab w:val="left" w:pos="1320"/>
              <w:tab w:val="right" w:leader="dot" w:pos="8895"/>
            </w:tabs>
            <w:rPr>
              <w:ins w:id="2190" w:author="Thảo Nguyễn Kim" w:date="2019-03-11T13:46:00Z"/>
              <w:rFonts w:ascii="Times New Roman" w:eastAsiaTheme="minorEastAsia" w:hAnsi="Times New Roman"/>
              <w:noProof/>
              <w:lang w:val="en-US"/>
              <w:rPrChange w:id="2191" w:author="Chanh Duc Ngo" w:date="2019-03-13T09:59:00Z">
                <w:rPr>
                  <w:ins w:id="2192" w:author="Thảo Nguyễn Kim" w:date="2019-03-11T13:46:00Z"/>
                  <w:rFonts w:asciiTheme="minorHAnsi" w:eastAsiaTheme="minorEastAsia" w:hAnsiTheme="minorHAnsi" w:cstheme="minorBidi"/>
                  <w:noProof/>
                  <w:lang w:val="en-US"/>
                </w:rPr>
              </w:rPrChange>
            </w:rPr>
          </w:pPr>
          <w:ins w:id="2193" w:author="Thảo Nguyễn Kim" w:date="2019-03-11T13:46:00Z">
            <w:r w:rsidRPr="00EB7DE2">
              <w:rPr>
                <w:rStyle w:val="Hyperlink"/>
                <w:rFonts w:ascii="Times New Roman" w:hAnsi="Times New Roman"/>
                <w:noProof/>
                <w:rPrChange w:id="2194" w:author="Chanh Duc Ngo" w:date="2019-03-13T09:59:00Z">
                  <w:rPr>
                    <w:rStyle w:val="Hyperlink"/>
                    <w:noProof/>
                  </w:rPr>
                </w:rPrChange>
              </w:rPr>
              <w:fldChar w:fldCharType="begin"/>
            </w:r>
            <w:r w:rsidRPr="00EB7DE2">
              <w:rPr>
                <w:rStyle w:val="Hyperlink"/>
                <w:rFonts w:ascii="Times New Roman" w:hAnsi="Times New Roman"/>
                <w:noProof/>
                <w:rPrChange w:id="2195" w:author="Chanh Duc Ngo" w:date="2019-03-13T09:59:00Z">
                  <w:rPr>
                    <w:rStyle w:val="Hyperlink"/>
                    <w:noProof/>
                  </w:rPr>
                </w:rPrChange>
              </w:rPr>
              <w:instrText xml:space="preserve"> </w:instrText>
            </w:r>
            <w:r w:rsidRPr="00EB7DE2">
              <w:rPr>
                <w:rFonts w:ascii="Times New Roman" w:hAnsi="Times New Roman"/>
                <w:noProof/>
                <w:rPrChange w:id="2196" w:author="Chanh Duc Ngo" w:date="2019-03-13T09:59:00Z">
                  <w:rPr>
                    <w:noProof/>
                  </w:rPr>
                </w:rPrChange>
              </w:rPr>
              <w:instrText>HYPERLINK \l "_Toc3204564"</w:instrText>
            </w:r>
            <w:r w:rsidRPr="00EB7DE2">
              <w:rPr>
                <w:rStyle w:val="Hyperlink"/>
                <w:rFonts w:ascii="Times New Roman" w:hAnsi="Times New Roman"/>
                <w:noProof/>
                <w:rPrChange w:id="2197" w:author="Chanh Duc Ngo" w:date="2019-03-13T09:59:00Z">
                  <w:rPr>
                    <w:rStyle w:val="Hyperlink"/>
                    <w:noProof/>
                  </w:rPr>
                </w:rPrChange>
              </w:rPr>
              <w:instrText xml:space="preserve"> </w:instrText>
            </w:r>
            <w:r w:rsidRPr="00EB7DE2">
              <w:rPr>
                <w:rStyle w:val="Hyperlink"/>
                <w:rFonts w:ascii="Times New Roman" w:hAnsi="Times New Roman"/>
                <w:noProof/>
                <w:rPrChange w:id="2198" w:author="Chanh Duc Ngo" w:date="2019-03-13T09:59:00Z">
                  <w:rPr>
                    <w:rStyle w:val="Hyperlink"/>
                    <w:noProof/>
                  </w:rPr>
                </w:rPrChange>
              </w:rPr>
              <w:fldChar w:fldCharType="separate"/>
            </w:r>
            <w:r w:rsidRPr="00EB7DE2">
              <w:rPr>
                <w:rStyle w:val="Hyperlink"/>
                <w:rFonts w:ascii="Times New Roman" w:hAnsi="Times New Roman"/>
                <w:b/>
                <w:noProof/>
              </w:rPr>
              <w:t>7.1.2</w:t>
            </w:r>
            <w:r w:rsidRPr="00EB7DE2">
              <w:rPr>
                <w:rFonts w:ascii="Times New Roman" w:eastAsiaTheme="minorEastAsia" w:hAnsi="Times New Roman"/>
                <w:noProof/>
                <w:lang w:val="en-US"/>
                <w:rPrChange w:id="219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Kỹ thuật</w:t>
            </w:r>
            <w:r w:rsidRPr="00EB7DE2">
              <w:rPr>
                <w:rFonts w:ascii="Times New Roman" w:hAnsi="Times New Roman"/>
                <w:noProof/>
                <w:webHidden/>
                <w:rPrChange w:id="2200" w:author="Chanh Duc Ngo" w:date="2019-03-13T09:59:00Z">
                  <w:rPr>
                    <w:noProof/>
                    <w:webHidden/>
                  </w:rPr>
                </w:rPrChange>
              </w:rPr>
              <w:tab/>
            </w:r>
            <w:r w:rsidRPr="00EB7DE2">
              <w:rPr>
                <w:rFonts w:ascii="Times New Roman" w:hAnsi="Times New Roman"/>
                <w:noProof/>
                <w:webHidden/>
                <w:rPrChange w:id="2201" w:author="Chanh Duc Ngo" w:date="2019-03-13T09:59:00Z">
                  <w:rPr>
                    <w:noProof/>
                    <w:webHidden/>
                  </w:rPr>
                </w:rPrChange>
              </w:rPr>
              <w:fldChar w:fldCharType="begin"/>
            </w:r>
            <w:r w:rsidRPr="00EB7DE2">
              <w:rPr>
                <w:rFonts w:ascii="Times New Roman" w:hAnsi="Times New Roman"/>
                <w:noProof/>
                <w:webHidden/>
                <w:rPrChange w:id="2202" w:author="Chanh Duc Ngo" w:date="2019-03-13T09:59:00Z">
                  <w:rPr>
                    <w:noProof/>
                    <w:webHidden/>
                  </w:rPr>
                </w:rPrChange>
              </w:rPr>
              <w:instrText xml:space="preserve"> PAGEREF _Toc3204564 \h </w:instrText>
            </w:r>
          </w:ins>
          <w:r w:rsidRPr="00EB7DE2">
            <w:rPr>
              <w:rFonts w:ascii="Times New Roman" w:hAnsi="Times New Roman"/>
              <w:noProof/>
              <w:webHidden/>
              <w:rPrChange w:id="2203" w:author="Chanh Duc Ngo" w:date="2019-03-13T09:59:00Z">
                <w:rPr>
                  <w:rFonts w:ascii="Times New Roman" w:hAnsi="Times New Roman"/>
                  <w:noProof/>
                  <w:webHidden/>
                </w:rPr>
              </w:rPrChange>
            </w:rPr>
          </w:r>
          <w:r w:rsidRPr="00EB7DE2">
            <w:rPr>
              <w:rFonts w:ascii="Times New Roman" w:hAnsi="Times New Roman"/>
              <w:noProof/>
              <w:webHidden/>
              <w:rPrChange w:id="2204" w:author="Chanh Duc Ngo" w:date="2019-03-13T09:59:00Z">
                <w:rPr>
                  <w:noProof/>
                  <w:webHidden/>
                </w:rPr>
              </w:rPrChange>
            </w:rPr>
            <w:fldChar w:fldCharType="separate"/>
          </w:r>
          <w:ins w:id="2205" w:author="Thảo Nguyễn Kim" w:date="2019-03-11T15:00:00Z">
            <w:r w:rsidR="000E3618" w:rsidRPr="00EB7DE2">
              <w:rPr>
                <w:rFonts w:ascii="Times New Roman" w:hAnsi="Times New Roman"/>
                <w:noProof/>
                <w:webHidden/>
                <w:rPrChange w:id="2206" w:author="Chanh Duc Ngo" w:date="2019-03-13T09:59:00Z">
                  <w:rPr>
                    <w:noProof/>
                    <w:webHidden/>
                  </w:rPr>
                </w:rPrChange>
              </w:rPr>
              <w:t>99</w:t>
            </w:r>
          </w:ins>
          <w:ins w:id="2207" w:author="Thảo Nguyễn Kim" w:date="2019-03-11T13:46:00Z">
            <w:r w:rsidRPr="00EB7DE2">
              <w:rPr>
                <w:rFonts w:ascii="Times New Roman" w:hAnsi="Times New Roman"/>
                <w:noProof/>
                <w:webHidden/>
                <w:rPrChange w:id="2208" w:author="Chanh Duc Ngo" w:date="2019-03-13T09:59:00Z">
                  <w:rPr>
                    <w:noProof/>
                    <w:webHidden/>
                  </w:rPr>
                </w:rPrChange>
              </w:rPr>
              <w:fldChar w:fldCharType="end"/>
            </w:r>
            <w:r w:rsidRPr="00EB7DE2">
              <w:rPr>
                <w:rStyle w:val="Hyperlink"/>
                <w:rFonts w:ascii="Times New Roman" w:hAnsi="Times New Roman"/>
                <w:noProof/>
                <w:rPrChange w:id="2209" w:author="Chanh Duc Ngo" w:date="2019-03-13T09:59:00Z">
                  <w:rPr>
                    <w:rStyle w:val="Hyperlink"/>
                    <w:noProof/>
                  </w:rPr>
                </w:rPrChange>
              </w:rPr>
              <w:fldChar w:fldCharType="end"/>
            </w:r>
          </w:ins>
        </w:p>
        <w:p w14:paraId="0CCCDEB9" w14:textId="77777777" w:rsidR="00300761" w:rsidRPr="00EB7DE2" w:rsidRDefault="00300761">
          <w:pPr>
            <w:pStyle w:val="TOC3"/>
            <w:tabs>
              <w:tab w:val="left" w:pos="1320"/>
              <w:tab w:val="right" w:leader="dot" w:pos="8895"/>
            </w:tabs>
            <w:rPr>
              <w:ins w:id="2210" w:author="Thảo Nguyễn Kim" w:date="2019-03-11T13:46:00Z"/>
              <w:rFonts w:ascii="Times New Roman" w:eastAsiaTheme="minorEastAsia" w:hAnsi="Times New Roman"/>
              <w:noProof/>
              <w:lang w:val="en-US"/>
              <w:rPrChange w:id="2211" w:author="Chanh Duc Ngo" w:date="2019-03-13T09:59:00Z">
                <w:rPr>
                  <w:ins w:id="2212" w:author="Thảo Nguyễn Kim" w:date="2019-03-11T13:46:00Z"/>
                  <w:rFonts w:asciiTheme="minorHAnsi" w:eastAsiaTheme="minorEastAsia" w:hAnsiTheme="minorHAnsi" w:cstheme="minorBidi"/>
                  <w:noProof/>
                  <w:lang w:val="en-US"/>
                </w:rPr>
              </w:rPrChange>
            </w:rPr>
          </w:pPr>
          <w:ins w:id="2213" w:author="Thảo Nguyễn Kim" w:date="2019-03-11T13:46:00Z">
            <w:r w:rsidRPr="00EB7DE2">
              <w:rPr>
                <w:rStyle w:val="Hyperlink"/>
                <w:rFonts w:ascii="Times New Roman" w:hAnsi="Times New Roman"/>
                <w:noProof/>
                <w:rPrChange w:id="2214" w:author="Chanh Duc Ngo" w:date="2019-03-13T09:59:00Z">
                  <w:rPr>
                    <w:rStyle w:val="Hyperlink"/>
                    <w:noProof/>
                  </w:rPr>
                </w:rPrChange>
              </w:rPr>
              <w:fldChar w:fldCharType="begin"/>
            </w:r>
            <w:r w:rsidRPr="00EB7DE2">
              <w:rPr>
                <w:rStyle w:val="Hyperlink"/>
                <w:rFonts w:ascii="Times New Roman" w:hAnsi="Times New Roman"/>
                <w:noProof/>
                <w:rPrChange w:id="2215" w:author="Chanh Duc Ngo" w:date="2019-03-13T09:59:00Z">
                  <w:rPr>
                    <w:rStyle w:val="Hyperlink"/>
                    <w:noProof/>
                  </w:rPr>
                </w:rPrChange>
              </w:rPr>
              <w:instrText xml:space="preserve"> </w:instrText>
            </w:r>
            <w:r w:rsidRPr="00EB7DE2">
              <w:rPr>
                <w:rFonts w:ascii="Times New Roman" w:hAnsi="Times New Roman"/>
                <w:noProof/>
                <w:rPrChange w:id="2216" w:author="Chanh Duc Ngo" w:date="2019-03-13T09:59:00Z">
                  <w:rPr>
                    <w:noProof/>
                  </w:rPr>
                </w:rPrChange>
              </w:rPr>
              <w:instrText>HYPERLINK \l "_Toc3204565"</w:instrText>
            </w:r>
            <w:r w:rsidRPr="00EB7DE2">
              <w:rPr>
                <w:rStyle w:val="Hyperlink"/>
                <w:rFonts w:ascii="Times New Roman" w:hAnsi="Times New Roman"/>
                <w:noProof/>
                <w:rPrChange w:id="2217" w:author="Chanh Duc Ngo" w:date="2019-03-13T09:59:00Z">
                  <w:rPr>
                    <w:rStyle w:val="Hyperlink"/>
                    <w:noProof/>
                  </w:rPr>
                </w:rPrChange>
              </w:rPr>
              <w:instrText xml:space="preserve"> </w:instrText>
            </w:r>
            <w:r w:rsidRPr="00EB7DE2">
              <w:rPr>
                <w:rStyle w:val="Hyperlink"/>
                <w:rFonts w:ascii="Times New Roman" w:hAnsi="Times New Roman"/>
                <w:noProof/>
                <w:rPrChange w:id="2218" w:author="Chanh Duc Ngo" w:date="2019-03-13T09:59:00Z">
                  <w:rPr>
                    <w:rStyle w:val="Hyperlink"/>
                    <w:noProof/>
                  </w:rPr>
                </w:rPrChange>
              </w:rPr>
              <w:fldChar w:fldCharType="separate"/>
            </w:r>
            <w:r w:rsidRPr="00EB7DE2">
              <w:rPr>
                <w:rStyle w:val="Hyperlink"/>
                <w:rFonts w:ascii="Times New Roman" w:hAnsi="Times New Roman"/>
                <w:b/>
                <w:noProof/>
              </w:rPr>
              <w:t>7.1.3</w:t>
            </w:r>
            <w:r w:rsidRPr="00EB7DE2">
              <w:rPr>
                <w:rFonts w:ascii="Times New Roman" w:eastAsiaTheme="minorEastAsia" w:hAnsi="Times New Roman"/>
                <w:noProof/>
                <w:lang w:val="en-US"/>
                <w:rPrChange w:id="221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Sản phẩm</w:t>
            </w:r>
            <w:r w:rsidRPr="00EB7DE2">
              <w:rPr>
                <w:rFonts w:ascii="Times New Roman" w:hAnsi="Times New Roman"/>
                <w:noProof/>
                <w:webHidden/>
                <w:rPrChange w:id="2220" w:author="Chanh Duc Ngo" w:date="2019-03-13T09:59:00Z">
                  <w:rPr>
                    <w:noProof/>
                    <w:webHidden/>
                  </w:rPr>
                </w:rPrChange>
              </w:rPr>
              <w:tab/>
            </w:r>
            <w:r w:rsidRPr="00EB7DE2">
              <w:rPr>
                <w:rFonts w:ascii="Times New Roman" w:hAnsi="Times New Roman"/>
                <w:noProof/>
                <w:webHidden/>
                <w:rPrChange w:id="2221" w:author="Chanh Duc Ngo" w:date="2019-03-13T09:59:00Z">
                  <w:rPr>
                    <w:noProof/>
                    <w:webHidden/>
                  </w:rPr>
                </w:rPrChange>
              </w:rPr>
              <w:fldChar w:fldCharType="begin"/>
            </w:r>
            <w:r w:rsidRPr="00EB7DE2">
              <w:rPr>
                <w:rFonts w:ascii="Times New Roman" w:hAnsi="Times New Roman"/>
                <w:noProof/>
                <w:webHidden/>
                <w:rPrChange w:id="2222" w:author="Chanh Duc Ngo" w:date="2019-03-13T09:59:00Z">
                  <w:rPr>
                    <w:noProof/>
                    <w:webHidden/>
                  </w:rPr>
                </w:rPrChange>
              </w:rPr>
              <w:instrText xml:space="preserve"> PAGEREF _Toc3204565 \h </w:instrText>
            </w:r>
          </w:ins>
          <w:r w:rsidRPr="00EB7DE2">
            <w:rPr>
              <w:rFonts w:ascii="Times New Roman" w:hAnsi="Times New Roman"/>
              <w:noProof/>
              <w:webHidden/>
              <w:rPrChange w:id="2223" w:author="Chanh Duc Ngo" w:date="2019-03-13T09:59:00Z">
                <w:rPr>
                  <w:rFonts w:ascii="Times New Roman" w:hAnsi="Times New Roman"/>
                  <w:noProof/>
                  <w:webHidden/>
                </w:rPr>
              </w:rPrChange>
            </w:rPr>
          </w:r>
          <w:r w:rsidRPr="00EB7DE2">
            <w:rPr>
              <w:rFonts w:ascii="Times New Roman" w:hAnsi="Times New Roman"/>
              <w:noProof/>
              <w:webHidden/>
              <w:rPrChange w:id="2224" w:author="Chanh Duc Ngo" w:date="2019-03-13T09:59:00Z">
                <w:rPr>
                  <w:noProof/>
                  <w:webHidden/>
                </w:rPr>
              </w:rPrChange>
            </w:rPr>
            <w:fldChar w:fldCharType="separate"/>
          </w:r>
          <w:ins w:id="2225" w:author="Thảo Nguyễn Kim" w:date="2019-03-11T15:00:00Z">
            <w:r w:rsidR="000E3618" w:rsidRPr="00EB7DE2">
              <w:rPr>
                <w:rFonts w:ascii="Times New Roman" w:hAnsi="Times New Roman"/>
                <w:noProof/>
                <w:webHidden/>
                <w:rPrChange w:id="2226" w:author="Chanh Duc Ngo" w:date="2019-03-13T09:59:00Z">
                  <w:rPr>
                    <w:noProof/>
                    <w:webHidden/>
                  </w:rPr>
                </w:rPrChange>
              </w:rPr>
              <w:t>99</w:t>
            </w:r>
          </w:ins>
          <w:ins w:id="2227" w:author="Thảo Nguyễn Kim" w:date="2019-03-11T13:46:00Z">
            <w:r w:rsidRPr="00EB7DE2">
              <w:rPr>
                <w:rFonts w:ascii="Times New Roman" w:hAnsi="Times New Roman"/>
                <w:noProof/>
                <w:webHidden/>
                <w:rPrChange w:id="2228" w:author="Chanh Duc Ngo" w:date="2019-03-13T09:59:00Z">
                  <w:rPr>
                    <w:noProof/>
                    <w:webHidden/>
                  </w:rPr>
                </w:rPrChange>
              </w:rPr>
              <w:fldChar w:fldCharType="end"/>
            </w:r>
            <w:r w:rsidRPr="00EB7DE2">
              <w:rPr>
                <w:rStyle w:val="Hyperlink"/>
                <w:rFonts w:ascii="Times New Roman" w:hAnsi="Times New Roman"/>
                <w:noProof/>
                <w:rPrChange w:id="2229" w:author="Chanh Duc Ngo" w:date="2019-03-13T09:59:00Z">
                  <w:rPr>
                    <w:rStyle w:val="Hyperlink"/>
                    <w:noProof/>
                  </w:rPr>
                </w:rPrChange>
              </w:rPr>
              <w:fldChar w:fldCharType="end"/>
            </w:r>
          </w:ins>
        </w:p>
        <w:p w14:paraId="2A890F2A" w14:textId="77777777" w:rsidR="00300761" w:rsidRPr="00EB7DE2" w:rsidRDefault="00300761">
          <w:pPr>
            <w:pStyle w:val="TOC2"/>
            <w:tabs>
              <w:tab w:val="left" w:pos="880"/>
              <w:tab w:val="right" w:leader="dot" w:pos="8895"/>
            </w:tabs>
            <w:rPr>
              <w:ins w:id="2230" w:author="Thảo Nguyễn Kim" w:date="2019-03-11T13:46:00Z"/>
              <w:rFonts w:ascii="Times New Roman" w:eastAsiaTheme="minorEastAsia" w:hAnsi="Times New Roman"/>
              <w:noProof/>
              <w:lang w:val="en-US"/>
              <w:rPrChange w:id="2231" w:author="Chanh Duc Ngo" w:date="2019-03-13T09:59:00Z">
                <w:rPr>
                  <w:ins w:id="2232" w:author="Thảo Nguyễn Kim" w:date="2019-03-11T13:46:00Z"/>
                  <w:rFonts w:asciiTheme="minorHAnsi" w:eastAsiaTheme="minorEastAsia" w:hAnsiTheme="minorHAnsi" w:cstheme="minorBidi"/>
                  <w:noProof/>
                  <w:lang w:val="en-US"/>
                </w:rPr>
              </w:rPrChange>
            </w:rPr>
          </w:pPr>
          <w:ins w:id="2233" w:author="Thảo Nguyễn Kim" w:date="2019-03-11T13:46:00Z">
            <w:r w:rsidRPr="00EB7DE2">
              <w:rPr>
                <w:rStyle w:val="Hyperlink"/>
                <w:rFonts w:ascii="Times New Roman" w:hAnsi="Times New Roman"/>
                <w:noProof/>
                <w:rPrChange w:id="2234" w:author="Chanh Duc Ngo" w:date="2019-03-13T09:59:00Z">
                  <w:rPr>
                    <w:rStyle w:val="Hyperlink"/>
                    <w:noProof/>
                  </w:rPr>
                </w:rPrChange>
              </w:rPr>
              <w:fldChar w:fldCharType="begin"/>
            </w:r>
            <w:r w:rsidRPr="00EB7DE2">
              <w:rPr>
                <w:rStyle w:val="Hyperlink"/>
                <w:rFonts w:ascii="Times New Roman" w:hAnsi="Times New Roman"/>
                <w:noProof/>
                <w:rPrChange w:id="2235" w:author="Chanh Duc Ngo" w:date="2019-03-13T09:59:00Z">
                  <w:rPr>
                    <w:rStyle w:val="Hyperlink"/>
                    <w:noProof/>
                  </w:rPr>
                </w:rPrChange>
              </w:rPr>
              <w:instrText xml:space="preserve"> </w:instrText>
            </w:r>
            <w:r w:rsidRPr="00EB7DE2">
              <w:rPr>
                <w:rFonts w:ascii="Times New Roman" w:hAnsi="Times New Roman"/>
                <w:noProof/>
                <w:rPrChange w:id="2236" w:author="Chanh Duc Ngo" w:date="2019-03-13T09:59:00Z">
                  <w:rPr>
                    <w:noProof/>
                  </w:rPr>
                </w:rPrChange>
              </w:rPr>
              <w:instrText>HYPERLINK \l "_Toc3204566"</w:instrText>
            </w:r>
            <w:r w:rsidRPr="00EB7DE2">
              <w:rPr>
                <w:rStyle w:val="Hyperlink"/>
                <w:rFonts w:ascii="Times New Roman" w:hAnsi="Times New Roman"/>
                <w:noProof/>
                <w:rPrChange w:id="2237" w:author="Chanh Duc Ngo" w:date="2019-03-13T09:59:00Z">
                  <w:rPr>
                    <w:rStyle w:val="Hyperlink"/>
                    <w:noProof/>
                  </w:rPr>
                </w:rPrChange>
              </w:rPr>
              <w:instrText xml:space="preserve"> </w:instrText>
            </w:r>
            <w:r w:rsidRPr="00EB7DE2">
              <w:rPr>
                <w:rStyle w:val="Hyperlink"/>
                <w:rFonts w:ascii="Times New Roman" w:hAnsi="Times New Roman"/>
                <w:noProof/>
                <w:rPrChange w:id="2238" w:author="Chanh Duc Ngo" w:date="2019-03-13T09:59:00Z">
                  <w:rPr>
                    <w:rStyle w:val="Hyperlink"/>
                    <w:noProof/>
                  </w:rPr>
                </w:rPrChange>
              </w:rPr>
              <w:fldChar w:fldCharType="separate"/>
            </w:r>
            <w:r w:rsidRPr="00EB7DE2">
              <w:rPr>
                <w:rStyle w:val="Hyperlink"/>
                <w:rFonts w:ascii="Times New Roman" w:hAnsi="Times New Roman"/>
                <w:b/>
                <w:noProof/>
              </w:rPr>
              <w:t>7.2</w:t>
            </w:r>
            <w:r w:rsidRPr="00EB7DE2">
              <w:rPr>
                <w:rFonts w:ascii="Times New Roman" w:eastAsiaTheme="minorEastAsia" w:hAnsi="Times New Roman"/>
                <w:noProof/>
                <w:lang w:val="en-US"/>
                <w:rPrChange w:id="223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Những khó khăn trong quá trình thực hiện</w:t>
            </w:r>
            <w:r w:rsidRPr="00EB7DE2">
              <w:rPr>
                <w:rFonts w:ascii="Times New Roman" w:hAnsi="Times New Roman"/>
                <w:noProof/>
                <w:webHidden/>
                <w:rPrChange w:id="2240" w:author="Chanh Duc Ngo" w:date="2019-03-13T09:59:00Z">
                  <w:rPr>
                    <w:noProof/>
                    <w:webHidden/>
                  </w:rPr>
                </w:rPrChange>
              </w:rPr>
              <w:tab/>
            </w:r>
            <w:r w:rsidRPr="00EB7DE2">
              <w:rPr>
                <w:rFonts w:ascii="Times New Roman" w:hAnsi="Times New Roman"/>
                <w:noProof/>
                <w:webHidden/>
                <w:rPrChange w:id="2241" w:author="Chanh Duc Ngo" w:date="2019-03-13T09:59:00Z">
                  <w:rPr>
                    <w:noProof/>
                    <w:webHidden/>
                  </w:rPr>
                </w:rPrChange>
              </w:rPr>
              <w:fldChar w:fldCharType="begin"/>
            </w:r>
            <w:r w:rsidRPr="00EB7DE2">
              <w:rPr>
                <w:rFonts w:ascii="Times New Roman" w:hAnsi="Times New Roman"/>
                <w:noProof/>
                <w:webHidden/>
                <w:rPrChange w:id="2242" w:author="Chanh Duc Ngo" w:date="2019-03-13T09:59:00Z">
                  <w:rPr>
                    <w:noProof/>
                    <w:webHidden/>
                  </w:rPr>
                </w:rPrChange>
              </w:rPr>
              <w:instrText xml:space="preserve"> PAGEREF _Toc3204566 \h </w:instrText>
            </w:r>
          </w:ins>
          <w:r w:rsidRPr="00EB7DE2">
            <w:rPr>
              <w:rFonts w:ascii="Times New Roman" w:hAnsi="Times New Roman"/>
              <w:noProof/>
              <w:webHidden/>
              <w:rPrChange w:id="2243" w:author="Chanh Duc Ngo" w:date="2019-03-13T09:59:00Z">
                <w:rPr>
                  <w:rFonts w:ascii="Times New Roman" w:hAnsi="Times New Roman"/>
                  <w:noProof/>
                  <w:webHidden/>
                </w:rPr>
              </w:rPrChange>
            </w:rPr>
          </w:r>
          <w:r w:rsidRPr="00EB7DE2">
            <w:rPr>
              <w:rFonts w:ascii="Times New Roman" w:hAnsi="Times New Roman"/>
              <w:noProof/>
              <w:webHidden/>
              <w:rPrChange w:id="2244" w:author="Chanh Duc Ngo" w:date="2019-03-13T09:59:00Z">
                <w:rPr>
                  <w:noProof/>
                  <w:webHidden/>
                </w:rPr>
              </w:rPrChange>
            </w:rPr>
            <w:fldChar w:fldCharType="separate"/>
          </w:r>
          <w:ins w:id="2245" w:author="Thảo Nguyễn Kim" w:date="2019-03-11T15:00:00Z">
            <w:r w:rsidR="000E3618" w:rsidRPr="00EB7DE2">
              <w:rPr>
                <w:rFonts w:ascii="Times New Roman" w:hAnsi="Times New Roman"/>
                <w:noProof/>
                <w:webHidden/>
                <w:rPrChange w:id="2246" w:author="Chanh Duc Ngo" w:date="2019-03-13T09:59:00Z">
                  <w:rPr>
                    <w:noProof/>
                    <w:webHidden/>
                  </w:rPr>
                </w:rPrChange>
              </w:rPr>
              <w:t>99</w:t>
            </w:r>
          </w:ins>
          <w:ins w:id="2247" w:author="Thảo Nguyễn Kim" w:date="2019-03-11T13:46:00Z">
            <w:r w:rsidRPr="00EB7DE2">
              <w:rPr>
                <w:rFonts w:ascii="Times New Roman" w:hAnsi="Times New Roman"/>
                <w:noProof/>
                <w:webHidden/>
                <w:rPrChange w:id="2248" w:author="Chanh Duc Ngo" w:date="2019-03-13T09:59:00Z">
                  <w:rPr>
                    <w:noProof/>
                    <w:webHidden/>
                  </w:rPr>
                </w:rPrChange>
              </w:rPr>
              <w:fldChar w:fldCharType="end"/>
            </w:r>
            <w:r w:rsidRPr="00EB7DE2">
              <w:rPr>
                <w:rStyle w:val="Hyperlink"/>
                <w:rFonts w:ascii="Times New Roman" w:hAnsi="Times New Roman"/>
                <w:noProof/>
                <w:rPrChange w:id="2249" w:author="Chanh Duc Ngo" w:date="2019-03-13T09:59:00Z">
                  <w:rPr>
                    <w:rStyle w:val="Hyperlink"/>
                    <w:noProof/>
                  </w:rPr>
                </w:rPrChange>
              </w:rPr>
              <w:fldChar w:fldCharType="end"/>
            </w:r>
          </w:ins>
        </w:p>
        <w:p w14:paraId="67177B53" w14:textId="77777777" w:rsidR="00300761" w:rsidRPr="00EB7DE2" w:rsidRDefault="00300761">
          <w:pPr>
            <w:pStyle w:val="TOC2"/>
            <w:tabs>
              <w:tab w:val="left" w:pos="880"/>
              <w:tab w:val="right" w:leader="dot" w:pos="8895"/>
            </w:tabs>
            <w:rPr>
              <w:ins w:id="2250" w:author="Thảo Nguyễn Kim" w:date="2019-03-11T13:46:00Z"/>
              <w:rFonts w:ascii="Times New Roman" w:eastAsiaTheme="minorEastAsia" w:hAnsi="Times New Roman"/>
              <w:noProof/>
              <w:lang w:val="en-US"/>
              <w:rPrChange w:id="2251" w:author="Chanh Duc Ngo" w:date="2019-03-13T09:59:00Z">
                <w:rPr>
                  <w:ins w:id="2252" w:author="Thảo Nguyễn Kim" w:date="2019-03-11T13:46:00Z"/>
                  <w:rFonts w:asciiTheme="minorHAnsi" w:eastAsiaTheme="minorEastAsia" w:hAnsiTheme="minorHAnsi" w:cstheme="minorBidi"/>
                  <w:noProof/>
                  <w:lang w:val="en-US"/>
                </w:rPr>
              </w:rPrChange>
            </w:rPr>
          </w:pPr>
          <w:ins w:id="2253" w:author="Thảo Nguyễn Kim" w:date="2019-03-11T13:46:00Z">
            <w:r w:rsidRPr="00EB7DE2">
              <w:rPr>
                <w:rStyle w:val="Hyperlink"/>
                <w:rFonts w:ascii="Times New Roman" w:hAnsi="Times New Roman"/>
                <w:noProof/>
                <w:rPrChange w:id="2254" w:author="Chanh Duc Ngo" w:date="2019-03-13T09:59:00Z">
                  <w:rPr>
                    <w:rStyle w:val="Hyperlink"/>
                    <w:noProof/>
                  </w:rPr>
                </w:rPrChange>
              </w:rPr>
              <w:fldChar w:fldCharType="begin"/>
            </w:r>
            <w:r w:rsidRPr="00EB7DE2">
              <w:rPr>
                <w:rStyle w:val="Hyperlink"/>
                <w:rFonts w:ascii="Times New Roman" w:hAnsi="Times New Roman"/>
                <w:noProof/>
                <w:rPrChange w:id="2255" w:author="Chanh Duc Ngo" w:date="2019-03-13T09:59:00Z">
                  <w:rPr>
                    <w:rStyle w:val="Hyperlink"/>
                    <w:noProof/>
                  </w:rPr>
                </w:rPrChange>
              </w:rPr>
              <w:instrText xml:space="preserve"> </w:instrText>
            </w:r>
            <w:r w:rsidRPr="00EB7DE2">
              <w:rPr>
                <w:rFonts w:ascii="Times New Roman" w:hAnsi="Times New Roman"/>
                <w:noProof/>
                <w:rPrChange w:id="2256" w:author="Chanh Duc Ngo" w:date="2019-03-13T09:59:00Z">
                  <w:rPr>
                    <w:noProof/>
                  </w:rPr>
                </w:rPrChange>
              </w:rPr>
              <w:instrText>HYPERLINK \l "_Toc3204567"</w:instrText>
            </w:r>
            <w:r w:rsidRPr="00EB7DE2">
              <w:rPr>
                <w:rStyle w:val="Hyperlink"/>
                <w:rFonts w:ascii="Times New Roman" w:hAnsi="Times New Roman"/>
                <w:noProof/>
                <w:rPrChange w:id="2257" w:author="Chanh Duc Ngo" w:date="2019-03-13T09:59:00Z">
                  <w:rPr>
                    <w:rStyle w:val="Hyperlink"/>
                    <w:noProof/>
                  </w:rPr>
                </w:rPrChange>
              </w:rPr>
              <w:instrText xml:space="preserve"> </w:instrText>
            </w:r>
            <w:r w:rsidRPr="00EB7DE2">
              <w:rPr>
                <w:rStyle w:val="Hyperlink"/>
                <w:rFonts w:ascii="Times New Roman" w:hAnsi="Times New Roman"/>
                <w:noProof/>
                <w:rPrChange w:id="2258" w:author="Chanh Duc Ngo" w:date="2019-03-13T09:59:00Z">
                  <w:rPr>
                    <w:rStyle w:val="Hyperlink"/>
                    <w:noProof/>
                  </w:rPr>
                </w:rPrChange>
              </w:rPr>
              <w:fldChar w:fldCharType="separate"/>
            </w:r>
            <w:r w:rsidRPr="00EB7DE2">
              <w:rPr>
                <w:rStyle w:val="Hyperlink"/>
                <w:rFonts w:ascii="Times New Roman" w:hAnsi="Times New Roman"/>
                <w:b/>
                <w:noProof/>
              </w:rPr>
              <w:t>7.3</w:t>
            </w:r>
            <w:r w:rsidRPr="00EB7DE2">
              <w:rPr>
                <w:rFonts w:ascii="Times New Roman" w:eastAsiaTheme="minorEastAsia" w:hAnsi="Times New Roman"/>
                <w:noProof/>
                <w:lang w:val="en-US"/>
                <w:rPrChange w:id="2259" w:author="Chanh Duc Ngo" w:date="2019-03-13T09:59:00Z">
                  <w:rPr>
                    <w:rFonts w:asciiTheme="minorHAnsi" w:eastAsiaTheme="minorEastAsia" w:hAnsiTheme="minorHAnsi" w:cstheme="minorBidi"/>
                    <w:noProof/>
                    <w:lang w:val="en-US"/>
                  </w:rPr>
                </w:rPrChange>
              </w:rPr>
              <w:tab/>
            </w:r>
            <w:r w:rsidRPr="00EB7DE2">
              <w:rPr>
                <w:rStyle w:val="Hyperlink"/>
                <w:rFonts w:ascii="Times New Roman" w:hAnsi="Times New Roman"/>
                <w:b/>
                <w:noProof/>
              </w:rPr>
              <w:t>Hướng phát triển đề tài</w:t>
            </w:r>
            <w:r w:rsidRPr="00EB7DE2">
              <w:rPr>
                <w:rFonts w:ascii="Times New Roman" w:hAnsi="Times New Roman"/>
                <w:noProof/>
                <w:webHidden/>
                <w:rPrChange w:id="2260" w:author="Chanh Duc Ngo" w:date="2019-03-13T09:59:00Z">
                  <w:rPr>
                    <w:noProof/>
                    <w:webHidden/>
                  </w:rPr>
                </w:rPrChange>
              </w:rPr>
              <w:tab/>
            </w:r>
            <w:r w:rsidRPr="00EB7DE2">
              <w:rPr>
                <w:rFonts w:ascii="Times New Roman" w:hAnsi="Times New Roman"/>
                <w:noProof/>
                <w:webHidden/>
                <w:rPrChange w:id="2261" w:author="Chanh Duc Ngo" w:date="2019-03-13T09:59:00Z">
                  <w:rPr>
                    <w:noProof/>
                    <w:webHidden/>
                  </w:rPr>
                </w:rPrChange>
              </w:rPr>
              <w:fldChar w:fldCharType="begin"/>
            </w:r>
            <w:r w:rsidRPr="00EB7DE2">
              <w:rPr>
                <w:rFonts w:ascii="Times New Roman" w:hAnsi="Times New Roman"/>
                <w:noProof/>
                <w:webHidden/>
                <w:rPrChange w:id="2262" w:author="Chanh Duc Ngo" w:date="2019-03-13T09:59:00Z">
                  <w:rPr>
                    <w:noProof/>
                    <w:webHidden/>
                  </w:rPr>
                </w:rPrChange>
              </w:rPr>
              <w:instrText xml:space="preserve"> PAGEREF _Toc3204567 \h </w:instrText>
            </w:r>
          </w:ins>
          <w:r w:rsidRPr="00EB7DE2">
            <w:rPr>
              <w:rFonts w:ascii="Times New Roman" w:hAnsi="Times New Roman"/>
              <w:noProof/>
              <w:webHidden/>
              <w:rPrChange w:id="2263" w:author="Chanh Duc Ngo" w:date="2019-03-13T09:59:00Z">
                <w:rPr>
                  <w:rFonts w:ascii="Times New Roman" w:hAnsi="Times New Roman"/>
                  <w:noProof/>
                  <w:webHidden/>
                </w:rPr>
              </w:rPrChange>
            </w:rPr>
          </w:r>
          <w:r w:rsidRPr="00EB7DE2">
            <w:rPr>
              <w:rFonts w:ascii="Times New Roman" w:hAnsi="Times New Roman"/>
              <w:noProof/>
              <w:webHidden/>
              <w:rPrChange w:id="2264" w:author="Chanh Duc Ngo" w:date="2019-03-13T09:59:00Z">
                <w:rPr>
                  <w:noProof/>
                  <w:webHidden/>
                </w:rPr>
              </w:rPrChange>
            </w:rPr>
            <w:fldChar w:fldCharType="separate"/>
          </w:r>
          <w:ins w:id="2265" w:author="Thảo Nguyễn Kim" w:date="2019-03-11T15:00:00Z">
            <w:r w:rsidR="000E3618" w:rsidRPr="00EB7DE2">
              <w:rPr>
                <w:rFonts w:ascii="Times New Roman" w:hAnsi="Times New Roman"/>
                <w:noProof/>
                <w:webHidden/>
                <w:rPrChange w:id="2266" w:author="Chanh Duc Ngo" w:date="2019-03-13T09:59:00Z">
                  <w:rPr>
                    <w:noProof/>
                    <w:webHidden/>
                  </w:rPr>
                </w:rPrChange>
              </w:rPr>
              <w:t>100</w:t>
            </w:r>
          </w:ins>
          <w:ins w:id="2267" w:author="Thảo Nguyễn Kim" w:date="2019-03-11T13:46:00Z">
            <w:r w:rsidRPr="00EB7DE2">
              <w:rPr>
                <w:rFonts w:ascii="Times New Roman" w:hAnsi="Times New Roman"/>
                <w:noProof/>
                <w:webHidden/>
                <w:rPrChange w:id="2268" w:author="Chanh Duc Ngo" w:date="2019-03-13T09:59:00Z">
                  <w:rPr>
                    <w:noProof/>
                    <w:webHidden/>
                  </w:rPr>
                </w:rPrChange>
              </w:rPr>
              <w:fldChar w:fldCharType="end"/>
            </w:r>
            <w:r w:rsidRPr="00EB7DE2">
              <w:rPr>
                <w:rStyle w:val="Hyperlink"/>
                <w:rFonts w:ascii="Times New Roman" w:hAnsi="Times New Roman"/>
                <w:noProof/>
                <w:rPrChange w:id="2269" w:author="Chanh Duc Ngo" w:date="2019-03-13T09:59:00Z">
                  <w:rPr>
                    <w:rStyle w:val="Hyperlink"/>
                    <w:noProof/>
                  </w:rPr>
                </w:rPrChange>
              </w:rPr>
              <w:fldChar w:fldCharType="end"/>
            </w:r>
          </w:ins>
        </w:p>
        <w:p w14:paraId="0AE2FA6B" w14:textId="77777777" w:rsidR="00300761" w:rsidRPr="000E3618" w:rsidRDefault="00300761">
          <w:pPr>
            <w:pStyle w:val="TOC1"/>
            <w:tabs>
              <w:tab w:val="right" w:leader="dot" w:pos="8895"/>
            </w:tabs>
            <w:rPr>
              <w:ins w:id="2270" w:author="Thảo Nguyễn Kim" w:date="2019-03-11T13:46:00Z"/>
              <w:rFonts w:asciiTheme="minorHAnsi" w:eastAsiaTheme="minorEastAsia" w:hAnsiTheme="minorHAnsi" w:cstheme="minorBidi"/>
              <w:b/>
              <w:noProof/>
              <w:lang w:val="en-US"/>
              <w:rPrChange w:id="2271" w:author="Thảo Nguyễn Kim" w:date="2019-03-11T15:02:00Z">
                <w:rPr>
                  <w:ins w:id="2272" w:author="Thảo Nguyễn Kim" w:date="2019-03-11T13:46:00Z"/>
                  <w:rFonts w:asciiTheme="minorHAnsi" w:eastAsiaTheme="minorEastAsia" w:hAnsiTheme="minorHAnsi" w:cstheme="minorBidi"/>
                  <w:noProof/>
                  <w:lang w:val="en-US"/>
                </w:rPr>
              </w:rPrChange>
            </w:rPr>
          </w:pPr>
          <w:ins w:id="2273" w:author="Thảo Nguyễn Kim" w:date="2019-03-11T13:46:00Z">
            <w:r w:rsidRPr="00EB7DE2">
              <w:rPr>
                <w:rStyle w:val="Hyperlink"/>
                <w:rFonts w:ascii="Times New Roman" w:hAnsi="Times New Roman"/>
                <w:b/>
                <w:noProof/>
                <w:rPrChange w:id="2274" w:author="Chanh Duc Ngo" w:date="2019-03-13T09:59:00Z">
                  <w:rPr>
                    <w:rStyle w:val="Hyperlink"/>
                    <w:noProof/>
                  </w:rPr>
                </w:rPrChange>
              </w:rPr>
              <w:fldChar w:fldCharType="begin"/>
            </w:r>
            <w:r w:rsidRPr="00EB7DE2">
              <w:rPr>
                <w:rStyle w:val="Hyperlink"/>
                <w:rFonts w:ascii="Times New Roman" w:hAnsi="Times New Roman"/>
                <w:b/>
                <w:noProof/>
                <w:rPrChange w:id="2275" w:author="Chanh Duc Ngo" w:date="2019-03-13T09:59:00Z">
                  <w:rPr>
                    <w:rStyle w:val="Hyperlink"/>
                    <w:noProof/>
                  </w:rPr>
                </w:rPrChange>
              </w:rPr>
              <w:instrText xml:space="preserve"> </w:instrText>
            </w:r>
            <w:r w:rsidRPr="00EB7DE2">
              <w:rPr>
                <w:rFonts w:ascii="Times New Roman" w:hAnsi="Times New Roman"/>
                <w:b/>
                <w:noProof/>
                <w:rPrChange w:id="2276" w:author="Chanh Duc Ngo" w:date="2019-03-13T09:59:00Z">
                  <w:rPr>
                    <w:noProof/>
                  </w:rPr>
                </w:rPrChange>
              </w:rPr>
              <w:instrText>HYPERLINK \l "_Toc3204568"</w:instrText>
            </w:r>
            <w:r w:rsidRPr="00EB7DE2">
              <w:rPr>
                <w:rStyle w:val="Hyperlink"/>
                <w:rFonts w:ascii="Times New Roman" w:hAnsi="Times New Roman"/>
                <w:b/>
                <w:noProof/>
                <w:rPrChange w:id="2277" w:author="Chanh Duc Ngo" w:date="2019-03-13T09:59:00Z">
                  <w:rPr>
                    <w:rStyle w:val="Hyperlink"/>
                    <w:noProof/>
                  </w:rPr>
                </w:rPrChange>
              </w:rPr>
              <w:instrText xml:space="preserve"> </w:instrText>
            </w:r>
            <w:r w:rsidRPr="00EB7DE2">
              <w:rPr>
                <w:rStyle w:val="Hyperlink"/>
                <w:rFonts w:ascii="Times New Roman" w:hAnsi="Times New Roman"/>
                <w:b/>
                <w:noProof/>
                <w:rPrChange w:id="2278" w:author="Chanh Duc Ngo" w:date="2019-03-13T09:59:00Z">
                  <w:rPr>
                    <w:rStyle w:val="Hyperlink"/>
                    <w:noProof/>
                  </w:rPr>
                </w:rPrChange>
              </w:rPr>
              <w:fldChar w:fldCharType="separate"/>
            </w:r>
            <w:r w:rsidRPr="00EB7DE2">
              <w:rPr>
                <w:rStyle w:val="Hyperlink"/>
                <w:rFonts w:ascii="Times New Roman" w:hAnsi="Times New Roman"/>
                <w:b/>
                <w:noProof/>
                <w:rPrChange w:id="2279" w:author="Chanh Duc Ngo" w:date="2019-03-13T09:59:00Z">
                  <w:rPr>
                    <w:rStyle w:val="Hyperlink"/>
                    <w:rFonts w:ascii="Times New Roman" w:hAnsi="Times New Roman"/>
                    <w:noProof/>
                  </w:rPr>
                </w:rPrChange>
              </w:rPr>
              <w:t>DANH MỤC THAM KHẢO</w:t>
            </w:r>
            <w:r w:rsidRPr="00EB7DE2">
              <w:rPr>
                <w:rFonts w:ascii="Times New Roman" w:hAnsi="Times New Roman"/>
                <w:b/>
                <w:noProof/>
                <w:webHidden/>
                <w:rPrChange w:id="2280" w:author="Chanh Duc Ngo" w:date="2019-03-13T09:59:00Z">
                  <w:rPr>
                    <w:noProof/>
                    <w:webHidden/>
                  </w:rPr>
                </w:rPrChange>
              </w:rPr>
              <w:tab/>
            </w:r>
            <w:r w:rsidRPr="00EB7DE2">
              <w:rPr>
                <w:rFonts w:ascii="Times New Roman" w:hAnsi="Times New Roman"/>
                <w:b/>
                <w:noProof/>
                <w:webHidden/>
                <w:rPrChange w:id="2281" w:author="Chanh Duc Ngo" w:date="2019-03-13T09:59:00Z">
                  <w:rPr>
                    <w:noProof/>
                    <w:webHidden/>
                  </w:rPr>
                </w:rPrChange>
              </w:rPr>
              <w:fldChar w:fldCharType="begin"/>
            </w:r>
            <w:r w:rsidRPr="00EB7DE2">
              <w:rPr>
                <w:rFonts w:ascii="Times New Roman" w:hAnsi="Times New Roman"/>
                <w:b/>
                <w:noProof/>
                <w:webHidden/>
                <w:rPrChange w:id="2282" w:author="Chanh Duc Ngo" w:date="2019-03-13T09:59:00Z">
                  <w:rPr>
                    <w:noProof/>
                    <w:webHidden/>
                  </w:rPr>
                </w:rPrChange>
              </w:rPr>
              <w:instrText xml:space="preserve"> PAGEREF _Toc3204568 \h </w:instrText>
            </w:r>
          </w:ins>
          <w:r w:rsidRPr="00EB7DE2">
            <w:rPr>
              <w:rFonts w:ascii="Times New Roman" w:hAnsi="Times New Roman"/>
              <w:b/>
              <w:noProof/>
              <w:webHidden/>
              <w:rPrChange w:id="2283" w:author="Chanh Duc Ngo" w:date="2019-03-13T09:59:00Z">
                <w:rPr>
                  <w:rFonts w:ascii="Times New Roman" w:hAnsi="Times New Roman"/>
                  <w:b/>
                  <w:noProof/>
                  <w:webHidden/>
                </w:rPr>
              </w:rPrChange>
            </w:rPr>
          </w:r>
          <w:r w:rsidRPr="00EB7DE2">
            <w:rPr>
              <w:rFonts w:ascii="Times New Roman" w:hAnsi="Times New Roman"/>
              <w:b/>
              <w:noProof/>
              <w:webHidden/>
              <w:rPrChange w:id="2284" w:author="Chanh Duc Ngo" w:date="2019-03-13T09:59:00Z">
                <w:rPr>
                  <w:noProof/>
                  <w:webHidden/>
                </w:rPr>
              </w:rPrChange>
            </w:rPr>
            <w:fldChar w:fldCharType="separate"/>
          </w:r>
          <w:ins w:id="2285" w:author="Thảo Nguyễn Kim" w:date="2019-03-11T15:00:00Z">
            <w:r w:rsidR="000E3618" w:rsidRPr="00EB7DE2">
              <w:rPr>
                <w:rFonts w:ascii="Times New Roman" w:hAnsi="Times New Roman"/>
                <w:b/>
                <w:noProof/>
                <w:webHidden/>
                <w:rPrChange w:id="2286" w:author="Chanh Duc Ngo" w:date="2019-03-13T09:59:00Z">
                  <w:rPr>
                    <w:noProof/>
                    <w:webHidden/>
                  </w:rPr>
                </w:rPrChange>
              </w:rPr>
              <w:t>102</w:t>
            </w:r>
          </w:ins>
          <w:ins w:id="2287" w:author="Thảo Nguyễn Kim" w:date="2019-03-11T13:46:00Z">
            <w:r w:rsidRPr="00EB7DE2">
              <w:rPr>
                <w:rFonts w:ascii="Times New Roman" w:hAnsi="Times New Roman"/>
                <w:b/>
                <w:noProof/>
                <w:webHidden/>
                <w:rPrChange w:id="2288" w:author="Chanh Duc Ngo" w:date="2019-03-13T09:59:00Z">
                  <w:rPr>
                    <w:noProof/>
                    <w:webHidden/>
                  </w:rPr>
                </w:rPrChange>
              </w:rPr>
              <w:fldChar w:fldCharType="end"/>
            </w:r>
            <w:r w:rsidRPr="00EB7DE2">
              <w:rPr>
                <w:rStyle w:val="Hyperlink"/>
                <w:rFonts w:ascii="Times New Roman" w:hAnsi="Times New Roman"/>
                <w:b/>
                <w:noProof/>
                <w:rPrChange w:id="2289" w:author="Chanh Duc Ngo" w:date="2019-03-13T09:59:00Z">
                  <w:rPr>
                    <w:rStyle w:val="Hyperlink"/>
                    <w:noProof/>
                  </w:rPr>
                </w:rPrChange>
              </w:rPr>
              <w:fldChar w:fldCharType="end"/>
            </w:r>
          </w:ins>
        </w:p>
        <w:p w14:paraId="19F5B592" w14:textId="77777777" w:rsidR="0025146C" w:rsidRPr="000E3618" w:rsidDel="00300761" w:rsidRDefault="0025146C">
          <w:pPr>
            <w:pStyle w:val="TOC1"/>
            <w:tabs>
              <w:tab w:val="right" w:leader="dot" w:pos="9111"/>
            </w:tabs>
            <w:rPr>
              <w:del w:id="2290" w:author="Thảo Nguyễn Kim" w:date="2019-03-11T13:46:00Z"/>
              <w:rFonts w:asciiTheme="minorHAnsi" w:eastAsiaTheme="minorEastAsia" w:hAnsiTheme="minorHAnsi" w:cstheme="minorBidi"/>
              <w:b/>
              <w:noProof/>
              <w:rPrChange w:id="2291" w:author="Thảo Nguyễn Kim" w:date="2019-03-11T15:02:00Z">
                <w:rPr>
                  <w:del w:id="2292" w:author="Thảo Nguyễn Kim" w:date="2019-03-11T13:46:00Z"/>
                  <w:rFonts w:asciiTheme="minorHAnsi" w:eastAsiaTheme="minorEastAsia" w:hAnsiTheme="minorHAnsi" w:cstheme="minorBidi"/>
                  <w:noProof/>
                </w:rPr>
              </w:rPrChange>
            </w:rPr>
          </w:pPr>
          <w:del w:id="2293" w:author="Thảo Nguyễn Kim" w:date="2019-03-11T13:46:00Z">
            <w:r w:rsidRPr="000E3618" w:rsidDel="00300761">
              <w:rPr>
                <w:rStyle w:val="Hyperlink"/>
                <w:rFonts w:ascii="Times New Roman" w:hAnsi="Times New Roman"/>
                <w:b/>
                <w:noProof/>
                <w:rPrChange w:id="2294" w:author="Thảo Nguyễn Kim" w:date="2019-03-11T15:02:00Z">
                  <w:rPr>
                    <w:rStyle w:val="Hyperlink"/>
                    <w:rFonts w:ascii="Times New Roman" w:hAnsi="Times New Roman"/>
                    <w:noProof/>
                  </w:rPr>
                </w:rPrChange>
              </w:rPr>
              <w:delText>LỜI CẢM ƠN</w:delText>
            </w:r>
            <w:r w:rsidRPr="000E3618" w:rsidDel="00300761">
              <w:rPr>
                <w:b/>
                <w:noProof/>
                <w:webHidden/>
                <w:rPrChange w:id="2295" w:author="Thảo Nguyễn Kim" w:date="2019-03-11T15:02:00Z">
                  <w:rPr>
                    <w:noProof/>
                    <w:webHidden/>
                  </w:rPr>
                </w:rPrChange>
              </w:rPr>
              <w:tab/>
              <w:delText>1</w:delText>
            </w:r>
          </w:del>
        </w:p>
        <w:p w14:paraId="0243537F" w14:textId="77777777" w:rsidR="0025146C" w:rsidRPr="000E3618" w:rsidDel="00300761" w:rsidRDefault="0025146C">
          <w:pPr>
            <w:pStyle w:val="TOC1"/>
            <w:tabs>
              <w:tab w:val="right" w:leader="dot" w:pos="9111"/>
            </w:tabs>
            <w:rPr>
              <w:del w:id="2296" w:author="Thảo Nguyễn Kim" w:date="2019-03-11T13:46:00Z"/>
              <w:rFonts w:asciiTheme="minorHAnsi" w:eastAsiaTheme="minorEastAsia" w:hAnsiTheme="minorHAnsi" w:cstheme="minorBidi"/>
              <w:b/>
              <w:noProof/>
              <w:rPrChange w:id="2297" w:author="Thảo Nguyễn Kim" w:date="2019-03-11T15:02:00Z">
                <w:rPr>
                  <w:del w:id="2298" w:author="Thảo Nguyễn Kim" w:date="2019-03-11T13:46:00Z"/>
                  <w:rFonts w:asciiTheme="minorHAnsi" w:eastAsiaTheme="minorEastAsia" w:hAnsiTheme="minorHAnsi" w:cstheme="minorBidi"/>
                  <w:noProof/>
                </w:rPr>
              </w:rPrChange>
            </w:rPr>
          </w:pPr>
          <w:del w:id="2299" w:author="Thảo Nguyễn Kim" w:date="2019-03-11T13:46:00Z">
            <w:r w:rsidRPr="000E3618" w:rsidDel="00300761">
              <w:rPr>
                <w:rStyle w:val="Hyperlink"/>
                <w:rFonts w:ascii="Times New Roman" w:hAnsi="Times New Roman"/>
                <w:b/>
                <w:noProof/>
                <w:rPrChange w:id="2300" w:author="Thảo Nguyễn Kim" w:date="2019-03-11T15:02:00Z">
                  <w:rPr>
                    <w:rStyle w:val="Hyperlink"/>
                    <w:rFonts w:ascii="Times New Roman" w:hAnsi="Times New Roman"/>
                    <w:noProof/>
                  </w:rPr>
                </w:rPrChange>
              </w:rPr>
              <w:delText>ĐỀ CƯƠNG CHI TIẾT</w:delText>
            </w:r>
            <w:r w:rsidRPr="000E3618" w:rsidDel="00300761">
              <w:rPr>
                <w:b/>
                <w:noProof/>
                <w:webHidden/>
                <w:rPrChange w:id="2301" w:author="Thảo Nguyễn Kim" w:date="2019-03-11T15:02:00Z">
                  <w:rPr>
                    <w:noProof/>
                    <w:webHidden/>
                  </w:rPr>
                </w:rPrChange>
              </w:rPr>
              <w:tab/>
              <w:delText>2</w:delText>
            </w:r>
          </w:del>
        </w:p>
        <w:p w14:paraId="6BE6DE1D" w14:textId="77777777" w:rsidR="0025146C" w:rsidRPr="000E3618" w:rsidDel="00300761" w:rsidRDefault="0025146C">
          <w:pPr>
            <w:pStyle w:val="TOC1"/>
            <w:tabs>
              <w:tab w:val="right" w:leader="dot" w:pos="9111"/>
            </w:tabs>
            <w:rPr>
              <w:del w:id="2302" w:author="Thảo Nguyễn Kim" w:date="2019-03-11T13:46:00Z"/>
              <w:rFonts w:asciiTheme="minorHAnsi" w:eastAsiaTheme="minorEastAsia" w:hAnsiTheme="minorHAnsi" w:cstheme="minorBidi"/>
              <w:b/>
              <w:noProof/>
              <w:rPrChange w:id="2303" w:author="Thảo Nguyễn Kim" w:date="2019-03-11T15:02:00Z">
                <w:rPr>
                  <w:del w:id="2304" w:author="Thảo Nguyễn Kim" w:date="2019-03-11T13:46:00Z"/>
                  <w:rFonts w:asciiTheme="minorHAnsi" w:eastAsiaTheme="minorEastAsia" w:hAnsiTheme="minorHAnsi" w:cstheme="minorBidi"/>
                  <w:noProof/>
                </w:rPr>
              </w:rPrChange>
            </w:rPr>
          </w:pPr>
          <w:del w:id="2305" w:author="Thảo Nguyễn Kim" w:date="2019-03-11T13:46:00Z">
            <w:r w:rsidRPr="000E3618" w:rsidDel="00300761">
              <w:rPr>
                <w:rStyle w:val="Hyperlink"/>
                <w:rFonts w:ascii="Times New Roman" w:hAnsi="Times New Roman"/>
                <w:b/>
                <w:noProof/>
                <w:rPrChange w:id="2306" w:author="Thảo Nguyễn Kim" w:date="2019-03-11T15:02:00Z">
                  <w:rPr>
                    <w:rStyle w:val="Hyperlink"/>
                    <w:rFonts w:ascii="Times New Roman" w:hAnsi="Times New Roman"/>
                    <w:noProof/>
                  </w:rPr>
                </w:rPrChange>
              </w:rPr>
              <w:delText>DANH MỤC BẢNG</w:delText>
            </w:r>
            <w:r w:rsidRPr="000E3618" w:rsidDel="00300761">
              <w:rPr>
                <w:b/>
                <w:noProof/>
                <w:webHidden/>
                <w:rPrChange w:id="2307" w:author="Thảo Nguyễn Kim" w:date="2019-03-11T15:02:00Z">
                  <w:rPr>
                    <w:noProof/>
                    <w:webHidden/>
                  </w:rPr>
                </w:rPrChange>
              </w:rPr>
              <w:tab/>
              <w:delText>8</w:delText>
            </w:r>
          </w:del>
        </w:p>
        <w:p w14:paraId="12E3FA79" w14:textId="77777777" w:rsidR="0025146C" w:rsidRPr="000E3618" w:rsidDel="00300761" w:rsidRDefault="0025146C">
          <w:pPr>
            <w:pStyle w:val="TOC1"/>
            <w:tabs>
              <w:tab w:val="right" w:leader="dot" w:pos="9111"/>
            </w:tabs>
            <w:rPr>
              <w:del w:id="2308" w:author="Thảo Nguyễn Kim" w:date="2019-03-11T13:46:00Z"/>
              <w:rFonts w:asciiTheme="minorHAnsi" w:eastAsiaTheme="minorEastAsia" w:hAnsiTheme="minorHAnsi" w:cstheme="minorBidi"/>
              <w:b/>
              <w:noProof/>
              <w:rPrChange w:id="2309" w:author="Thảo Nguyễn Kim" w:date="2019-03-11T15:02:00Z">
                <w:rPr>
                  <w:del w:id="2310" w:author="Thảo Nguyễn Kim" w:date="2019-03-11T13:46:00Z"/>
                  <w:rFonts w:asciiTheme="minorHAnsi" w:eastAsiaTheme="minorEastAsia" w:hAnsiTheme="minorHAnsi" w:cstheme="minorBidi"/>
                  <w:noProof/>
                </w:rPr>
              </w:rPrChange>
            </w:rPr>
          </w:pPr>
          <w:del w:id="2311" w:author="Thảo Nguyễn Kim" w:date="2019-03-11T13:46:00Z">
            <w:r w:rsidRPr="000E3618" w:rsidDel="00300761">
              <w:rPr>
                <w:rStyle w:val="Hyperlink"/>
                <w:rFonts w:ascii="Times New Roman" w:hAnsi="Times New Roman"/>
                <w:b/>
                <w:noProof/>
                <w:rPrChange w:id="2312" w:author="Thảo Nguyễn Kim" w:date="2019-03-11T15:02:00Z">
                  <w:rPr>
                    <w:rStyle w:val="Hyperlink"/>
                    <w:rFonts w:ascii="Times New Roman" w:hAnsi="Times New Roman"/>
                    <w:noProof/>
                  </w:rPr>
                </w:rPrChange>
              </w:rPr>
              <w:delText>DANH MỤC HÌNH ẢNH</w:delText>
            </w:r>
            <w:r w:rsidRPr="000E3618" w:rsidDel="00300761">
              <w:rPr>
                <w:b/>
                <w:noProof/>
                <w:webHidden/>
                <w:rPrChange w:id="2313" w:author="Thảo Nguyễn Kim" w:date="2019-03-11T15:02:00Z">
                  <w:rPr>
                    <w:noProof/>
                    <w:webHidden/>
                  </w:rPr>
                </w:rPrChange>
              </w:rPr>
              <w:tab/>
              <w:delText>9</w:delText>
            </w:r>
          </w:del>
        </w:p>
        <w:p w14:paraId="4F0CA8C8" w14:textId="77777777" w:rsidR="0025146C" w:rsidRPr="000E3618" w:rsidDel="00300761" w:rsidRDefault="0025146C">
          <w:pPr>
            <w:pStyle w:val="TOC1"/>
            <w:tabs>
              <w:tab w:val="right" w:leader="dot" w:pos="9111"/>
            </w:tabs>
            <w:rPr>
              <w:del w:id="2314" w:author="Thảo Nguyễn Kim" w:date="2019-03-11T13:46:00Z"/>
              <w:rFonts w:asciiTheme="minorHAnsi" w:eastAsiaTheme="minorEastAsia" w:hAnsiTheme="minorHAnsi" w:cstheme="minorBidi"/>
              <w:b/>
              <w:noProof/>
              <w:rPrChange w:id="2315" w:author="Thảo Nguyễn Kim" w:date="2019-03-11T15:02:00Z">
                <w:rPr>
                  <w:del w:id="2316" w:author="Thảo Nguyễn Kim" w:date="2019-03-11T13:46:00Z"/>
                  <w:rFonts w:asciiTheme="minorHAnsi" w:eastAsiaTheme="minorEastAsia" w:hAnsiTheme="minorHAnsi" w:cstheme="minorBidi"/>
                  <w:noProof/>
                </w:rPr>
              </w:rPrChange>
            </w:rPr>
          </w:pPr>
          <w:del w:id="2317" w:author="Thảo Nguyễn Kim" w:date="2019-03-11T13:46:00Z">
            <w:r w:rsidRPr="000E3618" w:rsidDel="00300761">
              <w:rPr>
                <w:rStyle w:val="Hyperlink"/>
                <w:rFonts w:ascii="Times New Roman" w:hAnsi="Times New Roman"/>
                <w:b/>
                <w:noProof/>
                <w:rPrChange w:id="2318" w:author="Thảo Nguyễn Kim" w:date="2019-03-11T15:02:00Z">
                  <w:rPr>
                    <w:rStyle w:val="Hyperlink"/>
                    <w:rFonts w:ascii="Times New Roman" w:hAnsi="Times New Roman"/>
                    <w:noProof/>
                  </w:rPr>
                </w:rPrChange>
              </w:rPr>
              <w:delText>DANH MỤC MÃ NGUỒN</w:delText>
            </w:r>
            <w:r w:rsidRPr="000E3618" w:rsidDel="00300761">
              <w:rPr>
                <w:b/>
                <w:noProof/>
                <w:webHidden/>
                <w:rPrChange w:id="2319" w:author="Thảo Nguyễn Kim" w:date="2019-03-11T15:02:00Z">
                  <w:rPr>
                    <w:noProof/>
                    <w:webHidden/>
                  </w:rPr>
                </w:rPrChange>
              </w:rPr>
              <w:tab/>
              <w:delText>11</w:delText>
            </w:r>
          </w:del>
        </w:p>
        <w:p w14:paraId="33B3DCAB" w14:textId="77777777" w:rsidR="0025146C" w:rsidRPr="000E3618" w:rsidDel="00300761" w:rsidRDefault="0025146C">
          <w:pPr>
            <w:pStyle w:val="TOC1"/>
            <w:tabs>
              <w:tab w:val="right" w:leader="dot" w:pos="9111"/>
            </w:tabs>
            <w:rPr>
              <w:del w:id="2320" w:author="Thảo Nguyễn Kim" w:date="2019-03-11T13:46:00Z"/>
              <w:rFonts w:asciiTheme="minorHAnsi" w:eastAsiaTheme="minorEastAsia" w:hAnsiTheme="minorHAnsi" w:cstheme="minorBidi"/>
              <w:b/>
              <w:noProof/>
              <w:rPrChange w:id="2321" w:author="Thảo Nguyễn Kim" w:date="2019-03-11T15:02:00Z">
                <w:rPr>
                  <w:del w:id="2322" w:author="Thảo Nguyễn Kim" w:date="2019-03-11T13:46:00Z"/>
                  <w:rFonts w:asciiTheme="minorHAnsi" w:eastAsiaTheme="minorEastAsia" w:hAnsiTheme="minorHAnsi" w:cstheme="minorBidi"/>
                  <w:noProof/>
                </w:rPr>
              </w:rPrChange>
            </w:rPr>
          </w:pPr>
          <w:del w:id="2323" w:author="Thảo Nguyễn Kim" w:date="2019-03-11T13:46:00Z">
            <w:r w:rsidRPr="000E3618" w:rsidDel="00300761">
              <w:rPr>
                <w:rStyle w:val="Hyperlink"/>
                <w:rFonts w:ascii="Times New Roman" w:hAnsi="Times New Roman"/>
                <w:b/>
                <w:noProof/>
                <w:rPrChange w:id="2324" w:author="Thảo Nguyễn Kim" w:date="2019-03-11T15:02:00Z">
                  <w:rPr>
                    <w:rStyle w:val="Hyperlink"/>
                    <w:rFonts w:ascii="Times New Roman" w:hAnsi="Times New Roman"/>
                    <w:noProof/>
                  </w:rPr>
                </w:rPrChange>
              </w:rPr>
              <w:delText>TÓM TẮT KHOÁ LUẬN</w:delText>
            </w:r>
            <w:r w:rsidRPr="000E3618" w:rsidDel="00300761">
              <w:rPr>
                <w:b/>
                <w:noProof/>
                <w:webHidden/>
                <w:rPrChange w:id="2325" w:author="Thảo Nguyễn Kim" w:date="2019-03-11T15:02:00Z">
                  <w:rPr>
                    <w:noProof/>
                    <w:webHidden/>
                  </w:rPr>
                </w:rPrChange>
              </w:rPr>
              <w:tab/>
              <w:delText>13</w:delText>
            </w:r>
          </w:del>
        </w:p>
        <w:p w14:paraId="16256810" w14:textId="77777777" w:rsidR="0025146C" w:rsidRPr="000E3618" w:rsidDel="00300761" w:rsidRDefault="0025146C">
          <w:pPr>
            <w:pStyle w:val="TOC1"/>
            <w:tabs>
              <w:tab w:val="right" w:leader="dot" w:pos="9111"/>
            </w:tabs>
            <w:rPr>
              <w:del w:id="2326" w:author="Thảo Nguyễn Kim" w:date="2019-03-11T13:46:00Z"/>
              <w:rFonts w:asciiTheme="minorHAnsi" w:eastAsiaTheme="minorEastAsia" w:hAnsiTheme="minorHAnsi" w:cstheme="minorBidi"/>
              <w:b/>
              <w:noProof/>
              <w:rPrChange w:id="2327" w:author="Thảo Nguyễn Kim" w:date="2019-03-11T15:02:00Z">
                <w:rPr>
                  <w:del w:id="2328" w:author="Thảo Nguyễn Kim" w:date="2019-03-11T13:46:00Z"/>
                  <w:rFonts w:asciiTheme="minorHAnsi" w:eastAsiaTheme="minorEastAsia" w:hAnsiTheme="minorHAnsi" w:cstheme="minorBidi"/>
                  <w:noProof/>
                </w:rPr>
              </w:rPrChange>
            </w:rPr>
          </w:pPr>
          <w:del w:id="2329" w:author="Thảo Nguyễn Kim" w:date="2019-03-11T13:46:00Z">
            <w:r w:rsidRPr="000E3618" w:rsidDel="00300761">
              <w:rPr>
                <w:rStyle w:val="Hyperlink"/>
                <w:rFonts w:ascii="Times New Roman" w:hAnsi="Times New Roman"/>
                <w:b/>
                <w:noProof/>
                <w:rPrChange w:id="2330" w:author="Thảo Nguyễn Kim" w:date="2019-03-11T15:02:00Z">
                  <w:rPr>
                    <w:rStyle w:val="Hyperlink"/>
                    <w:rFonts w:ascii="Times New Roman" w:hAnsi="Times New Roman"/>
                    <w:noProof/>
                  </w:rPr>
                </w:rPrChange>
              </w:rPr>
              <w:delText>KẾT QUẢ ĐẠT ĐƯỢC</w:delText>
            </w:r>
            <w:r w:rsidRPr="000E3618" w:rsidDel="00300761">
              <w:rPr>
                <w:b/>
                <w:noProof/>
                <w:webHidden/>
                <w:rPrChange w:id="2331" w:author="Thảo Nguyễn Kim" w:date="2019-03-11T15:02:00Z">
                  <w:rPr>
                    <w:noProof/>
                    <w:webHidden/>
                  </w:rPr>
                </w:rPrChange>
              </w:rPr>
              <w:tab/>
              <w:delText>14</w:delText>
            </w:r>
          </w:del>
        </w:p>
        <w:p w14:paraId="3415DC6B" w14:textId="77777777" w:rsidR="0025146C" w:rsidRPr="000E3618" w:rsidDel="00300761" w:rsidRDefault="0025146C">
          <w:pPr>
            <w:pStyle w:val="TOC1"/>
            <w:tabs>
              <w:tab w:val="left" w:pos="440"/>
              <w:tab w:val="right" w:leader="dot" w:pos="9111"/>
            </w:tabs>
            <w:rPr>
              <w:del w:id="2332" w:author="Thảo Nguyễn Kim" w:date="2019-03-11T13:46:00Z"/>
              <w:rFonts w:asciiTheme="minorHAnsi" w:eastAsiaTheme="minorEastAsia" w:hAnsiTheme="minorHAnsi" w:cstheme="minorBidi"/>
              <w:b/>
              <w:noProof/>
              <w:rPrChange w:id="2333" w:author="Thảo Nguyễn Kim" w:date="2019-03-11T15:02:00Z">
                <w:rPr>
                  <w:del w:id="2334" w:author="Thảo Nguyễn Kim" w:date="2019-03-11T13:46:00Z"/>
                  <w:rFonts w:asciiTheme="minorHAnsi" w:eastAsiaTheme="minorEastAsia" w:hAnsiTheme="minorHAnsi" w:cstheme="minorBidi"/>
                  <w:noProof/>
                </w:rPr>
              </w:rPrChange>
            </w:rPr>
          </w:pPr>
          <w:del w:id="2335" w:author="Thảo Nguyễn Kim" w:date="2019-03-11T13:46:00Z">
            <w:r w:rsidRPr="000E3618" w:rsidDel="00300761">
              <w:rPr>
                <w:rStyle w:val="Hyperlink"/>
                <w:rFonts w:ascii="Times New Roman" w:hAnsi="Times New Roman"/>
                <w:b/>
                <w:noProof/>
                <w:rPrChange w:id="2336" w:author="Thảo Nguyễn Kim" w:date="2019-03-11T15:02:00Z">
                  <w:rPr>
                    <w:rStyle w:val="Hyperlink"/>
                    <w:rFonts w:ascii="Times New Roman" w:hAnsi="Times New Roman"/>
                    <w:noProof/>
                  </w:rPr>
                </w:rPrChange>
              </w:rPr>
              <w:delText>1.</w:delText>
            </w:r>
            <w:r w:rsidRPr="000E3618" w:rsidDel="00300761">
              <w:rPr>
                <w:rFonts w:asciiTheme="minorHAnsi" w:eastAsiaTheme="minorEastAsia" w:hAnsiTheme="minorHAnsi" w:cstheme="minorBidi"/>
                <w:b/>
                <w:noProof/>
                <w:rPrChange w:id="2337"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Change w:id="2338" w:author="Thảo Nguyễn Kim" w:date="2019-03-11T15:02:00Z">
                  <w:rPr>
                    <w:rStyle w:val="Hyperlink"/>
                    <w:rFonts w:ascii="Times New Roman" w:hAnsi="Times New Roman"/>
                    <w:noProof/>
                  </w:rPr>
                </w:rPrChange>
              </w:rPr>
              <w:delText>CHƯƠNG 1: TỔNG QUAN</w:delText>
            </w:r>
            <w:r w:rsidRPr="000E3618" w:rsidDel="00300761">
              <w:rPr>
                <w:b/>
                <w:noProof/>
                <w:webHidden/>
                <w:rPrChange w:id="2339" w:author="Thảo Nguyễn Kim" w:date="2019-03-11T15:02:00Z">
                  <w:rPr>
                    <w:noProof/>
                    <w:webHidden/>
                  </w:rPr>
                </w:rPrChange>
              </w:rPr>
              <w:tab/>
              <w:delText>15</w:delText>
            </w:r>
          </w:del>
        </w:p>
        <w:p w14:paraId="45B5CDF6" w14:textId="77777777" w:rsidR="0025146C" w:rsidRPr="000E3618" w:rsidDel="00300761" w:rsidRDefault="0025146C">
          <w:pPr>
            <w:pStyle w:val="TOC2"/>
            <w:tabs>
              <w:tab w:val="left" w:pos="880"/>
              <w:tab w:val="right" w:leader="dot" w:pos="9111"/>
            </w:tabs>
            <w:rPr>
              <w:del w:id="2340" w:author="Thảo Nguyễn Kim" w:date="2019-03-11T13:46:00Z"/>
              <w:rFonts w:asciiTheme="minorHAnsi" w:eastAsiaTheme="minorEastAsia" w:hAnsiTheme="minorHAnsi" w:cstheme="minorBidi"/>
              <w:b/>
              <w:noProof/>
              <w:rPrChange w:id="2341" w:author="Thảo Nguyễn Kim" w:date="2019-03-11T15:02:00Z">
                <w:rPr>
                  <w:del w:id="2342" w:author="Thảo Nguyễn Kim" w:date="2019-03-11T13:46:00Z"/>
                  <w:rFonts w:asciiTheme="minorHAnsi" w:eastAsiaTheme="minorEastAsia" w:hAnsiTheme="minorHAnsi" w:cstheme="minorBidi"/>
                  <w:noProof/>
                </w:rPr>
              </w:rPrChange>
            </w:rPr>
          </w:pPr>
          <w:del w:id="2343" w:author="Thảo Nguyễn Kim" w:date="2019-03-11T13:46:00Z">
            <w:r w:rsidRPr="000E3618" w:rsidDel="00300761">
              <w:rPr>
                <w:rStyle w:val="Hyperlink"/>
                <w:rFonts w:ascii="Times New Roman" w:hAnsi="Times New Roman"/>
                <w:b/>
                <w:noProof/>
              </w:rPr>
              <w:delText>1.1.</w:delText>
            </w:r>
            <w:r w:rsidRPr="000E3618" w:rsidDel="00300761">
              <w:rPr>
                <w:rFonts w:asciiTheme="minorHAnsi" w:eastAsiaTheme="minorEastAsia" w:hAnsiTheme="minorHAnsi" w:cstheme="minorBidi"/>
                <w:b/>
                <w:noProof/>
                <w:rPrChange w:id="234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Giới thiệu đề tài</w:delText>
            </w:r>
            <w:r w:rsidRPr="000E3618" w:rsidDel="00300761">
              <w:rPr>
                <w:b/>
                <w:noProof/>
                <w:webHidden/>
                <w:rPrChange w:id="2345" w:author="Thảo Nguyễn Kim" w:date="2019-03-11T15:02:00Z">
                  <w:rPr>
                    <w:noProof/>
                    <w:webHidden/>
                  </w:rPr>
                </w:rPrChange>
              </w:rPr>
              <w:tab/>
              <w:delText>15</w:delText>
            </w:r>
          </w:del>
        </w:p>
        <w:p w14:paraId="6AAB2F14" w14:textId="77777777" w:rsidR="0025146C" w:rsidRPr="000E3618" w:rsidDel="00300761" w:rsidRDefault="0025146C">
          <w:pPr>
            <w:pStyle w:val="TOC3"/>
            <w:tabs>
              <w:tab w:val="left" w:pos="1320"/>
              <w:tab w:val="right" w:leader="dot" w:pos="9111"/>
            </w:tabs>
            <w:rPr>
              <w:del w:id="2346" w:author="Thảo Nguyễn Kim" w:date="2019-03-11T13:46:00Z"/>
              <w:rFonts w:asciiTheme="minorHAnsi" w:eastAsiaTheme="minorEastAsia" w:hAnsiTheme="minorHAnsi" w:cstheme="minorBidi"/>
              <w:b/>
              <w:noProof/>
              <w:rPrChange w:id="2347" w:author="Thảo Nguyễn Kim" w:date="2019-03-11T15:02:00Z">
                <w:rPr>
                  <w:del w:id="2348" w:author="Thảo Nguyễn Kim" w:date="2019-03-11T13:46:00Z"/>
                  <w:rFonts w:asciiTheme="minorHAnsi" w:eastAsiaTheme="minorEastAsia" w:hAnsiTheme="minorHAnsi" w:cstheme="minorBidi"/>
                  <w:noProof/>
                </w:rPr>
              </w:rPrChange>
            </w:rPr>
          </w:pPr>
          <w:del w:id="2349" w:author="Thảo Nguyễn Kim" w:date="2019-03-11T13:46:00Z">
            <w:r w:rsidRPr="000E3618" w:rsidDel="00300761">
              <w:rPr>
                <w:rStyle w:val="Hyperlink"/>
                <w:rFonts w:ascii="Times New Roman" w:hAnsi="Times New Roman"/>
                <w:b/>
                <w:noProof/>
              </w:rPr>
              <w:delText>1.1.1.</w:delText>
            </w:r>
            <w:r w:rsidRPr="000E3618" w:rsidDel="00300761">
              <w:rPr>
                <w:rFonts w:asciiTheme="minorHAnsi" w:eastAsiaTheme="minorEastAsia" w:hAnsiTheme="minorHAnsi" w:cstheme="minorBidi"/>
                <w:b/>
                <w:noProof/>
                <w:rPrChange w:id="235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Lí do thực hiện đề tài</w:delText>
            </w:r>
            <w:r w:rsidRPr="000E3618" w:rsidDel="00300761">
              <w:rPr>
                <w:b/>
                <w:noProof/>
                <w:webHidden/>
                <w:rPrChange w:id="2351" w:author="Thảo Nguyễn Kim" w:date="2019-03-11T15:02:00Z">
                  <w:rPr>
                    <w:noProof/>
                    <w:webHidden/>
                  </w:rPr>
                </w:rPrChange>
              </w:rPr>
              <w:tab/>
              <w:delText>15</w:delText>
            </w:r>
          </w:del>
        </w:p>
        <w:p w14:paraId="443A14DE" w14:textId="77777777" w:rsidR="0025146C" w:rsidRPr="000E3618" w:rsidDel="00300761" w:rsidRDefault="0025146C">
          <w:pPr>
            <w:pStyle w:val="TOC3"/>
            <w:tabs>
              <w:tab w:val="left" w:pos="1320"/>
              <w:tab w:val="right" w:leader="dot" w:pos="9111"/>
            </w:tabs>
            <w:rPr>
              <w:del w:id="2352" w:author="Thảo Nguyễn Kim" w:date="2019-03-11T13:46:00Z"/>
              <w:rFonts w:asciiTheme="minorHAnsi" w:eastAsiaTheme="minorEastAsia" w:hAnsiTheme="minorHAnsi" w:cstheme="minorBidi"/>
              <w:b/>
              <w:noProof/>
              <w:rPrChange w:id="2353" w:author="Thảo Nguyễn Kim" w:date="2019-03-11T15:02:00Z">
                <w:rPr>
                  <w:del w:id="2354" w:author="Thảo Nguyễn Kim" w:date="2019-03-11T13:46:00Z"/>
                  <w:rFonts w:asciiTheme="minorHAnsi" w:eastAsiaTheme="minorEastAsia" w:hAnsiTheme="minorHAnsi" w:cstheme="minorBidi"/>
                  <w:noProof/>
                </w:rPr>
              </w:rPrChange>
            </w:rPr>
          </w:pPr>
          <w:del w:id="2355" w:author="Thảo Nguyễn Kim" w:date="2019-03-11T13:46:00Z">
            <w:r w:rsidRPr="000E3618" w:rsidDel="00300761">
              <w:rPr>
                <w:rStyle w:val="Hyperlink"/>
                <w:rFonts w:ascii="Times New Roman" w:hAnsi="Times New Roman"/>
                <w:b/>
                <w:noProof/>
              </w:rPr>
              <w:delText>1.1.2.</w:delText>
            </w:r>
            <w:r w:rsidRPr="000E3618" w:rsidDel="00300761">
              <w:rPr>
                <w:rFonts w:asciiTheme="minorHAnsi" w:eastAsiaTheme="minorEastAsia" w:hAnsiTheme="minorHAnsi" w:cstheme="minorBidi"/>
                <w:b/>
                <w:noProof/>
                <w:rPrChange w:id="235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Mục tiêu của đề tài</w:delText>
            </w:r>
            <w:r w:rsidRPr="000E3618" w:rsidDel="00300761">
              <w:rPr>
                <w:b/>
                <w:noProof/>
                <w:webHidden/>
                <w:rPrChange w:id="2357" w:author="Thảo Nguyễn Kim" w:date="2019-03-11T15:02:00Z">
                  <w:rPr>
                    <w:noProof/>
                    <w:webHidden/>
                  </w:rPr>
                </w:rPrChange>
              </w:rPr>
              <w:tab/>
              <w:delText>15</w:delText>
            </w:r>
          </w:del>
        </w:p>
        <w:p w14:paraId="033F5322" w14:textId="77777777" w:rsidR="0025146C" w:rsidRPr="000E3618" w:rsidDel="00300761" w:rsidRDefault="0025146C">
          <w:pPr>
            <w:pStyle w:val="TOC1"/>
            <w:tabs>
              <w:tab w:val="left" w:pos="440"/>
              <w:tab w:val="right" w:leader="dot" w:pos="9111"/>
            </w:tabs>
            <w:rPr>
              <w:del w:id="2358" w:author="Thảo Nguyễn Kim" w:date="2019-03-11T13:46:00Z"/>
              <w:rFonts w:asciiTheme="minorHAnsi" w:eastAsiaTheme="minorEastAsia" w:hAnsiTheme="minorHAnsi" w:cstheme="minorBidi"/>
              <w:b/>
              <w:noProof/>
              <w:rPrChange w:id="2359" w:author="Thảo Nguyễn Kim" w:date="2019-03-11T15:02:00Z">
                <w:rPr>
                  <w:del w:id="2360" w:author="Thảo Nguyễn Kim" w:date="2019-03-11T13:46:00Z"/>
                  <w:rFonts w:asciiTheme="minorHAnsi" w:eastAsiaTheme="minorEastAsia" w:hAnsiTheme="minorHAnsi" w:cstheme="minorBidi"/>
                  <w:noProof/>
                </w:rPr>
              </w:rPrChange>
            </w:rPr>
          </w:pPr>
          <w:del w:id="2361" w:author="Thảo Nguyễn Kim" w:date="2019-03-11T13:46:00Z">
            <w:r w:rsidRPr="000E3618" w:rsidDel="00300761">
              <w:rPr>
                <w:rStyle w:val="Hyperlink"/>
                <w:rFonts w:ascii="Times New Roman" w:eastAsia="SimSun" w:hAnsi="Times New Roman"/>
                <w:b/>
                <w:noProof/>
              </w:rPr>
              <w:delText>2.</w:delText>
            </w:r>
            <w:r w:rsidRPr="000E3618" w:rsidDel="00300761">
              <w:rPr>
                <w:rFonts w:asciiTheme="minorHAnsi" w:eastAsiaTheme="minorEastAsia" w:hAnsiTheme="minorHAnsi" w:cstheme="minorBidi"/>
                <w:b/>
                <w:noProof/>
                <w:rPrChange w:id="236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CHƯƠNG 2: PHÁT TRIỂN NHANH PHẦN MỀM QUẢN LÝ DỰA TRÊN QUY TRÌNH NGHIỆP VỤ</w:delText>
            </w:r>
            <w:r w:rsidRPr="000E3618" w:rsidDel="00300761">
              <w:rPr>
                <w:b/>
                <w:noProof/>
                <w:webHidden/>
                <w:rPrChange w:id="2363" w:author="Thảo Nguyễn Kim" w:date="2019-03-11T15:02:00Z">
                  <w:rPr>
                    <w:noProof/>
                    <w:webHidden/>
                  </w:rPr>
                </w:rPrChange>
              </w:rPr>
              <w:tab/>
              <w:delText>16</w:delText>
            </w:r>
          </w:del>
        </w:p>
        <w:p w14:paraId="2F64E198" w14:textId="77777777" w:rsidR="0025146C" w:rsidRPr="000E3618" w:rsidDel="00300761" w:rsidRDefault="0025146C">
          <w:pPr>
            <w:pStyle w:val="TOC2"/>
            <w:tabs>
              <w:tab w:val="left" w:pos="880"/>
              <w:tab w:val="right" w:leader="dot" w:pos="9111"/>
            </w:tabs>
            <w:rPr>
              <w:del w:id="2364" w:author="Thảo Nguyễn Kim" w:date="2019-03-11T13:46:00Z"/>
              <w:rFonts w:asciiTheme="minorHAnsi" w:eastAsiaTheme="minorEastAsia" w:hAnsiTheme="minorHAnsi" w:cstheme="minorBidi"/>
              <w:b/>
              <w:noProof/>
              <w:rPrChange w:id="2365" w:author="Thảo Nguyễn Kim" w:date="2019-03-11T15:02:00Z">
                <w:rPr>
                  <w:del w:id="2366" w:author="Thảo Nguyễn Kim" w:date="2019-03-11T13:46:00Z"/>
                  <w:rFonts w:asciiTheme="minorHAnsi" w:eastAsiaTheme="minorEastAsia" w:hAnsiTheme="minorHAnsi" w:cstheme="minorBidi"/>
                  <w:noProof/>
                </w:rPr>
              </w:rPrChange>
            </w:rPr>
          </w:pPr>
          <w:del w:id="2367" w:author="Thảo Nguyễn Kim" w:date="2019-03-11T13:46:00Z">
            <w:r w:rsidRPr="000E3618" w:rsidDel="00300761">
              <w:rPr>
                <w:rStyle w:val="Hyperlink"/>
                <w:rFonts w:ascii="Times New Roman" w:hAnsi="Times New Roman"/>
                <w:b/>
                <w:noProof/>
              </w:rPr>
              <w:delText>2.1.</w:delText>
            </w:r>
            <w:r w:rsidRPr="000E3618" w:rsidDel="00300761">
              <w:rPr>
                <w:rFonts w:asciiTheme="minorHAnsi" w:eastAsiaTheme="minorEastAsia" w:hAnsiTheme="minorHAnsi" w:cstheme="minorBidi"/>
                <w:b/>
                <w:noProof/>
                <w:rPrChange w:id="236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Thực trạng</w:delText>
            </w:r>
            <w:r w:rsidRPr="000E3618" w:rsidDel="00300761">
              <w:rPr>
                <w:b/>
                <w:noProof/>
                <w:webHidden/>
                <w:rPrChange w:id="2369" w:author="Thảo Nguyễn Kim" w:date="2019-03-11T15:02:00Z">
                  <w:rPr>
                    <w:noProof/>
                    <w:webHidden/>
                  </w:rPr>
                </w:rPrChange>
              </w:rPr>
              <w:tab/>
              <w:delText>16</w:delText>
            </w:r>
          </w:del>
        </w:p>
        <w:p w14:paraId="4C2F5E6F" w14:textId="77777777" w:rsidR="0025146C" w:rsidRPr="000E3618" w:rsidDel="00300761" w:rsidRDefault="0025146C">
          <w:pPr>
            <w:pStyle w:val="TOC2"/>
            <w:tabs>
              <w:tab w:val="left" w:pos="880"/>
              <w:tab w:val="right" w:leader="dot" w:pos="9111"/>
            </w:tabs>
            <w:rPr>
              <w:del w:id="2370" w:author="Thảo Nguyễn Kim" w:date="2019-03-11T13:46:00Z"/>
              <w:rFonts w:asciiTheme="minorHAnsi" w:eastAsiaTheme="minorEastAsia" w:hAnsiTheme="minorHAnsi" w:cstheme="minorBidi"/>
              <w:b/>
              <w:noProof/>
              <w:rPrChange w:id="2371" w:author="Thảo Nguyễn Kim" w:date="2019-03-11T15:02:00Z">
                <w:rPr>
                  <w:del w:id="2372" w:author="Thảo Nguyễn Kim" w:date="2019-03-11T13:46:00Z"/>
                  <w:rFonts w:asciiTheme="minorHAnsi" w:eastAsiaTheme="minorEastAsia" w:hAnsiTheme="minorHAnsi" w:cstheme="minorBidi"/>
                  <w:noProof/>
                </w:rPr>
              </w:rPrChange>
            </w:rPr>
          </w:pPr>
          <w:del w:id="2373" w:author="Thảo Nguyễn Kim" w:date="2019-03-11T13:46:00Z">
            <w:r w:rsidRPr="000E3618" w:rsidDel="00300761">
              <w:rPr>
                <w:rStyle w:val="Hyperlink"/>
                <w:rFonts w:ascii="Times New Roman" w:hAnsi="Times New Roman"/>
                <w:b/>
                <w:noProof/>
              </w:rPr>
              <w:delText>2.2.</w:delText>
            </w:r>
            <w:r w:rsidRPr="000E3618" w:rsidDel="00300761">
              <w:rPr>
                <w:rFonts w:asciiTheme="minorHAnsi" w:eastAsiaTheme="minorEastAsia" w:hAnsiTheme="minorHAnsi" w:cstheme="minorBidi"/>
                <w:b/>
                <w:noProof/>
                <w:rPrChange w:id="237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phần mền hỗ trợ phát triển nhanh các ứng dụng quản lý.</w:delText>
            </w:r>
            <w:r w:rsidRPr="000E3618" w:rsidDel="00300761">
              <w:rPr>
                <w:b/>
                <w:noProof/>
                <w:webHidden/>
                <w:rPrChange w:id="2375" w:author="Thảo Nguyễn Kim" w:date="2019-03-11T15:02:00Z">
                  <w:rPr>
                    <w:noProof/>
                    <w:webHidden/>
                  </w:rPr>
                </w:rPrChange>
              </w:rPr>
              <w:tab/>
              <w:delText>16</w:delText>
            </w:r>
          </w:del>
        </w:p>
        <w:p w14:paraId="5046AD7A" w14:textId="77777777" w:rsidR="0025146C" w:rsidRPr="000E3618" w:rsidDel="00300761" w:rsidRDefault="0025146C">
          <w:pPr>
            <w:pStyle w:val="TOC3"/>
            <w:tabs>
              <w:tab w:val="left" w:pos="1320"/>
              <w:tab w:val="right" w:leader="dot" w:pos="9111"/>
            </w:tabs>
            <w:rPr>
              <w:del w:id="2376" w:author="Thảo Nguyễn Kim" w:date="2019-03-11T13:46:00Z"/>
              <w:rFonts w:asciiTheme="minorHAnsi" w:eastAsiaTheme="minorEastAsia" w:hAnsiTheme="minorHAnsi" w:cstheme="minorBidi"/>
              <w:b/>
              <w:noProof/>
              <w:rPrChange w:id="2377" w:author="Thảo Nguyễn Kim" w:date="2019-03-11T15:02:00Z">
                <w:rPr>
                  <w:del w:id="2378" w:author="Thảo Nguyễn Kim" w:date="2019-03-11T13:46:00Z"/>
                  <w:rFonts w:asciiTheme="minorHAnsi" w:eastAsiaTheme="minorEastAsia" w:hAnsiTheme="minorHAnsi" w:cstheme="minorBidi"/>
                  <w:noProof/>
                </w:rPr>
              </w:rPrChange>
            </w:rPr>
          </w:pPr>
          <w:del w:id="2379" w:author="Thảo Nguyễn Kim" w:date="2019-03-11T13:46:00Z">
            <w:r w:rsidRPr="000E3618" w:rsidDel="00300761">
              <w:rPr>
                <w:rStyle w:val="Hyperlink"/>
                <w:rFonts w:ascii="Times New Roman" w:hAnsi="Times New Roman"/>
                <w:b/>
                <w:noProof/>
              </w:rPr>
              <w:delText>2.2.1.</w:delText>
            </w:r>
            <w:r w:rsidRPr="000E3618" w:rsidDel="00300761">
              <w:rPr>
                <w:rFonts w:asciiTheme="minorHAnsi" w:eastAsiaTheme="minorEastAsia" w:hAnsiTheme="minorHAnsi" w:cstheme="minorBidi"/>
                <w:b/>
                <w:noProof/>
                <w:rPrChange w:id="238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Dựa vào biểu mẫu</w:delText>
            </w:r>
            <w:r w:rsidRPr="000E3618" w:rsidDel="00300761">
              <w:rPr>
                <w:b/>
                <w:noProof/>
                <w:webHidden/>
                <w:rPrChange w:id="2381" w:author="Thảo Nguyễn Kim" w:date="2019-03-11T15:02:00Z">
                  <w:rPr>
                    <w:noProof/>
                    <w:webHidden/>
                  </w:rPr>
                </w:rPrChange>
              </w:rPr>
              <w:tab/>
              <w:delText>16</w:delText>
            </w:r>
          </w:del>
        </w:p>
        <w:p w14:paraId="427A0367" w14:textId="77777777" w:rsidR="0025146C" w:rsidRPr="000E3618" w:rsidDel="00300761" w:rsidRDefault="0025146C">
          <w:pPr>
            <w:pStyle w:val="TOC4"/>
            <w:tabs>
              <w:tab w:val="left" w:pos="1760"/>
              <w:tab w:val="right" w:leader="dot" w:pos="9111"/>
            </w:tabs>
            <w:rPr>
              <w:del w:id="2382" w:author="Thảo Nguyễn Kim" w:date="2019-03-11T13:46:00Z"/>
              <w:rFonts w:asciiTheme="minorHAnsi" w:eastAsiaTheme="minorEastAsia" w:hAnsiTheme="minorHAnsi" w:cstheme="minorBidi"/>
              <w:b/>
              <w:noProof/>
              <w:rPrChange w:id="2383" w:author="Thảo Nguyễn Kim" w:date="2019-03-11T15:02:00Z">
                <w:rPr>
                  <w:del w:id="2384" w:author="Thảo Nguyễn Kim" w:date="2019-03-11T13:46:00Z"/>
                  <w:rFonts w:asciiTheme="minorHAnsi" w:eastAsiaTheme="minorEastAsia" w:hAnsiTheme="minorHAnsi" w:cstheme="minorBidi"/>
                  <w:noProof/>
                </w:rPr>
              </w:rPrChange>
            </w:rPr>
          </w:pPr>
          <w:del w:id="2385" w:author="Thảo Nguyễn Kim" w:date="2019-03-11T13:46:00Z">
            <w:r w:rsidRPr="000E3618" w:rsidDel="00300761">
              <w:rPr>
                <w:rStyle w:val="Hyperlink"/>
                <w:rFonts w:ascii="Times New Roman" w:hAnsi="Times New Roman"/>
                <w:b/>
                <w:noProof/>
              </w:rPr>
              <w:delText>2.2.1.1.</w:delText>
            </w:r>
            <w:r w:rsidRPr="000E3618" w:rsidDel="00300761">
              <w:rPr>
                <w:rFonts w:asciiTheme="minorHAnsi" w:eastAsiaTheme="minorEastAsia" w:hAnsiTheme="minorHAnsi" w:cstheme="minorBidi"/>
                <w:b/>
                <w:noProof/>
                <w:rPrChange w:id="238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Powerapps</w:delText>
            </w:r>
            <w:r w:rsidRPr="000E3618" w:rsidDel="00300761">
              <w:rPr>
                <w:b/>
                <w:noProof/>
                <w:webHidden/>
                <w:rPrChange w:id="2387" w:author="Thảo Nguyễn Kim" w:date="2019-03-11T15:02:00Z">
                  <w:rPr>
                    <w:noProof/>
                    <w:webHidden/>
                  </w:rPr>
                </w:rPrChange>
              </w:rPr>
              <w:tab/>
              <w:delText>16</w:delText>
            </w:r>
          </w:del>
        </w:p>
        <w:p w14:paraId="5DE15757" w14:textId="77777777" w:rsidR="0025146C" w:rsidRPr="000E3618" w:rsidDel="00300761" w:rsidRDefault="0025146C">
          <w:pPr>
            <w:pStyle w:val="TOC4"/>
            <w:tabs>
              <w:tab w:val="left" w:pos="1760"/>
              <w:tab w:val="right" w:leader="dot" w:pos="9111"/>
            </w:tabs>
            <w:rPr>
              <w:del w:id="2388" w:author="Thảo Nguyễn Kim" w:date="2019-03-11T13:46:00Z"/>
              <w:rFonts w:asciiTheme="minorHAnsi" w:eastAsiaTheme="minorEastAsia" w:hAnsiTheme="minorHAnsi" w:cstheme="minorBidi"/>
              <w:b/>
              <w:noProof/>
              <w:rPrChange w:id="2389" w:author="Thảo Nguyễn Kim" w:date="2019-03-11T15:02:00Z">
                <w:rPr>
                  <w:del w:id="2390" w:author="Thảo Nguyễn Kim" w:date="2019-03-11T13:46:00Z"/>
                  <w:rFonts w:asciiTheme="minorHAnsi" w:eastAsiaTheme="minorEastAsia" w:hAnsiTheme="minorHAnsi" w:cstheme="minorBidi"/>
                  <w:noProof/>
                </w:rPr>
              </w:rPrChange>
            </w:rPr>
          </w:pPr>
          <w:del w:id="2391" w:author="Thảo Nguyễn Kim" w:date="2019-03-11T13:46:00Z">
            <w:r w:rsidRPr="000E3618" w:rsidDel="00300761">
              <w:rPr>
                <w:rStyle w:val="Hyperlink"/>
                <w:rFonts w:ascii="Times New Roman" w:hAnsi="Times New Roman"/>
                <w:b/>
                <w:noProof/>
              </w:rPr>
              <w:delText>2.2.1.1.1.</w:delText>
            </w:r>
            <w:r w:rsidRPr="000E3618" w:rsidDel="00300761">
              <w:rPr>
                <w:rFonts w:asciiTheme="minorHAnsi" w:eastAsiaTheme="minorEastAsia" w:hAnsiTheme="minorHAnsi" w:cstheme="minorBidi"/>
                <w:b/>
                <w:noProof/>
                <w:rPrChange w:id="239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Giới thiệu</w:delText>
            </w:r>
            <w:r w:rsidRPr="000E3618" w:rsidDel="00300761">
              <w:rPr>
                <w:b/>
                <w:noProof/>
                <w:webHidden/>
                <w:rPrChange w:id="2393" w:author="Thảo Nguyễn Kim" w:date="2019-03-11T15:02:00Z">
                  <w:rPr>
                    <w:noProof/>
                    <w:webHidden/>
                  </w:rPr>
                </w:rPrChange>
              </w:rPr>
              <w:tab/>
              <w:delText>16</w:delText>
            </w:r>
          </w:del>
        </w:p>
        <w:p w14:paraId="28E0850A" w14:textId="77777777" w:rsidR="0025146C" w:rsidRPr="000E3618" w:rsidDel="00300761" w:rsidRDefault="0025146C">
          <w:pPr>
            <w:pStyle w:val="TOC5"/>
            <w:tabs>
              <w:tab w:val="left" w:pos="1925"/>
              <w:tab w:val="right" w:leader="dot" w:pos="9111"/>
            </w:tabs>
            <w:rPr>
              <w:del w:id="2394" w:author="Thảo Nguyễn Kim" w:date="2019-03-11T13:46:00Z"/>
              <w:b/>
              <w:noProof/>
              <w:rPrChange w:id="2395" w:author="Thảo Nguyễn Kim" w:date="2019-03-11T15:02:00Z">
                <w:rPr>
                  <w:del w:id="2396" w:author="Thảo Nguyễn Kim" w:date="2019-03-11T13:46:00Z"/>
                  <w:noProof/>
                </w:rPr>
              </w:rPrChange>
            </w:rPr>
          </w:pPr>
          <w:del w:id="2397" w:author="Thảo Nguyễn Kim" w:date="2019-03-11T13:46:00Z">
            <w:r w:rsidRPr="000E3618" w:rsidDel="00300761">
              <w:rPr>
                <w:rStyle w:val="Hyperlink"/>
                <w:rFonts w:ascii="Times New Roman" w:hAnsi="Times New Roman"/>
                <w:b/>
                <w:noProof/>
              </w:rPr>
              <w:delText>2.2.1.1.2.</w:delText>
            </w:r>
            <w:r w:rsidRPr="000E3618" w:rsidDel="00300761">
              <w:rPr>
                <w:b/>
                <w:noProof/>
                <w:rPrChange w:id="2398" w:author="Thảo Nguyễn Kim" w:date="2019-03-11T15:02:00Z">
                  <w:rPr>
                    <w:noProof/>
                  </w:rPr>
                </w:rPrChange>
              </w:rPr>
              <w:tab/>
            </w:r>
            <w:r w:rsidRPr="000E3618" w:rsidDel="00300761">
              <w:rPr>
                <w:rStyle w:val="Hyperlink"/>
                <w:rFonts w:ascii="Times New Roman" w:hAnsi="Times New Roman"/>
                <w:b/>
                <w:noProof/>
              </w:rPr>
              <w:delText>Những tính năng nỗi bật</w:delText>
            </w:r>
            <w:r w:rsidRPr="000E3618" w:rsidDel="00300761">
              <w:rPr>
                <w:b/>
                <w:noProof/>
                <w:webHidden/>
                <w:rPrChange w:id="2399" w:author="Thảo Nguyễn Kim" w:date="2019-03-11T15:02:00Z">
                  <w:rPr>
                    <w:noProof/>
                    <w:webHidden/>
                  </w:rPr>
                </w:rPrChange>
              </w:rPr>
              <w:tab/>
              <w:delText>17</w:delText>
            </w:r>
          </w:del>
        </w:p>
        <w:p w14:paraId="485CA1B4" w14:textId="77777777" w:rsidR="0025146C" w:rsidRPr="000E3618" w:rsidDel="00300761" w:rsidRDefault="0025146C">
          <w:pPr>
            <w:pStyle w:val="TOC4"/>
            <w:tabs>
              <w:tab w:val="left" w:pos="1760"/>
              <w:tab w:val="right" w:leader="dot" w:pos="9111"/>
            </w:tabs>
            <w:rPr>
              <w:del w:id="2400" w:author="Thảo Nguyễn Kim" w:date="2019-03-11T13:46:00Z"/>
              <w:rFonts w:asciiTheme="minorHAnsi" w:eastAsiaTheme="minorEastAsia" w:hAnsiTheme="minorHAnsi" w:cstheme="minorBidi"/>
              <w:b/>
              <w:noProof/>
              <w:rPrChange w:id="2401" w:author="Thảo Nguyễn Kim" w:date="2019-03-11T15:02:00Z">
                <w:rPr>
                  <w:del w:id="2402" w:author="Thảo Nguyễn Kim" w:date="2019-03-11T13:46:00Z"/>
                  <w:rFonts w:asciiTheme="minorHAnsi" w:eastAsiaTheme="minorEastAsia" w:hAnsiTheme="minorHAnsi" w:cstheme="minorBidi"/>
                  <w:noProof/>
                </w:rPr>
              </w:rPrChange>
            </w:rPr>
          </w:pPr>
          <w:del w:id="2403" w:author="Thảo Nguyễn Kim" w:date="2019-03-11T13:46:00Z">
            <w:r w:rsidRPr="000E3618" w:rsidDel="00300761">
              <w:rPr>
                <w:rStyle w:val="Hyperlink"/>
                <w:rFonts w:ascii="Times New Roman" w:hAnsi="Times New Roman"/>
                <w:b/>
                <w:noProof/>
              </w:rPr>
              <w:delText>2.2.1.1.3.</w:delText>
            </w:r>
            <w:r w:rsidRPr="000E3618" w:rsidDel="00300761">
              <w:rPr>
                <w:rFonts w:asciiTheme="minorHAnsi" w:eastAsiaTheme="minorEastAsia" w:hAnsiTheme="minorHAnsi" w:cstheme="minorBidi"/>
                <w:b/>
                <w:noProof/>
                <w:rPrChange w:id="240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Nhược điểm</w:delText>
            </w:r>
            <w:r w:rsidRPr="000E3618" w:rsidDel="00300761">
              <w:rPr>
                <w:b/>
                <w:noProof/>
                <w:webHidden/>
                <w:rPrChange w:id="2405" w:author="Thảo Nguyễn Kim" w:date="2019-03-11T15:02:00Z">
                  <w:rPr>
                    <w:noProof/>
                    <w:webHidden/>
                  </w:rPr>
                </w:rPrChange>
              </w:rPr>
              <w:tab/>
              <w:delText>17</w:delText>
            </w:r>
          </w:del>
        </w:p>
        <w:p w14:paraId="24B464C3" w14:textId="77777777" w:rsidR="0025146C" w:rsidRPr="000E3618" w:rsidDel="00300761" w:rsidRDefault="0025146C">
          <w:pPr>
            <w:pStyle w:val="TOC4"/>
            <w:tabs>
              <w:tab w:val="left" w:pos="1760"/>
              <w:tab w:val="right" w:leader="dot" w:pos="9111"/>
            </w:tabs>
            <w:rPr>
              <w:del w:id="2406" w:author="Thảo Nguyễn Kim" w:date="2019-03-11T13:46:00Z"/>
              <w:rFonts w:asciiTheme="minorHAnsi" w:eastAsiaTheme="minorEastAsia" w:hAnsiTheme="minorHAnsi" w:cstheme="minorBidi"/>
              <w:b/>
              <w:noProof/>
              <w:rPrChange w:id="2407" w:author="Thảo Nguyễn Kim" w:date="2019-03-11T15:02:00Z">
                <w:rPr>
                  <w:del w:id="2408" w:author="Thảo Nguyễn Kim" w:date="2019-03-11T13:46:00Z"/>
                  <w:rFonts w:asciiTheme="minorHAnsi" w:eastAsiaTheme="minorEastAsia" w:hAnsiTheme="minorHAnsi" w:cstheme="minorBidi"/>
                  <w:noProof/>
                </w:rPr>
              </w:rPrChange>
            </w:rPr>
          </w:pPr>
          <w:del w:id="2409" w:author="Thảo Nguyễn Kim" w:date="2019-03-11T13:46:00Z">
            <w:r w:rsidRPr="000E3618" w:rsidDel="00300761">
              <w:rPr>
                <w:rStyle w:val="Hyperlink"/>
                <w:rFonts w:ascii="Times New Roman" w:hAnsi="Times New Roman"/>
                <w:b/>
                <w:noProof/>
              </w:rPr>
              <w:delText>2.2.1.2.</w:delText>
            </w:r>
            <w:r w:rsidRPr="000E3618" w:rsidDel="00300761">
              <w:rPr>
                <w:rFonts w:asciiTheme="minorHAnsi" w:eastAsiaTheme="minorEastAsia" w:hAnsiTheme="minorHAnsi" w:cstheme="minorBidi"/>
                <w:b/>
                <w:noProof/>
                <w:rPrChange w:id="241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Form.io</w:delText>
            </w:r>
            <w:r w:rsidRPr="000E3618" w:rsidDel="00300761">
              <w:rPr>
                <w:b/>
                <w:noProof/>
                <w:webHidden/>
                <w:rPrChange w:id="2411" w:author="Thảo Nguyễn Kim" w:date="2019-03-11T15:02:00Z">
                  <w:rPr>
                    <w:noProof/>
                    <w:webHidden/>
                  </w:rPr>
                </w:rPrChange>
              </w:rPr>
              <w:tab/>
              <w:delText>17</w:delText>
            </w:r>
          </w:del>
        </w:p>
        <w:p w14:paraId="378A55AC" w14:textId="77777777" w:rsidR="0025146C" w:rsidRPr="000E3618" w:rsidDel="00300761" w:rsidRDefault="0025146C">
          <w:pPr>
            <w:pStyle w:val="TOC5"/>
            <w:tabs>
              <w:tab w:val="left" w:pos="1925"/>
              <w:tab w:val="right" w:leader="dot" w:pos="9111"/>
            </w:tabs>
            <w:rPr>
              <w:del w:id="2412" w:author="Thảo Nguyễn Kim" w:date="2019-03-11T13:46:00Z"/>
              <w:b/>
              <w:noProof/>
              <w:rPrChange w:id="2413" w:author="Thảo Nguyễn Kim" w:date="2019-03-11T15:02:00Z">
                <w:rPr>
                  <w:del w:id="2414" w:author="Thảo Nguyễn Kim" w:date="2019-03-11T13:46:00Z"/>
                  <w:noProof/>
                </w:rPr>
              </w:rPrChange>
            </w:rPr>
          </w:pPr>
          <w:del w:id="2415" w:author="Thảo Nguyễn Kim" w:date="2019-03-11T13:46:00Z">
            <w:r w:rsidRPr="000E3618" w:rsidDel="00300761">
              <w:rPr>
                <w:rStyle w:val="Hyperlink"/>
                <w:rFonts w:ascii="Times New Roman" w:hAnsi="Times New Roman"/>
                <w:b/>
                <w:noProof/>
              </w:rPr>
              <w:delText>2.2.1.2.1.</w:delText>
            </w:r>
            <w:r w:rsidRPr="000E3618" w:rsidDel="00300761">
              <w:rPr>
                <w:b/>
                <w:noProof/>
                <w:rPrChange w:id="2416" w:author="Thảo Nguyễn Kim" w:date="2019-03-11T15:02:00Z">
                  <w:rPr>
                    <w:noProof/>
                  </w:rPr>
                </w:rPrChange>
              </w:rPr>
              <w:tab/>
            </w:r>
            <w:r w:rsidRPr="000E3618" w:rsidDel="00300761">
              <w:rPr>
                <w:rStyle w:val="Hyperlink"/>
                <w:rFonts w:ascii="Times New Roman" w:hAnsi="Times New Roman"/>
                <w:b/>
                <w:noProof/>
              </w:rPr>
              <w:delText>Giới thiệu</w:delText>
            </w:r>
            <w:r w:rsidRPr="000E3618" w:rsidDel="00300761">
              <w:rPr>
                <w:b/>
                <w:noProof/>
                <w:webHidden/>
                <w:rPrChange w:id="2417" w:author="Thảo Nguyễn Kim" w:date="2019-03-11T15:02:00Z">
                  <w:rPr>
                    <w:noProof/>
                    <w:webHidden/>
                  </w:rPr>
                </w:rPrChange>
              </w:rPr>
              <w:tab/>
              <w:delText>17</w:delText>
            </w:r>
          </w:del>
        </w:p>
        <w:p w14:paraId="5105703D" w14:textId="77777777" w:rsidR="0025146C" w:rsidRPr="000E3618" w:rsidDel="00300761" w:rsidRDefault="0025146C">
          <w:pPr>
            <w:pStyle w:val="TOC5"/>
            <w:tabs>
              <w:tab w:val="left" w:pos="1925"/>
              <w:tab w:val="right" w:leader="dot" w:pos="9111"/>
            </w:tabs>
            <w:rPr>
              <w:del w:id="2418" w:author="Thảo Nguyễn Kim" w:date="2019-03-11T13:46:00Z"/>
              <w:b/>
              <w:noProof/>
              <w:rPrChange w:id="2419" w:author="Thảo Nguyễn Kim" w:date="2019-03-11T15:02:00Z">
                <w:rPr>
                  <w:del w:id="2420" w:author="Thảo Nguyễn Kim" w:date="2019-03-11T13:46:00Z"/>
                  <w:noProof/>
                </w:rPr>
              </w:rPrChange>
            </w:rPr>
          </w:pPr>
          <w:del w:id="2421" w:author="Thảo Nguyễn Kim" w:date="2019-03-11T13:46:00Z">
            <w:r w:rsidRPr="000E3618" w:rsidDel="00300761">
              <w:rPr>
                <w:rStyle w:val="Hyperlink"/>
                <w:rFonts w:ascii="Times New Roman" w:hAnsi="Times New Roman"/>
                <w:b/>
                <w:noProof/>
              </w:rPr>
              <w:delText>2.2.1.2.2.</w:delText>
            </w:r>
            <w:r w:rsidRPr="000E3618" w:rsidDel="00300761">
              <w:rPr>
                <w:b/>
                <w:noProof/>
                <w:rPrChange w:id="2422" w:author="Thảo Nguyễn Kim" w:date="2019-03-11T15:02:00Z">
                  <w:rPr>
                    <w:noProof/>
                  </w:rPr>
                </w:rPrChange>
              </w:rPr>
              <w:tab/>
            </w:r>
            <w:r w:rsidRPr="000E3618" w:rsidDel="00300761">
              <w:rPr>
                <w:rStyle w:val="Hyperlink"/>
                <w:rFonts w:ascii="Times New Roman" w:hAnsi="Times New Roman"/>
                <w:b/>
                <w:noProof/>
              </w:rPr>
              <w:delText>Những tính năng nỗi bật</w:delText>
            </w:r>
            <w:r w:rsidRPr="000E3618" w:rsidDel="00300761">
              <w:rPr>
                <w:b/>
                <w:noProof/>
                <w:webHidden/>
                <w:rPrChange w:id="2423" w:author="Thảo Nguyễn Kim" w:date="2019-03-11T15:02:00Z">
                  <w:rPr>
                    <w:noProof/>
                    <w:webHidden/>
                  </w:rPr>
                </w:rPrChange>
              </w:rPr>
              <w:tab/>
              <w:delText>17</w:delText>
            </w:r>
          </w:del>
        </w:p>
        <w:p w14:paraId="58AFBC4F" w14:textId="77777777" w:rsidR="0025146C" w:rsidRPr="000E3618" w:rsidDel="00300761" w:rsidRDefault="0025146C">
          <w:pPr>
            <w:pStyle w:val="TOC5"/>
            <w:tabs>
              <w:tab w:val="left" w:pos="1925"/>
              <w:tab w:val="right" w:leader="dot" w:pos="9111"/>
            </w:tabs>
            <w:rPr>
              <w:del w:id="2424" w:author="Thảo Nguyễn Kim" w:date="2019-03-11T13:46:00Z"/>
              <w:b/>
              <w:noProof/>
              <w:rPrChange w:id="2425" w:author="Thảo Nguyễn Kim" w:date="2019-03-11T15:02:00Z">
                <w:rPr>
                  <w:del w:id="2426" w:author="Thảo Nguyễn Kim" w:date="2019-03-11T13:46:00Z"/>
                  <w:noProof/>
                </w:rPr>
              </w:rPrChange>
            </w:rPr>
          </w:pPr>
          <w:del w:id="2427" w:author="Thảo Nguyễn Kim" w:date="2019-03-11T13:46:00Z">
            <w:r w:rsidRPr="000E3618" w:rsidDel="00300761">
              <w:rPr>
                <w:rStyle w:val="Hyperlink"/>
                <w:rFonts w:ascii="Times New Roman" w:hAnsi="Times New Roman"/>
                <w:b/>
                <w:noProof/>
              </w:rPr>
              <w:delText>2.2.1.2.3.</w:delText>
            </w:r>
            <w:r w:rsidRPr="000E3618" w:rsidDel="00300761">
              <w:rPr>
                <w:b/>
                <w:noProof/>
                <w:rPrChange w:id="2428" w:author="Thảo Nguyễn Kim" w:date="2019-03-11T15:02:00Z">
                  <w:rPr>
                    <w:noProof/>
                  </w:rPr>
                </w:rPrChange>
              </w:rPr>
              <w:tab/>
            </w:r>
            <w:r w:rsidRPr="000E3618" w:rsidDel="00300761">
              <w:rPr>
                <w:rStyle w:val="Hyperlink"/>
                <w:rFonts w:ascii="Times New Roman" w:hAnsi="Times New Roman"/>
                <w:b/>
                <w:noProof/>
              </w:rPr>
              <w:delText>Nhược điểm</w:delText>
            </w:r>
            <w:r w:rsidRPr="000E3618" w:rsidDel="00300761">
              <w:rPr>
                <w:b/>
                <w:noProof/>
                <w:webHidden/>
                <w:rPrChange w:id="2429" w:author="Thảo Nguyễn Kim" w:date="2019-03-11T15:02:00Z">
                  <w:rPr>
                    <w:noProof/>
                    <w:webHidden/>
                  </w:rPr>
                </w:rPrChange>
              </w:rPr>
              <w:tab/>
              <w:delText>17</w:delText>
            </w:r>
          </w:del>
        </w:p>
        <w:p w14:paraId="68D80EF8" w14:textId="77777777" w:rsidR="0025146C" w:rsidRPr="000E3618" w:rsidDel="00300761" w:rsidRDefault="0025146C">
          <w:pPr>
            <w:pStyle w:val="TOC3"/>
            <w:tabs>
              <w:tab w:val="left" w:pos="1320"/>
              <w:tab w:val="right" w:leader="dot" w:pos="9111"/>
            </w:tabs>
            <w:rPr>
              <w:del w:id="2430" w:author="Thảo Nguyễn Kim" w:date="2019-03-11T13:46:00Z"/>
              <w:rFonts w:asciiTheme="minorHAnsi" w:eastAsiaTheme="minorEastAsia" w:hAnsiTheme="minorHAnsi" w:cstheme="minorBidi"/>
              <w:b/>
              <w:noProof/>
              <w:rPrChange w:id="2431" w:author="Thảo Nguyễn Kim" w:date="2019-03-11T15:02:00Z">
                <w:rPr>
                  <w:del w:id="2432" w:author="Thảo Nguyễn Kim" w:date="2019-03-11T13:46:00Z"/>
                  <w:rFonts w:asciiTheme="minorHAnsi" w:eastAsiaTheme="minorEastAsia" w:hAnsiTheme="minorHAnsi" w:cstheme="minorBidi"/>
                  <w:noProof/>
                </w:rPr>
              </w:rPrChange>
            </w:rPr>
          </w:pPr>
          <w:del w:id="2433" w:author="Thảo Nguyễn Kim" w:date="2019-03-11T13:46:00Z">
            <w:r w:rsidRPr="000E3618" w:rsidDel="00300761">
              <w:rPr>
                <w:rStyle w:val="Hyperlink"/>
                <w:rFonts w:ascii="Times New Roman" w:hAnsi="Times New Roman"/>
                <w:b/>
                <w:noProof/>
              </w:rPr>
              <w:delText>2.2.2.</w:delText>
            </w:r>
            <w:r w:rsidRPr="000E3618" w:rsidDel="00300761">
              <w:rPr>
                <w:rFonts w:asciiTheme="minorHAnsi" w:eastAsiaTheme="minorEastAsia" w:hAnsiTheme="minorHAnsi" w:cstheme="minorBidi"/>
                <w:b/>
                <w:noProof/>
                <w:rPrChange w:id="243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Dựa vào mô hình hóa</w:delText>
            </w:r>
            <w:r w:rsidRPr="000E3618" w:rsidDel="00300761">
              <w:rPr>
                <w:b/>
                <w:noProof/>
                <w:webHidden/>
                <w:rPrChange w:id="2435" w:author="Thảo Nguyễn Kim" w:date="2019-03-11T15:02:00Z">
                  <w:rPr>
                    <w:noProof/>
                    <w:webHidden/>
                  </w:rPr>
                </w:rPrChange>
              </w:rPr>
              <w:tab/>
              <w:delText>17</w:delText>
            </w:r>
          </w:del>
        </w:p>
        <w:p w14:paraId="43C32BFE" w14:textId="77777777" w:rsidR="0025146C" w:rsidRPr="000E3618" w:rsidDel="00300761" w:rsidRDefault="0025146C">
          <w:pPr>
            <w:pStyle w:val="TOC4"/>
            <w:tabs>
              <w:tab w:val="left" w:pos="1760"/>
              <w:tab w:val="right" w:leader="dot" w:pos="9111"/>
            </w:tabs>
            <w:rPr>
              <w:del w:id="2436" w:author="Thảo Nguyễn Kim" w:date="2019-03-11T13:46:00Z"/>
              <w:rFonts w:asciiTheme="minorHAnsi" w:eastAsiaTheme="minorEastAsia" w:hAnsiTheme="minorHAnsi" w:cstheme="minorBidi"/>
              <w:b/>
              <w:noProof/>
              <w:rPrChange w:id="2437" w:author="Thảo Nguyễn Kim" w:date="2019-03-11T15:02:00Z">
                <w:rPr>
                  <w:del w:id="2438" w:author="Thảo Nguyễn Kim" w:date="2019-03-11T13:46:00Z"/>
                  <w:rFonts w:asciiTheme="minorHAnsi" w:eastAsiaTheme="minorEastAsia" w:hAnsiTheme="minorHAnsi" w:cstheme="minorBidi"/>
                  <w:noProof/>
                </w:rPr>
              </w:rPrChange>
            </w:rPr>
          </w:pPr>
          <w:del w:id="2439" w:author="Thảo Nguyễn Kim" w:date="2019-03-11T13:46:00Z">
            <w:r w:rsidRPr="000E3618" w:rsidDel="00300761">
              <w:rPr>
                <w:rStyle w:val="Hyperlink"/>
                <w:rFonts w:ascii="Times New Roman" w:hAnsi="Times New Roman"/>
                <w:b/>
                <w:noProof/>
              </w:rPr>
              <w:delText>2.2.2.1.</w:delText>
            </w:r>
            <w:r w:rsidRPr="000E3618" w:rsidDel="00300761">
              <w:rPr>
                <w:rFonts w:asciiTheme="minorHAnsi" w:eastAsiaTheme="minorEastAsia" w:hAnsiTheme="minorHAnsi" w:cstheme="minorBidi"/>
                <w:b/>
                <w:noProof/>
                <w:rPrChange w:id="244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Flowable</w:delText>
            </w:r>
            <w:r w:rsidRPr="000E3618" w:rsidDel="00300761">
              <w:rPr>
                <w:b/>
                <w:noProof/>
                <w:webHidden/>
                <w:rPrChange w:id="2441" w:author="Thảo Nguyễn Kim" w:date="2019-03-11T15:02:00Z">
                  <w:rPr>
                    <w:noProof/>
                    <w:webHidden/>
                  </w:rPr>
                </w:rPrChange>
              </w:rPr>
              <w:tab/>
              <w:delText>17</w:delText>
            </w:r>
          </w:del>
        </w:p>
        <w:p w14:paraId="317B7854" w14:textId="77777777" w:rsidR="0025146C" w:rsidRPr="000E3618" w:rsidDel="00300761" w:rsidRDefault="0025146C">
          <w:pPr>
            <w:pStyle w:val="TOC5"/>
            <w:tabs>
              <w:tab w:val="left" w:pos="1925"/>
              <w:tab w:val="right" w:leader="dot" w:pos="9111"/>
            </w:tabs>
            <w:rPr>
              <w:del w:id="2442" w:author="Thảo Nguyễn Kim" w:date="2019-03-11T13:46:00Z"/>
              <w:b/>
              <w:noProof/>
              <w:rPrChange w:id="2443" w:author="Thảo Nguyễn Kim" w:date="2019-03-11T15:02:00Z">
                <w:rPr>
                  <w:del w:id="2444" w:author="Thảo Nguyễn Kim" w:date="2019-03-11T13:46:00Z"/>
                  <w:noProof/>
                </w:rPr>
              </w:rPrChange>
            </w:rPr>
          </w:pPr>
          <w:del w:id="2445" w:author="Thảo Nguyễn Kim" w:date="2019-03-11T13:46:00Z">
            <w:r w:rsidRPr="000E3618" w:rsidDel="00300761">
              <w:rPr>
                <w:rStyle w:val="Hyperlink"/>
                <w:rFonts w:ascii="Times New Roman" w:hAnsi="Times New Roman"/>
                <w:b/>
                <w:noProof/>
              </w:rPr>
              <w:delText>2.2.2.1.1.</w:delText>
            </w:r>
            <w:r w:rsidRPr="000E3618" w:rsidDel="00300761">
              <w:rPr>
                <w:b/>
                <w:noProof/>
                <w:rPrChange w:id="2446" w:author="Thảo Nguyễn Kim" w:date="2019-03-11T15:02:00Z">
                  <w:rPr>
                    <w:noProof/>
                  </w:rPr>
                </w:rPrChange>
              </w:rPr>
              <w:tab/>
            </w:r>
            <w:r w:rsidRPr="000E3618" w:rsidDel="00300761">
              <w:rPr>
                <w:rStyle w:val="Hyperlink"/>
                <w:rFonts w:ascii="Times New Roman" w:hAnsi="Times New Roman"/>
                <w:b/>
                <w:noProof/>
              </w:rPr>
              <w:delText>Giới thiệu</w:delText>
            </w:r>
            <w:r w:rsidRPr="000E3618" w:rsidDel="00300761">
              <w:rPr>
                <w:b/>
                <w:noProof/>
                <w:webHidden/>
                <w:rPrChange w:id="2447" w:author="Thảo Nguyễn Kim" w:date="2019-03-11T15:02:00Z">
                  <w:rPr>
                    <w:noProof/>
                    <w:webHidden/>
                  </w:rPr>
                </w:rPrChange>
              </w:rPr>
              <w:tab/>
              <w:delText>17</w:delText>
            </w:r>
          </w:del>
        </w:p>
        <w:p w14:paraId="68C40C2C" w14:textId="77777777" w:rsidR="0025146C" w:rsidRPr="000E3618" w:rsidDel="00300761" w:rsidRDefault="0025146C">
          <w:pPr>
            <w:pStyle w:val="TOC5"/>
            <w:tabs>
              <w:tab w:val="left" w:pos="1925"/>
              <w:tab w:val="right" w:leader="dot" w:pos="9111"/>
            </w:tabs>
            <w:rPr>
              <w:del w:id="2448" w:author="Thảo Nguyễn Kim" w:date="2019-03-11T13:46:00Z"/>
              <w:b/>
              <w:noProof/>
              <w:rPrChange w:id="2449" w:author="Thảo Nguyễn Kim" w:date="2019-03-11T15:02:00Z">
                <w:rPr>
                  <w:del w:id="2450" w:author="Thảo Nguyễn Kim" w:date="2019-03-11T13:46:00Z"/>
                  <w:noProof/>
                </w:rPr>
              </w:rPrChange>
            </w:rPr>
          </w:pPr>
          <w:del w:id="2451" w:author="Thảo Nguyễn Kim" w:date="2019-03-11T13:46:00Z">
            <w:r w:rsidRPr="000E3618" w:rsidDel="00300761">
              <w:rPr>
                <w:rStyle w:val="Hyperlink"/>
                <w:rFonts w:ascii="Times New Roman" w:hAnsi="Times New Roman"/>
                <w:b/>
                <w:noProof/>
              </w:rPr>
              <w:delText>2.2.2.1.2.</w:delText>
            </w:r>
            <w:r w:rsidRPr="000E3618" w:rsidDel="00300761">
              <w:rPr>
                <w:b/>
                <w:noProof/>
                <w:rPrChange w:id="2452" w:author="Thảo Nguyễn Kim" w:date="2019-03-11T15:02:00Z">
                  <w:rPr>
                    <w:noProof/>
                  </w:rPr>
                </w:rPrChange>
              </w:rPr>
              <w:tab/>
            </w:r>
            <w:r w:rsidRPr="000E3618" w:rsidDel="00300761">
              <w:rPr>
                <w:rStyle w:val="Hyperlink"/>
                <w:rFonts w:ascii="Times New Roman" w:hAnsi="Times New Roman"/>
                <w:b/>
                <w:noProof/>
              </w:rPr>
              <w:delText>Những tính năng nổi bật</w:delText>
            </w:r>
            <w:r w:rsidRPr="000E3618" w:rsidDel="00300761">
              <w:rPr>
                <w:b/>
                <w:noProof/>
                <w:webHidden/>
                <w:rPrChange w:id="2453" w:author="Thảo Nguyễn Kim" w:date="2019-03-11T15:02:00Z">
                  <w:rPr>
                    <w:noProof/>
                    <w:webHidden/>
                  </w:rPr>
                </w:rPrChange>
              </w:rPr>
              <w:tab/>
              <w:delText>18</w:delText>
            </w:r>
          </w:del>
        </w:p>
        <w:p w14:paraId="4413F623" w14:textId="77777777" w:rsidR="0025146C" w:rsidRPr="000E3618" w:rsidDel="00300761" w:rsidRDefault="0025146C">
          <w:pPr>
            <w:pStyle w:val="TOC5"/>
            <w:tabs>
              <w:tab w:val="left" w:pos="1925"/>
              <w:tab w:val="right" w:leader="dot" w:pos="9111"/>
            </w:tabs>
            <w:rPr>
              <w:del w:id="2454" w:author="Thảo Nguyễn Kim" w:date="2019-03-11T13:46:00Z"/>
              <w:b/>
              <w:noProof/>
              <w:rPrChange w:id="2455" w:author="Thảo Nguyễn Kim" w:date="2019-03-11T15:02:00Z">
                <w:rPr>
                  <w:del w:id="2456" w:author="Thảo Nguyễn Kim" w:date="2019-03-11T13:46:00Z"/>
                  <w:noProof/>
                </w:rPr>
              </w:rPrChange>
            </w:rPr>
          </w:pPr>
          <w:del w:id="2457" w:author="Thảo Nguyễn Kim" w:date="2019-03-11T13:46:00Z">
            <w:r w:rsidRPr="000E3618" w:rsidDel="00300761">
              <w:rPr>
                <w:rStyle w:val="Hyperlink"/>
                <w:rFonts w:ascii="Times New Roman" w:hAnsi="Times New Roman"/>
                <w:b/>
                <w:noProof/>
              </w:rPr>
              <w:delText>2.2.2.1.3.</w:delText>
            </w:r>
            <w:r w:rsidRPr="000E3618" w:rsidDel="00300761">
              <w:rPr>
                <w:b/>
                <w:noProof/>
                <w:rPrChange w:id="2458" w:author="Thảo Nguyễn Kim" w:date="2019-03-11T15:02:00Z">
                  <w:rPr>
                    <w:noProof/>
                  </w:rPr>
                </w:rPrChange>
              </w:rPr>
              <w:tab/>
            </w:r>
            <w:r w:rsidRPr="000E3618" w:rsidDel="00300761">
              <w:rPr>
                <w:rStyle w:val="Hyperlink"/>
                <w:rFonts w:ascii="Times New Roman" w:hAnsi="Times New Roman"/>
                <w:b/>
                <w:noProof/>
              </w:rPr>
              <w:delText>Nhươc điểm</w:delText>
            </w:r>
            <w:r w:rsidRPr="000E3618" w:rsidDel="00300761">
              <w:rPr>
                <w:b/>
                <w:noProof/>
                <w:webHidden/>
                <w:rPrChange w:id="2459" w:author="Thảo Nguyễn Kim" w:date="2019-03-11T15:02:00Z">
                  <w:rPr>
                    <w:noProof/>
                    <w:webHidden/>
                  </w:rPr>
                </w:rPrChange>
              </w:rPr>
              <w:tab/>
              <w:delText>18</w:delText>
            </w:r>
          </w:del>
        </w:p>
        <w:p w14:paraId="4CD663BF" w14:textId="77777777" w:rsidR="0025146C" w:rsidRPr="000E3618" w:rsidDel="00300761" w:rsidRDefault="0025146C">
          <w:pPr>
            <w:pStyle w:val="TOC4"/>
            <w:tabs>
              <w:tab w:val="left" w:pos="1760"/>
              <w:tab w:val="right" w:leader="dot" w:pos="9111"/>
            </w:tabs>
            <w:rPr>
              <w:del w:id="2460" w:author="Thảo Nguyễn Kim" w:date="2019-03-11T13:46:00Z"/>
              <w:rFonts w:asciiTheme="minorHAnsi" w:eastAsiaTheme="minorEastAsia" w:hAnsiTheme="minorHAnsi" w:cstheme="minorBidi"/>
              <w:b/>
              <w:noProof/>
              <w:rPrChange w:id="2461" w:author="Thảo Nguyễn Kim" w:date="2019-03-11T15:02:00Z">
                <w:rPr>
                  <w:del w:id="2462" w:author="Thảo Nguyễn Kim" w:date="2019-03-11T13:46:00Z"/>
                  <w:rFonts w:asciiTheme="minorHAnsi" w:eastAsiaTheme="minorEastAsia" w:hAnsiTheme="minorHAnsi" w:cstheme="minorBidi"/>
                  <w:noProof/>
                </w:rPr>
              </w:rPrChange>
            </w:rPr>
          </w:pPr>
          <w:del w:id="2463" w:author="Thảo Nguyễn Kim" w:date="2019-03-11T13:46:00Z">
            <w:r w:rsidRPr="000E3618" w:rsidDel="00300761">
              <w:rPr>
                <w:rStyle w:val="Hyperlink"/>
                <w:rFonts w:ascii="Times New Roman" w:hAnsi="Times New Roman"/>
                <w:b/>
                <w:noProof/>
              </w:rPr>
              <w:delText>2.2.2.2.</w:delText>
            </w:r>
            <w:r w:rsidRPr="000E3618" w:rsidDel="00300761">
              <w:rPr>
                <w:rFonts w:asciiTheme="minorHAnsi" w:eastAsiaTheme="minorEastAsia" w:hAnsiTheme="minorHAnsi" w:cstheme="minorBidi"/>
                <w:b/>
                <w:noProof/>
                <w:rPrChange w:id="246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Camunda</w:delText>
            </w:r>
            <w:r w:rsidRPr="000E3618" w:rsidDel="00300761">
              <w:rPr>
                <w:b/>
                <w:noProof/>
                <w:webHidden/>
                <w:rPrChange w:id="2465" w:author="Thảo Nguyễn Kim" w:date="2019-03-11T15:02:00Z">
                  <w:rPr>
                    <w:noProof/>
                    <w:webHidden/>
                  </w:rPr>
                </w:rPrChange>
              </w:rPr>
              <w:tab/>
              <w:delText>18</w:delText>
            </w:r>
          </w:del>
        </w:p>
        <w:p w14:paraId="57BD77B8" w14:textId="77777777" w:rsidR="0025146C" w:rsidRPr="000E3618" w:rsidDel="00300761" w:rsidRDefault="0025146C">
          <w:pPr>
            <w:pStyle w:val="TOC5"/>
            <w:tabs>
              <w:tab w:val="left" w:pos="1925"/>
              <w:tab w:val="right" w:leader="dot" w:pos="9111"/>
            </w:tabs>
            <w:rPr>
              <w:del w:id="2466" w:author="Thảo Nguyễn Kim" w:date="2019-03-11T13:46:00Z"/>
              <w:b/>
              <w:noProof/>
              <w:rPrChange w:id="2467" w:author="Thảo Nguyễn Kim" w:date="2019-03-11T15:02:00Z">
                <w:rPr>
                  <w:del w:id="2468" w:author="Thảo Nguyễn Kim" w:date="2019-03-11T13:46:00Z"/>
                  <w:noProof/>
                </w:rPr>
              </w:rPrChange>
            </w:rPr>
          </w:pPr>
          <w:del w:id="2469" w:author="Thảo Nguyễn Kim" w:date="2019-03-11T13:46:00Z">
            <w:r w:rsidRPr="000E3618" w:rsidDel="00300761">
              <w:rPr>
                <w:rStyle w:val="Hyperlink"/>
                <w:rFonts w:ascii="Times New Roman" w:hAnsi="Times New Roman"/>
                <w:b/>
                <w:noProof/>
              </w:rPr>
              <w:delText>2.2.2.2.1.</w:delText>
            </w:r>
            <w:r w:rsidRPr="000E3618" w:rsidDel="00300761">
              <w:rPr>
                <w:b/>
                <w:noProof/>
                <w:rPrChange w:id="2470" w:author="Thảo Nguyễn Kim" w:date="2019-03-11T15:02:00Z">
                  <w:rPr>
                    <w:noProof/>
                  </w:rPr>
                </w:rPrChange>
              </w:rPr>
              <w:tab/>
            </w:r>
            <w:r w:rsidRPr="000E3618" w:rsidDel="00300761">
              <w:rPr>
                <w:rStyle w:val="Hyperlink"/>
                <w:rFonts w:ascii="Times New Roman" w:hAnsi="Times New Roman"/>
                <w:b/>
                <w:noProof/>
              </w:rPr>
              <w:delText>Giới thiệu</w:delText>
            </w:r>
            <w:r w:rsidRPr="000E3618" w:rsidDel="00300761">
              <w:rPr>
                <w:b/>
                <w:noProof/>
                <w:webHidden/>
                <w:rPrChange w:id="2471" w:author="Thảo Nguyễn Kim" w:date="2019-03-11T15:02:00Z">
                  <w:rPr>
                    <w:noProof/>
                    <w:webHidden/>
                  </w:rPr>
                </w:rPrChange>
              </w:rPr>
              <w:tab/>
              <w:delText>18</w:delText>
            </w:r>
          </w:del>
        </w:p>
        <w:p w14:paraId="1AA6A5D0" w14:textId="77777777" w:rsidR="0025146C" w:rsidRPr="000E3618" w:rsidDel="00300761" w:rsidRDefault="0025146C">
          <w:pPr>
            <w:pStyle w:val="TOC5"/>
            <w:tabs>
              <w:tab w:val="left" w:pos="1925"/>
              <w:tab w:val="right" w:leader="dot" w:pos="9111"/>
            </w:tabs>
            <w:rPr>
              <w:del w:id="2472" w:author="Thảo Nguyễn Kim" w:date="2019-03-11T13:46:00Z"/>
              <w:b/>
              <w:noProof/>
              <w:rPrChange w:id="2473" w:author="Thảo Nguyễn Kim" w:date="2019-03-11T15:02:00Z">
                <w:rPr>
                  <w:del w:id="2474" w:author="Thảo Nguyễn Kim" w:date="2019-03-11T13:46:00Z"/>
                  <w:noProof/>
                </w:rPr>
              </w:rPrChange>
            </w:rPr>
          </w:pPr>
          <w:del w:id="2475" w:author="Thảo Nguyễn Kim" w:date="2019-03-11T13:46:00Z">
            <w:r w:rsidRPr="000E3618" w:rsidDel="00300761">
              <w:rPr>
                <w:rStyle w:val="Hyperlink"/>
                <w:rFonts w:ascii="Times New Roman" w:hAnsi="Times New Roman"/>
                <w:b/>
                <w:noProof/>
              </w:rPr>
              <w:delText>2.2.2.2.2.</w:delText>
            </w:r>
            <w:r w:rsidRPr="000E3618" w:rsidDel="00300761">
              <w:rPr>
                <w:b/>
                <w:noProof/>
                <w:rPrChange w:id="2476" w:author="Thảo Nguyễn Kim" w:date="2019-03-11T15:02:00Z">
                  <w:rPr>
                    <w:noProof/>
                  </w:rPr>
                </w:rPrChange>
              </w:rPr>
              <w:tab/>
            </w:r>
            <w:r w:rsidRPr="000E3618" w:rsidDel="00300761">
              <w:rPr>
                <w:rStyle w:val="Hyperlink"/>
                <w:rFonts w:ascii="Times New Roman" w:hAnsi="Times New Roman"/>
                <w:b/>
                <w:noProof/>
              </w:rPr>
              <w:delText>Những tính năng nổi bật</w:delText>
            </w:r>
            <w:r w:rsidRPr="000E3618" w:rsidDel="00300761">
              <w:rPr>
                <w:b/>
                <w:noProof/>
                <w:webHidden/>
                <w:rPrChange w:id="2477" w:author="Thảo Nguyễn Kim" w:date="2019-03-11T15:02:00Z">
                  <w:rPr>
                    <w:noProof/>
                    <w:webHidden/>
                  </w:rPr>
                </w:rPrChange>
              </w:rPr>
              <w:tab/>
              <w:delText>18</w:delText>
            </w:r>
          </w:del>
        </w:p>
        <w:p w14:paraId="0633D97C" w14:textId="77777777" w:rsidR="0025146C" w:rsidRPr="000E3618" w:rsidDel="00300761" w:rsidRDefault="0025146C">
          <w:pPr>
            <w:pStyle w:val="TOC5"/>
            <w:tabs>
              <w:tab w:val="left" w:pos="1925"/>
              <w:tab w:val="right" w:leader="dot" w:pos="9111"/>
            </w:tabs>
            <w:rPr>
              <w:del w:id="2478" w:author="Thảo Nguyễn Kim" w:date="2019-03-11T13:46:00Z"/>
              <w:b/>
              <w:noProof/>
              <w:rPrChange w:id="2479" w:author="Thảo Nguyễn Kim" w:date="2019-03-11T15:02:00Z">
                <w:rPr>
                  <w:del w:id="2480" w:author="Thảo Nguyễn Kim" w:date="2019-03-11T13:46:00Z"/>
                  <w:noProof/>
                </w:rPr>
              </w:rPrChange>
            </w:rPr>
          </w:pPr>
          <w:del w:id="2481" w:author="Thảo Nguyễn Kim" w:date="2019-03-11T13:46:00Z">
            <w:r w:rsidRPr="000E3618" w:rsidDel="00300761">
              <w:rPr>
                <w:rStyle w:val="Hyperlink"/>
                <w:rFonts w:ascii="Times New Roman" w:hAnsi="Times New Roman"/>
                <w:b/>
                <w:noProof/>
              </w:rPr>
              <w:delText>2.2.2.2.3.</w:delText>
            </w:r>
            <w:r w:rsidRPr="000E3618" w:rsidDel="00300761">
              <w:rPr>
                <w:b/>
                <w:noProof/>
                <w:rPrChange w:id="2482" w:author="Thảo Nguyễn Kim" w:date="2019-03-11T15:02:00Z">
                  <w:rPr>
                    <w:noProof/>
                  </w:rPr>
                </w:rPrChange>
              </w:rPr>
              <w:tab/>
            </w:r>
            <w:r w:rsidRPr="000E3618" w:rsidDel="00300761">
              <w:rPr>
                <w:rStyle w:val="Hyperlink"/>
                <w:rFonts w:ascii="Times New Roman" w:hAnsi="Times New Roman"/>
                <w:b/>
                <w:noProof/>
              </w:rPr>
              <w:delText>Nhược điểm</w:delText>
            </w:r>
            <w:r w:rsidRPr="000E3618" w:rsidDel="00300761">
              <w:rPr>
                <w:b/>
                <w:noProof/>
                <w:webHidden/>
                <w:rPrChange w:id="2483" w:author="Thảo Nguyễn Kim" w:date="2019-03-11T15:02:00Z">
                  <w:rPr>
                    <w:noProof/>
                    <w:webHidden/>
                  </w:rPr>
                </w:rPrChange>
              </w:rPr>
              <w:tab/>
              <w:delText>19</w:delText>
            </w:r>
          </w:del>
        </w:p>
        <w:p w14:paraId="0E2B1103" w14:textId="77777777" w:rsidR="0025146C" w:rsidRPr="000E3618" w:rsidDel="00300761" w:rsidRDefault="0025146C">
          <w:pPr>
            <w:pStyle w:val="TOC2"/>
            <w:tabs>
              <w:tab w:val="left" w:pos="880"/>
              <w:tab w:val="right" w:leader="dot" w:pos="9111"/>
            </w:tabs>
            <w:rPr>
              <w:del w:id="2484" w:author="Thảo Nguyễn Kim" w:date="2019-03-11T13:46:00Z"/>
              <w:rFonts w:asciiTheme="minorHAnsi" w:eastAsiaTheme="minorEastAsia" w:hAnsiTheme="minorHAnsi" w:cstheme="minorBidi"/>
              <w:b/>
              <w:noProof/>
              <w:rPrChange w:id="2485" w:author="Thảo Nguyễn Kim" w:date="2019-03-11T15:02:00Z">
                <w:rPr>
                  <w:del w:id="2486" w:author="Thảo Nguyễn Kim" w:date="2019-03-11T13:46:00Z"/>
                  <w:rFonts w:asciiTheme="minorHAnsi" w:eastAsiaTheme="minorEastAsia" w:hAnsiTheme="minorHAnsi" w:cstheme="minorBidi"/>
                  <w:noProof/>
                </w:rPr>
              </w:rPrChange>
            </w:rPr>
          </w:pPr>
          <w:del w:id="2487" w:author="Thảo Nguyễn Kim" w:date="2019-03-11T13:46:00Z">
            <w:r w:rsidRPr="000E3618" w:rsidDel="00300761">
              <w:rPr>
                <w:rStyle w:val="Hyperlink"/>
                <w:rFonts w:ascii="Times New Roman" w:hAnsi="Times New Roman"/>
                <w:b/>
                <w:noProof/>
              </w:rPr>
              <w:delText>2.3.</w:delText>
            </w:r>
            <w:r w:rsidRPr="000E3618" w:rsidDel="00300761">
              <w:rPr>
                <w:rFonts w:asciiTheme="minorHAnsi" w:eastAsiaTheme="minorEastAsia" w:hAnsiTheme="minorHAnsi" w:cstheme="minorBidi"/>
                <w:b/>
                <w:noProof/>
                <w:rPrChange w:id="248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Kết luận</w:delText>
            </w:r>
            <w:r w:rsidRPr="000E3618" w:rsidDel="00300761">
              <w:rPr>
                <w:b/>
                <w:noProof/>
                <w:webHidden/>
                <w:rPrChange w:id="2489" w:author="Thảo Nguyễn Kim" w:date="2019-03-11T15:02:00Z">
                  <w:rPr>
                    <w:noProof/>
                    <w:webHidden/>
                  </w:rPr>
                </w:rPrChange>
              </w:rPr>
              <w:tab/>
              <w:delText>19</w:delText>
            </w:r>
          </w:del>
        </w:p>
        <w:p w14:paraId="253864F3" w14:textId="77777777" w:rsidR="0025146C" w:rsidRPr="000E3618" w:rsidDel="00300761" w:rsidRDefault="0025146C">
          <w:pPr>
            <w:pStyle w:val="TOC1"/>
            <w:tabs>
              <w:tab w:val="left" w:pos="440"/>
              <w:tab w:val="right" w:leader="dot" w:pos="9111"/>
            </w:tabs>
            <w:rPr>
              <w:del w:id="2490" w:author="Thảo Nguyễn Kim" w:date="2019-03-11T13:46:00Z"/>
              <w:rFonts w:asciiTheme="minorHAnsi" w:eastAsiaTheme="minorEastAsia" w:hAnsiTheme="minorHAnsi" w:cstheme="minorBidi"/>
              <w:b/>
              <w:noProof/>
              <w:rPrChange w:id="2491" w:author="Thảo Nguyễn Kim" w:date="2019-03-11T15:02:00Z">
                <w:rPr>
                  <w:del w:id="2492" w:author="Thảo Nguyễn Kim" w:date="2019-03-11T13:46:00Z"/>
                  <w:rFonts w:asciiTheme="minorHAnsi" w:eastAsiaTheme="minorEastAsia" w:hAnsiTheme="minorHAnsi" w:cstheme="minorBidi"/>
                  <w:noProof/>
                </w:rPr>
              </w:rPrChange>
            </w:rPr>
          </w:pPr>
          <w:del w:id="2493" w:author="Thảo Nguyễn Kim" w:date="2019-03-11T13:46:00Z">
            <w:r w:rsidRPr="000E3618" w:rsidDel="00300761">
              <w:rPr>
                <w:rStyle w:val="Hyperlink"/>
                <w:rFonts w:ascii="Times New Roman" w:eastAsia="SimSun" w:hAnsi="Times New Roman"/>
                <w:b/>
                <w:noProof/>
              </w:rPr>
              <w:delText>3.</w:delText>
            </w:r>
            <w:r w:rsidRPr="000E3618" w:rsidDel="00300761">
              <w:rPr>
                <w:rFonts w:asciiTheme="minorHAnsi" w:eastAsiaTheme="minorEastAsia" w:hAnsiTheme="minorHAnsi" w:cstheme="minorBidi"/>
                <w:b/>
                <w:noProof/>
                <w:rPrChange w:id="249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CHƯƠNG 3: CAMUNDA VÀ CAMUNDA-DATABASE</w:delText>
            </w:r>
            <w:r w:rsidRPr="000E3618" w:rsidDel="00300761">
              <w:rPr>
                <w:b/>
                <w:noProof/>
                <w:webHidden/>
                <w:rPrChange w:id="2495" w:author="Thảo Nguyễn Kim" w:date="2019-03-11T15:02:00Z">
                  <w:rPr>
                    <w:noProof/>
                    <w:webHidden/>
                  </w:rPr>
                </w:rPrChange>
              </w:rPr>
              <w:tab/>
              <w:delText>23</w:delText>
            </w:r>
          </w:del>
        </w:p>
        <w:p w14:paraId="7F859557" w14:textId="77777777" w:rsidR="0025146C" w:rsidRPr="000E3618" w:rsidDel="00300761" w:rsidRDefault="0025146C">
          <w:pPr>
            <w:pStyle w:val="TOC2"/>
            <w:tabs>
              <w:tab w:val="left" w:pos="880"/>
              <w:tab w:val="right" w:leader="dot" w:pos="9111"/>
            </w:tabs>
            <w:rPr>
              <w:del w:id="2496" w:author="Thảo Nguyễn Kim" w:date="2019-03-11T13:46:00Z"/>
              <w:rFonts w:asciiTheme="minorHAnsi" w:eastAsiaTheme="minorEastAsia" w:hAnsiTheme="minorHAnsi" w:cstheme="minorBidi"/>
              <w:b/>
              <w:noProof/>
              <w:rPrChange w:id="2497" w:author="Thảo Nguyễn Kim" w:date="2019-03-11T15:02:00Z">
                <w:rPr>
                  <w:del w:id="2498" w:author="Thảo Nguyễn Kim" w:date="2019-03-11T13:46:00Z"/>
                  <w:rFonts w:asciiTheme="minorHAnsi" w:eastAsiaTheme="minorEastAsia" w:hAnsiTheme="minorHAnsi" w:cstheme="minorBidi"/>
                  <w:noProof/>
                </w:rPr>
              </w:rPrChange>
            </w:rPr>
          </w:pPr>
          <w:del w:id="2499" w:author="Thảo Nguyễn Kim" w:date="2019-03-11T13:46:00Z">
            <w:r w:rsidRPr="000E3618" w:rsidDel="00300761">
              <w:rPr>
                <w:rStyle w:val="Hyperlink"/>
                <w:rFonts w:ascii="Times New Roman" w:hAnsi="Times New Roman"/>
                <w:b/>
                <w:noProof/>
              </w:rPr>
              <w:delText>3.1.</w:delText>
            </w:r>
            <w:r w:rsidRPr="000E3618" w:rsidDel="00300761">
              <w:rPr>
                <w:rFonts w:asciiTheme="minorHAnsi" w:eastAsiaTheme="minorEastAsia" w:hAnsiTheme="minorHAnsi" w:cstheme="minorBidi"/>
                <w:b/>
                <w:noProof/>
                <w:rPrChange w:id="250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BPMN</w:delText>
            </w:r>
            <w:r w:rsidRPr="000E3618" w:rsidDel="00300761">
              <w:rPr>
                <w:b/>
                <w:noProof/>
                <w:webHidden/>
                <w:rPrChange w:id="2501" w:author="Thảo Nguyễn Kim" w:date="2019-03-11T15:02:00Z">
                  <w:rPr>
                    <w:noProof/>
                    <w:webHidden/>
                  </w:rPr>
                </w:rPrChange>
              </w:rPr>
              <w:tab/>
              <w:delText>23</w:delText>
            </w:r>
          </w:del>
        </w:p>
        <w:p w14:paraId="42BF2D5B" w14:textId="77777777" w:rsidR="0025146C" w:rsidRPr="000E3618" w:rsidDel="00300761" w:rsidRDefault="0025146C">
          <w:pPr>
            <w:pStyle w:val="TOC3"/>
            <w:tabs>
              <w:tab w:val="left" w:pos="1320"/>
              <w:tab w:val="right" w:leader="dot" w:pos="9111"/>
            </w:tabs>
            <w:rPr>
              <w:del w:id="2502" w:author="Thảo Nguyễn Kim" w:date="2019-03-11T13:46:00Z"/>
              <w:rFonts w:asciiTheme="minorHAnsi" w:eastAsiaTheme="minorEastAsia" w:hAnsiTheme="minorHAnsi" w:cstheme="minorBidi"/>
              <w:b/>
              <w:noProof/>
              <w:rPrChange w:id="2503" w:author="Thảo Nguyễn Kim" w:date="2019-03-11T15:02:00Z">
                <w:rPr>
                  <w:del w:id="2504" w:author="Thảo Nguyễn Kim" w:date="2019-03-11T13:46:00Z"/>
                  <w:rFonts w:asciiTheme="minorHAnsi" w:eastAsiaTheme="minorEastAsia" w:hAnsiTheme="minorHAnsi" w:cstheme="minorBidi"/>
                  <w:noProof/>
                </w:rPr>
              </w:rPrChange>
            </w:rPr>
          </w:pPr>
          <w:del w:id="2505" w:author="Thảo Nguyễn Kim" w:date="2019-03-11T13:46:00Z">
            <w:r w:rsidRPr="000E3618" w:rsidDel="00300761">
              <w:rPr>
                <w:rStyle w:val="Hyperlink"/>
                <w:rFonts w:ascii="Times New Roman" w:hAnsi="Times New Roman"/>
                <w:b/>
                <w:noProof/>
              </w:rPr>
              <w:delText>3.1.1.</w:delText>
            </w:r>
            <w:r w:rsidRPr="000E3618" w:rsidDel="00300761">
              <w:rPr>
                <w:rFonts w:asciiTheme="minorHAnsi" w:eastAsiaTheme="minorEastAsia" w:hAnsiTheme="minorHAnsi" w:cstheme="minorBidi"/>
                <w:b/>
                <w:noProof/>
                <w:rPrChange w:id="250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Giới thiệu về BPMN</w:delText>
            </w:r>
            <w:r w:rsidRPr="000E3618" w:rsidDel="00300761">
              <w:rPr>
                <w:b/>
                <w:noProof/>
                <w:webHidden/>
                <w:rPrChange w:id="2507" w:author="Thảo Nguyễn Kim" w:date="2019-03-11T15:02:00Z">
                  <w:rPr>
                    <w:noProof/>
                    <w:webHidden/>
                  </w:rPr>
                </w:rPrChange>
              </w:rPr>
              <w:tab/>
              <w:delText>23</w:delText>
            </w:r>
          </w:del>
        </w:p>
        <w:p w14:paraId="3B3BD48D" w14:textId="77777777" w:rsidR="0025146C" w:rsidRPr="000E3618" w:rsidDel="00300761" w:rsidRDefault="0025146C">
          <w:pPr>
            <w:pStyle w:val="TOC3"/>
            <w:tabs>
              <w:tab w:val="left" w:pos="1320"/>
              <w:tab w:val="right" w:leader="dot" w:pos="9111"/>
            </w:tabs>
            <w:rPr>
              <w:del w:id="2508" w:author="Thảo Nguyễn Kim" w:date="2019-03-11T13:46:00Z"/>
              <w:rFonts w:asciiTheme="minorHAnsi" w:eastAsiaTheme="minorEastAsia" w:hAnsiTheme="minorHAnsi" w:cstheme="minorBidi"/>
              <w:b/>
              <w:noProof/>
              <w:rPrChange w:id="2509" w:author="Thảo Nguyễn Kim" w:date="2019-03-11T15:02:00Z">
                <w:rPr>
                  <w:del w:id="2510" w:author="Thảo Nguyễn Kim" w:date="2019-03-11T13:46:00Z"/>
                  <w:rFonts w:asciiTheme="minorHAnsi" w:eastAsiaTheme="minorEastAsia" w:hAnsiTheme="minorHAnsi" w:cstheme="minorBidi"/>
                  <w:noProof/>
                </w:rPr>
              </w:rPrChange>
            </w:rPr>
          </w:pPr>
          <w:del w:id="2511" w:author="Thảo Nguyễn Kim" w:date="2019-03-11T13:46:00Z">
            <w:r w:rsidRPr="000E3618" w:rsidDel="00300761">
              <w:rPr>
                <w:rStyle w:val="Hyperlink"/>
                <w:rFonts w:ascii="Times New Roman" w:hAnsi="Times New Roman"/>
                <w:b/>
                <w:noProof/>
              </w:rPr>
              <w:delText>3.1.2.</w:delText>
            </w:r>
            <w:r w:rsidRPr="000E3618" w:rsidDel="00300761">
              <w:rPr>
                <w:rFonts w:asciiTheme="minorHAnsi" w:eastAsiaTheme="minorEastAsia" w:hAnsiTheme="minorHAnsi" w:cstheme="minorBidi"/>
                <w:b/>
                <w:noProof/>
                <w:rPrChange w:id="251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So sánh BPMN, FlowChart, Activity Diagram</w:delText>
            </w:r>
            <w:r w:rsidRPr="000E3618" w:rsidDel="00300761">
              <w:rPr>
                <w:b/>
                <w:noProof/>
                <w:webHidden/>
                <w:rPrChange w:id="2513" w:author="Thảo Nguyễn Kim" w:date="2019-03-11T15:02:00Z">
                  <w:rPr>
                    <w:noProof/>
                    <w:webHidden/>
                  </w:rPr>
                </w:rPrChange>
              </w:rPr>
              <w:tab/>
              <w:delText>23</w:delText>
            </w:r>
          </w:del>
        </w:p>
        <w:p w14:paraId="0155EC8F" w14:textId="77777777" w:rsidR="0025146C" w:rsidRPr="000E3618" w:rsidDel="00300761" w:rsidRDefault="0025146C">
          <w:pPr>
            <w:pStyle w:val="TOC3"/>
            <w:tabs>
              <w:tab w:val="left" w:pos="1320"/>
              <w:tab w:val="right" w:leader="dot" w:pos="9111"/>
            </w:tabs>
            <w:rPr>
              <w:del w:id="2514" w:author="Thảo Nguyễn Kim" w:date="2019-03-11T13:46:00Z"/>
              <w:rFonts w:asciiTheme="minorHAnsi" w:eastAsiaTheme="minorEastAsia" w:hAnsiTheme="minorHAnsi" w:cstheme="minorBidi"/>
              <w:b/>
              <w:noProof/>
              <w:rPrChange w:id="2515" w:author="Thảo Nguyễn Kim" w:date="2019-03-11T15:02:00Z">
                <w:rPr>
                  <w:del w:id="2516" w:author="Thảo Nguyễn Kim" w:date="2019-03-11T13:46:00Z"/>
                  <w:rFonts w:asciiTheme="minorHAnsi" w:eastAsiaTheme="minorEastAsia" w:hAnsiTheme="minorHAnsi" w:cstheme="minorBidi"/>
                  <w:noProof/>
                </w:rPr>
              </w:rPrChange>
            </w:rPr>
          </w:pPr>
          <w:del w:id="2517" w:author="Thảo Nguyễn Kim" w:date="2019-03-11T13:46:00Z">
            <w:r w:rsidRPr="000E3618" w:rsidDel="00300761">
              <w:rPr>
                <w:rStyle w:val="Hyperlink"/>
                <w:rFonts w:ascii="Times New Roman" w:hAnsi="Times New Roman"/>
                <w:b/>
                <w:noProof/>
              </w:rPr>
              <w:delText>3.1.3.</w:delText>
            </w:r>
            <w:r w:rsidRPr="000E3618" w:rsidDel="00300761">
              <w:rPr>
                <w:rFonts w:asciiTheme="minorHAnsi" w:eastAsiaTheme="minorEastAsia" w:hAnsiTheme="minorHAnsi" w:cstheme="minorBidi"/>
                <w:b/>
                <w:noProof/>
                <w:rPrChange w:id="251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thành phần của mô hình BPMN</w:delText>
            </w:r>
            <w:r w:rsidRPr="000E3618" w:rsidDel="00300761">
              <w:rPr>
                <w:b/>
                <w:noProof/>
                <w:webHidden/>
                <w:rPrChange w:id="2519" w:author="Thảo Nguyễn Kim" w:date="2019-03-11T15:02:00Z">
                  <w:rPr>
                    <w:noProof/>
                    <w:webHidden/>
                  </w:rPr>
                </w:rPrChange>
              </w:rPr>
              <w:tab/>
              <w:delText>24</w:delText>
            </w:r>
          </w:del>
        </w:p>
        <w:p w14:paraId="5860DA6D" w14:textId="77777777" w:rsidR="0025146C" w:rsidRPr="000E3618" w:rsidDel="00300761" w:rsidRDefault="0025146C">
          <w:pPr>
            <w:pStyle w:val="TOC4"/>
            <w:tabs>
              <w:tab w:val="left" w:pos="1760"/>
              <w:tab w:val="right" w:leader="dot" w:pos="9111"/>
            </w:tabs>
            <w:rPr>
              <w:del w:id="2520" w:author="Thảo Nguyễn Kim" w:date="2019-03-11T13:46:00Z"/>
              <w:rFonts w:asciiTheme="minorHAnsi" w:eastAsiaTheme="minorEastAsia" w:hAnsiTheme="minorHAnsi" w:cstheme="minorBidi"/>
              <w:b/>
              <w:noProof/>
              <w:rPrChange w:id="2521" w:author="Thảo Nguyễn Kim" w:date="2019-03-11T15:02:00Z">
                <w:rPr>
                  <w:del w:id="2522" w:author="Thảo Nguyễn Kim" w:date="2019-03-11T13:46:00Z"/>
                  <w:rFonts w:asciiTheme="minorHAnsi" w:eastAsiaTheme="minorEastAsia" w:hAnsiTheme="minorHAnsi" w:cstheme="minorBidi"/>
                  <w:noProof/>
                </w:rPr>
              </w:rPrChange>
            </w:rPr>
          </w:pPr>
          <w:del w:id="2523" w:author="Thảo Nguyễn Kim" w:date="2019-03-11T13:46:00Z">
            <w:r w:rsidRPr="000E3618" w:rsidDel="00300761">
              <w:rPr>
                <w:rStyle w:val="Hyperlink"/>
                <w:rFonts w:ascii="Times New Roman" w:hAnsi="Times New Roman"/>
                <w:b/>
                <w:noProof/>
              </w:rPr>
              <w:delText>3.1.3.1.</w:delText>
            </w:r>
            <w:r w:rsidRPr="000E3618" w:rsidDel="00300761">
              <w:rPr>
                <w:rFonts w:asciiTheme="minorHAnsi" w:eastAsiaTheme="minorEastAsia" w:hAnsiTheme="minorHAnsi" w:cstheme="minorBidi"/>
                <w:b/>
                <w:noProof/>
                <w:rPrChange w:id="252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Events</w:delText>
            </w:r>
            <w:r w:rsidRPr="000E3618" w:rsidDel="00300761">
              <w:rPr>
                <w:b/>
                <w:noProof/>
                <w:webHidden/>
                <w:rPrChange w:id="2525" w:author="Thảo Nguyễn Kim" w:date="2019-03-11T15:02:00Z">
                  <w:rPr>
                    <w:noProof/>
                    <w:webHidden/>
                  </w:rPr>
                </w:rPrChange>
              </w:rPr>
              <w:tab/>
              <w:delText>24</w:delText>
            </w:r>
          </w:del>
        </w:p>
        <w:p w14:paraId="16A87572" w14:textId="77777777" w:rsidR="0025146C" w:rsidRPr="000E3618" w:rsidDel="00300761" w:rsidRDefault="0025146C">
          <w:pPr>
            <w:pStyle w:val="TOC4"/>
            <w:tabs>
              <w:tab w:val="left" w:pos="1760"/>
              <w:tab w:val="right" w:leader="dot" w:pos="9111"/>
            </w:tabs>
            <w:rPr>
              <w:del w:id="2526" w:author="Thảo Nguyễn Kim" w:date="2019-03-11T13:46:00Z"/>
              <w:rFonts w:asciiTheme="minorHAnsi" w:eastAsiaTheme="minorEastAsia" w:hAnsiTheme="minorHAnsi" w:cstheme="minorBidi"/>
              <w:b/>
              <w:noProof/>
              <w:rPrChange w:id="2527" w:author="Thảo Nguyễn Kim" w:date="2019-03-11T15:02:00Z">
                <w:rPr>
                  <w:del w:id="2528" w:author="Thảo Nguyễn Kim" w:date="2019-03-11T13:46:00Z"/>
                  <w:rFonts w:asciiTheme="minorHAnsi" w:eastAsiaTheme="minorEastAsia" w:hAnsiTheme="minorHAnsi" w:cstheme="minorBidi"/>
                  <w:noProof/>
                </w:rPr>
              </w:rPrChange>
            </w:rPr>
          </w:pPr>
          <w:del w:id="2529" w:author="Thảo Nguyễn Kim" w:date="2019-03-11T13:46:00Z">
            <w:r w:rsidRPr="000E3618" w:rsidDel="00300761">
              <w:rPr>
                <w:rStyle w:val="Hyperlink"/>
                <w:rFonts w:ascii="Times New Roman" w:hAnsi="Times New Roman"/>
                <w:b/>
                <w:noProof/>
              </w:rPr>
              <w:delText>3.1.3.2.</w:delText>
            </w:r>
            <w:r w:rsidRPr="000E3618" w:rsidDel="00300761">
              <w:rPr>
                <w:rFonts w:asciiTheme="minorHAnsi" w:eastAsiaTheme="minorEastAsia" w:hAnsiTheme="minorHAnsi" w:cstheme="minorBidi"/>
                <w:b/>
                <w:noProof/>
                <w:rPrChange w:id="253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Information Artifact</w:delText>
            </w:r>
            <w:r w:rsidRPr="000E3618" w:rsidDel="00300761">
              <w:rPr>
                <w:b/>
                <w:noProof/>
                <w:webHidden/>
                <w:rPrChange w:id="2531" w:author="Thảo Nguyễn Kim" w:date="2019-03-11T15:02:00Z">
                  <w:rPr>
                    <w:noProof/>
                    <w:webHidden/>
                  </w:rPr>
                </w:rPrChange>
              </w:rPr>
              <w:tab/>
              <w:delText>28</w:delText>
            </w:r>
          </w:del>
        </w:p>
        <w:p w14:paraId="57AE604B" w14:textId="77777777" w:rsidR="0025146C" w:rsidRPr="000E3618" w:rsidDel="00300761" w:rsidRDefault="0025146C">
          <w:pPr>
            <w:pStyle w:val="TOC5"/>
            <w:tabs>
              <w:tab w:val="left" w:pos="1925"/>
              <w:tab w:val="right" w:leader="dot" w:pos="9111"/>
            </w:tabs>
            <w:rPr>
              <w:del w:id="2532" w:author="Thảo Nguyễn Kim" w:date="2019-03-11T13:46:00Z"/>
              <w:b/>
              <w:noProof/>
              <w:rPrChange w:id="2533" w:author="Thảo Nguyễn Kim" w:date="2019-03-11T15:02:00Z">
                <w:rPr>
                  <w:del w:id="2534" w:author="Thảo Nguyễn Kim" w:date="2019-03-11T13:46:00Z"/>
                  <w:noProof/>
                </w:rPr>
              </w:rPrChange>
            </w:rPr>
          </w:pPr>
          <w:del w:id="2535" w:author="Thảo Nguyễn Kim" w:date="2019-03-11T13:46:00Z">
            <w:r w:rsidRPr="000E3618" w:rsidDel="00300761">
              <w:rPr>
                <w:rStyle w:val="Hyperlink"/>
                <w:rFonts w:ascii="Times New Roman" w:hAnsi="Times New Roman"/>
                <w:b/>
                <w:noProof/>
              </w:rPr>
              <w:delText>3.1.3.2.1.</w:delText>
            </w:r>
            <w:r w:rsidRPr="000E3618" w:rsidDel="00300761">
              <w:rPr>
                <w:b/>
                <w:noProof/>
                <w:rPrChange w:id="2536" w:author="Thảo Nguyễn Kim" w:date="2019-03-11T15:02:00Z">
                  <w:rPr>
                    <w:noProof/>
                  </w:rPr>
                </w:rPrChange>
              </w:rPr>
              <w:tab/>
            </w:r>
            <w:r w:rsidRPr="000E3618" w:rsidDel="00300761">
              <w:rPr>
                <w:rStyle w:val="Hyperlink"/>
                <w:rFonts w:ascii="Times New Roman" w:hAnsi="Times New Roman"/>
                <w:b/>
                <w:noProof/>
              </w:rPr>
              <w:delText>Đối tượng dữ liệu (Data Object)</w:delText>
            </w:r>
            <w:r w:rsidRPr="000E3618" w:rsidDel="00300761">
              <w:rPr>
                <w:b/>
                <w:noProof/>
                <w:webHidden/>
                <w:rPrChange w:id="2537" w:author="Thảo Nguyễn Kim" w:date="2019-03-11T15:02:00Z">
                  <w:rPr>
                    <w:noProof/>
                    <w:webHidden/>
                  </w:rPr>
                </w:rPrChange>
              </w:rPr>
              <w:tab/>
              <w:delText>28</w:delText>
            </w:r>
          </w:del>
        </w:p>
        <w:p w14:paraId="57B0FAD5" w14:textId="77777777" w:rsidR="0025146C" w:rsidRPr="000E3618" w:rsidDel="00300761" w:rsidRDefault="0025146C">
          <w:pPr>
            <w:pStyle w:val="TOC5"/>
            <w:tabs>
              <w:tab w:val="left" w:pos="1925"/>
              <w:tab w:val="right" w:leader="dot" w:pos="9111"/>
            </w:tabs>
            <w:rPr>
              <w:del w:id="2538" w:author="Thảo Nguyễn Kim" w:date="2019-03-11T13:46:00Z"/>
              <w:b/>
              <w:noProof/>
              <w:rPrChange w:id="2539" w:author="Thảo Nguyễn Kim" w:date="2019-03-11T15:02:00Z">
                <w:rPr>
                  <w:del w:id="2540" w:author="Thảo Nguyễn Kim" w:date="2019-03-11T13:46:00Z"/>
                  <w:noProof/>
                </w:rPr>
              </w:rPrChange>
            </w:rPr>
          </w:pPr>
          <w:del w:id="2541" w:author="Thảo Nguyễn Kim" w:date="2019-03-11T13:46:00Z">
            <w:r w:rsidRPr="000E3618" w:rsidDel="00300761">
              <w:rPr>
                <w:rStyle w:val="Hyperlink"/>
                <w:rFonts w:ascii="Times New Roman" w:hAnsi="Times New Roman"/>
                <w:b/>
                <w:noProof/>
              </w:rPr>
              <w:delText>3.1.3.2.2.</w:delText>
            </w:r>
            <w:r w:rsidRPr="000E3618" w:rsidDel="00300761">
              <w:rPr>
                <w:b/>
                <w:noProof/>
                <w:rPrChange w:id="2542" w:author="Thảo Nguyễn Kim" w:date="2019-03-11T15:02:00Z">
                  <w:rPr>
                    <w:noProof/>
                  </w:rPr>
                </w:rPrChange>
              </w:rPr>
              <w:tab/>
            </w:r>
            <w:r w:rsidRPr="000E3618" w:rsidDel="00300761">
              <w:rPr>
                <w:rStyle w:val="Hyperlink"/>
                <w:rFonts w:ascii="Times New Roman" w:hAnsi="Times New Roman"/>
                <w:b/>
                <w:noProof/>
              </w:rPr>
              <w:delText>Đầu vào (Data Input)</w:delText>
            </w:r>
            <w:r w:rsidRPr="000E3618" w:rsidDel="00300761">
              <w:rPr>
                <w:b/>
                <w:noProof/>
                <w:webHidden/>
                <w:rPrChange w:id="2543" w:author="Thảo Nguyễn Kim" w:date="2019-03-11T15:02:00Z">
                  <w:rPr>
                    <w:noProof/>
                    <w:webHidden/>
                  </w:rPr>
                </w:rPrChange>
              </w:rPr>
              <w:tab/>
              <w:delText>28</w:delText>
            </w:r>
          </w:del>
        </w:p>
        <w:p w14:paraId="3B939233" w14:textId="77777777" w:rsidR="0025146C" w:rsidRPr="000E3618" w:rsidDel="00300761" w:rsidRDefault="0025146C">
          <w:pPr>
            <w:pStyle w:val="TOC5"/>
            <w:tabs>
              <w:tab w:val="left" w:pos="1925"/>
              <w:tab w:val="right" w:leader="dot" w:pos="9111"/>
            </w:tabs>
            <w:rPr>
              <w:del w:id="2544" w:author="Thảo Nguyễn Kim" w:date="2019-03-11T13:46:00Z"/>
              <w:b/>
              <w:noProof/>
              <w:rPrChange w:id="2545" w:author="Thảo Nguyễn Kim" w:date="2019-03-11T15:02:00Z">
                <w:rPr>
                  <w:del w:id="2546" w:author="Thảo Nguyễn Kim" w:date="2019-03-11T13:46:00Z"/>
                  <w:noProof/>
                </w:rPr>
              </w:rPrChange>
            </w:rPr>
          </w:pPr>
          <w:del w:id="2547" w:author="Thảo Nguyễn Kim" w:date="2019-03-11T13:46:00Z">
            <w:r w:rsidRPr="000E3618" w:rsidDel="00300761">
              <w:rPr>
                <w:rStyle w:val="Hyperlink"/>
                <w:rFonts w:ascii="Times New Roman" w:hAnsi="Times New Roman"/>
                <w:b/>
                <w:noProof/>
              </w:rPr>
              <w:delText>3.1.3.2.3.</w:delText>
            </w:r>
            <w:r w:rsidRPr="000E3618" w:rsidDel="00300761">
              <w:rPr>
                <w:b/>
                <w:noProof/>
                <w:rPrChange w:id="2548" w:author="Thảo Nguyễn Kim" w:date="2019-03-11T15:02:00Z">
                  <w:rPr>
                    <w:noProof/>
                  </w:rPr>
                </w:rPrChange>
              </w:rPr>
              <w:tab/>
            </w:r>
            <w:r w:rsidRPr="000E3618" w:rsidDel="00300761">
              <w:rPr>
                <w:rStyle w:val="Hyperlink"/>
                <w:rFonts w:ascii="Times New Roman" w:hAnsi="Times New Roman"/>
                <w:b/>
                <w:noProof/>
              </w:rPr>
              <w:delText>Đầu ra (Data Output)</w:delText>
            </w:r>
            <w:r w:rsidRPr="000E3618" w:rsidDel="00300761">
              <w:rPr>
                <w:b/>
                <w:noProof/>
                <w:webHidden/>
                <w:rPrChange w:id="2549" w:author="Thảo Nguyễn Kim" w:date="2019-03-11T15:02:00Z">
                  <w:rPr>
                    <w:noProof/>
                    <w:webHidden/>
                  </w:rPr>
                </w:rPrChange>
              </w:rPr>
              <w:tab/>
              <w:delText>28</w:delText>
            </w:r>
          </w:del>
        </w:p>
        <w:p w14:paraId="275C79AF" w14:textId="77777777" w:rsidR="0025146C" w:rsidRPr="000E3618" w:rsidDel="00300761" w:rsidRDefault="0025146C">
          <w:pPr>
            <w:pStyle w:val="TOC5"/>
            <w:tabs>
              <w:tab w:val="left" w:pos="1925"/>
              <w:tab w:val="right" w:leader="dot" w:pos="9111"/>
            </w:tabs>
            <w:rPr>
              <w:del w:id="2550" w:author="Thảo Nguyễn Kim" w:date="2019-03-11T13:46:00Z"/>
              <w:b/>
              <w:noProof/>
              <w:rPrChange w:id="2551" w:author="Thảo Nguyễn Kim" w:date="2019-03-11T15:02:00Z">
                <w:rPr>
                  <w:del w:id="2552" w:author="Thảo Nguyễn Kim" w:date="2019-03-11T13:46:00Z"/>
                  <w:noProof/>
                </w:rPr>
              </w:rPrChange>
            </w:rPr>
          </w:pPr>
          <w:del w:id="2553" w:author="Thảo Nguyễn Kim" w:date="2019-03-11T13:46:00Z">
            <w:r w:rsidRPr="000E3618" w:rsidDel="00300761">
              <w:rPr>
                <w:rStyle w:val="Hyperlink"/>
                <w:rFonts w:ascii="Times New Roman" w:hAnsi="Times New Roman"/>
                <w:b/>
                <w:noProof/>
              </w:rPr>
              <w:delText>3.1.3.2.4.</w:delText>
            </w:r>
            <w:r w:rsidRPr="000E3618" w:rsidDel="00300761">
              <w:rPr>
                <w:b/>
                <w:noProof/>
                <w:rPrChange w:id="2554" w:author="Thảo Nguyễn Kim" w:date="2019-03-11T15:02:00Z">
                  <w:rPr>
                    <w:noProof/>
                  </w:rPr>
                </w:rPrChange>
              </w:rPr>
              <w:tab/>
            </w:r>
            <w:r w:rsidRPr="000E3618" w:rsidDel="00300761">
              <w:rPr>
                <w:rStyle w:val="Hyperlink"/>
                <w:rFonts w:ascii="Times New Roman" w:hAnsi="Times New Roman"/>
                <w:b/>
                <w:noProof/>
              </w:rPr>
              <w:delText>Kho dữ liệu (Data Store)</w:delText>
            </w:r>
            <w:r w:rsidRPr="000E3618" w:rsidDel="00300761">
              <w:rPr>
                <w:b/>
                <w:noProof/>
                <w:webHidden/>
                <w:rPrChange w:id="2555" w:author="Thảo Nguyễn Kim" w:date="2019-03-11T15:02:00Z">
                  <w:rPr>
                    <w:noProof/>
                    <w:webHidden/>
                  </w:rPr>
                </w:rPrChange>
              </w:rPr>
              <w:tab/>
              <w:delText>29</w:delText>
            </w:r>
          </w:del>
        </w:p>
        <w:p w14:paraId="21B4E92C" w14:textId="77777777" w:rsidR="0025146C" w:rsidRPr="000E3618" w:rsidDel="00300761" w:rsidRDefault="0025146C">
          <w:pPr>
            <w:pStyle w:val="TOC4"/>
            <w:tabs>
              <w:tab w:val="left" w:pos="1760"/>
              <w:tab w:val="right" w:leader="dot" w:pos="9111"/>
            </w:tabs>
            <w:rPr>
              <w:del w:id="2556" w:author="Thảo Nguyễn Kim" w:date="2019-03-11T13:46:00Z"/>
              <w:rFonts w:asciiTheme="minorHAnsi" w:eastAsiaTheme="minorEastAsia" w:hAnsiTheme="minorHAnsi" w:cstheme="minorBidi"/>
              <w:b/>
              <w:noProof/>
              <w:rPrChange w:id="2557" w:author="Thảo Nguyễn Kim" w:date="2019-03-11T15:02:00Z">
                <w:rPr>
                  <w:del w:id="2558" w:author="Thảo Nguyễn Kim" w:date="2019-03-11T13:46:00Z"/>
                  <w:rFonts w:asciiTheme="minorHAnsi" w:eastAsiaTheme="minorEastAsia" w:hAnsiTheme="minorHAnsi" w:cstheme="minorBidi"/>
                  <w:noProof/>
                </w:rPr>
              </w:rPrChange>
            </w:rPr>
          </w:pPr>
          <w:del w:id="2559" w:author="Thảo Nguyễn Kim" w:date="2019-03-11T13:46:00Z">
            <w:r w:rsidRPr="000E3618" w:rsidDel="00300761">
              <w:rPr>
                <w:rStyle w:val="Hyperlink"/>
                <w:rFonts w:ascii="Times New Roman" w:hAnsi="Times New Roman"/>
                <w:b/>
                <w:noProof/>
              </w:rPr>
              <w:delText>3.1.3.3.</w:delText>
            </w:r>
            <w:r w:rsidRPr="000E3618" w:rsidDel="00300761">
              <w:rPr>
                <w:rFonts w:asciiTheme="minorHAnsi" w:eastAsiaTheme="minorEastAsia" w:hAnsiTheme="minorHAnsi" w:cstheme="minorBidi"/>
                <w:b/>
                <w:noProof/>
                <w:rPrChange w:id="256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Swimlanes</w:delText>
            </w:r>
            <w:r w:rsidRPr="000E3618" w:rsidDel="00300761">
              <w:rPr>
                <w:b/>
                <w:noProof/>
                <w:webHidden/>
                <w:rPrChange w:id="2561" w:author="Thảo Nguyễn Kim" w:date="2019-03-11T15:02:00Z">
                  <w:rPr>
                    <w:noProof/>
                    <w:webHidden/>
                  </w:rPr>
                </w:rPrChange>
              </w:rPr>
              <w:tab/>
              <w:delText>29</w:delText>
            </w:r>
          </w:del>
        </w:p>
        <w:p w14:paraId="3461F21C" w14:textId="77777777" w:rsidR="0025146C" w:rsidRPr="000E3618" w:rsidDel="00300761" w:rsidRDefault="0025146C">
          <w:pPr>
            <w:pStyle w:val="TOC4"/>
            <w:tabs>
              <w:tab w:val="left" w:pos="1760"/>
              <w:tab w:val="right" w:leader="dot" w:pos="9111"/>
            </w:tabs>
            <w:rPr>
              <w:del w:id="2562" w:author="Thảo Nguyễn Kim" w:date="2019-03-11T13:46:00Z"/>
              <w:rFonts w:asciiTheme="minorHAnsi" w:eastAsiaTheme="minorEastAsia" w:hAnsiTheme="minorHAnsi" w:cstheme="minorBidi"/>
              <w:b/>
              <w:noProof/>
              <w:rPrChange w:id="2563" w:author="Thảo Nguyễn Kim" w:date="2019-03-11T15:02:00Z">
                <w:rPr>
                  <w:del w:id="2564" w:author="Thảo Nguyễn Kim" w:date="2019-03-11T13:46:00Z"/>
                  <w:rFonts w:asciiTheme="minorHAnsi" w:eastAsiaTheme="minorEastAsia" w:hAnsiTheme="minorHAnsi" w:cstheme="minorBidi"/>
                  <w:noProof/>
                </w:rPr>
              </w:rPrChange>
            </w:rPr>
          </w:pPr>
          <w:del w:id="2565" w:author="Thảo Nguyễn Kim" w:date="2019-03-11T13:46:00Z">
            <w:r w:rsidRPr="000E3618" w:rsidDel="00300761">
              <w:rPr>
                <w:rStyle w:val="Hyperlink"/>
                <w:rFonts w:ascii="Times New Roman" w:hAnsi="Times New Roman"/>
                <w:b/>
                <w:noProof/>
              </w:rPr>
              <w:delText>3.1.3.4.</w:delText>
            </w:r>
            <w:r w:rsidRPr="000E3618" w:rsidDel="00300761">
              <w:rPr>
                <w:rFonts w:asciiTheme="minorHAnsi" w:eastAsiaTheme="minorEastAsia" w:hAnsiTheme="minorHAnsi" w:cstheme="minorBidi"/>
                <w:b/>
                <w:noProof/>
                <w:rPrChange w:id="256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Flow.</w:delText>
            </w:r>
            <w:r w:rsidRPr="000E3618" w:rsidDel="00300761">
              <w:rPr>
                <w:b/>
                <w:noProof/>
                <w:webHidden/>
                <w:rPrChange w:id="2567" w:author="Thảo Nguyễn Kim" w:date="2019-03-11T15:02:00Z">
                  <w:rPr>
                    <w:noProof/>
                    <w:webHidden/>
                  </w:rPr>
                </w:rPrChange>
              </w:rPr>
              <w:tab/>
              <w:delText>29</w:delText>
            </w:r>
          </w:del>
        </w:p>
        <w:p w14:paraId="2C91EDB2" w14:textId="77777777" w:rsidR="0025146C" w:rsidRPr="000E3618" w:rsidDel="00300761" w:rsidRDefault="0025146C">
          <w:pPr>
            <w:pStyle w:val="TOC4"/>
            <w:tabs>
              <w:tab w:val="left" w:pos="1760"/>
              <w:tab w:val="right" w:leader="dot" w:pos="9111"/>
            </w:tabs>
            <w:rPr>
              <w:del w:id="2568" w:author="Thảo Nguyễn Kim" w:date="2019-03-11T13:46:00Z"/>
              <w:rFonts w:asciiTheme="minorHAnsi" w:eastAsiaTheme="minorEastAsia" w:hAnsiTheme="minorHAnsi" w:cstheme="minorBidi"/>
              <w:b/>
              <w:noProof/>
              <w:rPrChange w:id="2569" w:author="Thảo Nguyễn Kim" w:date="2019-03-11T15:02:00Z">
                <w:rPr>
                  <w:del w:id="2570" w:author="Thảo Nguyễn Kim" w:date="2019-03-11T13:46:00Z"/>
                  <w:rFonts w:asciiTheme="minorHAnsi" w:eastAsiaTheme="minorEastAsia" w:hAnsiTheme="minorHAnsi" w:cstheme="minorBidi"/>
                  <w:noProof/>
                </w:rPr>
              </w:rPrChange>
            </w:rPr>
          </w:pPr>
          <w:del w:id="2571" w:author="Thảo Nguyễn Kim" w:date="2019-03-11T13:46:00Z">
            <w:r w:rsidRPr="000E3618" w:rsidDel="00300761">
              <w:rPr>
                <w:rStyle w:val="Hyperlink"/>
                <w:rFonts w:ascii="Times New Roman" w:hAnsi="Times New Roman"/>
                <w:b/>
                <w:noProof/>
              </w:rPr>
              <w:delText>3.1.3.5.</w:delText>
            </w:r>
            <w:r w:rsidRPr="000E3618" w:rsidDel="00300761">
              <w:rPr>
                <w:rFonts w:asciiTheme="minorHAnsi" w:eastAsiaTheme="minorEastAsia" w:hAnsiTheme="minorHAnsi" w:cstheme="minorBidi"/>
                <w:b/>
                <w:noProof/>
                <w:rPrChange w:id="257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Activities</w:delText>
            </w:r>
            <w:r w:rsidRPr="000E3618" w:rsidDel="00300761">
              <w:rPr>
                <w:b/>
                <w:noProof/>
                <w:webHidden/>
                <w:rPrChange w:id="2573" w:author="Thảo Nguyễn Kim" w:date="2019-03-11T15:02:00Z">
                  <w:rPr>
                    <w:noProof/>
                    <w:webHidden/>
                  </w:rPr>
                </w:rPrChange>
              </w:rPr>
              <w:tab/>
              <w:delText>30</w:delText>
            </w:r>
          </w:del>
        </w:p>
        <w:p w14:paraId="7558911D" w14:textId="77777777" w:rsidR="0025146C" w:rsidRPr="000E3618" w:rsidDel="00300761" w:rsidRDefault="0025146C">
          <w:pPr>
            <w:pStyle w:val="TOC5"/>
            <w:tabs>
              <w:tab w:val="left" w:pos="1925"/>
              <w:tab w:val="right" w:leader="dot" w:pos="9111"/>
            </w:tabs>
            <w:rPr>
              <w:del w:id="2574" w:author="Thảo Nguyễn Kim" w:date="2019-03-11T13:46:00Z"/>
              <w:b/>
              <w:noProof/>
              <w:rPrChange w:id="2575" w:author="Thảo Nguyễn Kim" w:date="2019-03-11T15:02:00Z">
                <w:rPr>
                  <w:del w:id="2576" w:author="Thảo Nguyễn Kim" w:date="2019-03-11T13:46:00Z"/>
                  <w:noProof/>
                </w:rPr>
              </w:rPrChange>
            </w:rPr>
          </w:pPr>
          <w:del w:id="2577" w:author="Thảo Nguyễn Kim" w:date="2019-03-11T13:46:00Z">
            <w:r w:rsidRPr="000E3618" w:rsidDel="00300761">
              <w:rPr>
                <w:rStyle w:val="Hyperlink"/>
                <w:rFonts w:ascii="Times New Roman" w:hAnsi="Times New Roman"/>
                <w:b/>
                <w:noProof/>
              </w:rPr>
              <w:delText>3.1.3.5.1.</w:delText>
            </w:r>
            <w:r w:rsidRPr="000E3618" w:rsidDel="00300761">
              <w:rPr>
                <w:b/>
                <w:noProof/>
                <w:rPrChange w:id="2578" w:author="Thảo Nguyễn Kim" w:date="2019-03-11T15:02:00Z">
                  <w:rPr>
                    <w:noProof/>
                  </w:rPr>
                </w:rPrChange>
              </w:rPr>
              <w:tab/>
            </w:r>
            <w:r w:rsidRPr="000E3618" w:rsidDel="00300761">
              <w:rPr>
                <w:rStyle w:val="Hyperlink"/>
                <w:rFonts w:ascii="Times New Roman" w:hAnsi="Times New Roman"/>
                <w:b/>
                <w:noProof/>
              </w:rPr>
              <w:delText>Activity Marker</w:delText>
            </w:r>
            <w:r w:rsidRPr="000E3618" w:rsidDel="00300761">
              <w:rPr>
                <w:b/>
                <w:noProof/>
                <w:webHidden/>
                <w:rPrChange w:id="2579" w:author="Thảo Nguyễn Kim" w:date="2019-03-11T15:02:00Z">
                  <w:rPr>
                    <w:noProof/>
                    <w:webHidden/>
                  </w:rPr>
                </w:rPrChange>
              </w:rPr>
              <w:tab/>
              <w:delText>31</w:delText>
            </w:r>
          </w:del>
        </w:p>
        <w:p w14:paraId="61C4025D" w14:textId="77777777" w:rsidR="0025146C" w:rsidRPr="000E3618" w:rsidDel="00300761" w:rsidRDefault="0025146C">
          <w:pPr>
            <w:pStyle w:val="TOC5"/>
            <w:tabs>
              <w:tab w:val="left" w:pos="1925"/>
              <w:tab w:val="right" w:leader="dot" w:pos="9111"/>
            </w:tabs>
            <w:rPr>
              <w:del w:id="2580" w:author="Thảo Nguyễn Kim" w:date="2019-03-11T13:46:00Z"/>
              <w:b/>
              <w:noProof/>
              <w:rPrChange w:id="2581" w:author="Thảo Nguyễn Kim" w:date="2019-03-11T15:02:00Z">
                <w:rPr>
                  <w:del w:id="2582" w:author="Thảo Nguyễn Kim" w:date="2019-03-11T13:46:00Z"/>
                  <w:noProof/>
                </w:rPr>
              </w:rPrChange>
            </w:rPr>
          </w:pPr>
          <w:del w:id="2583" w:author="Thảo Nguyễn Kim" w:date="2019-03-11T13:46:00Z">
            <w:r w:rsidRPr="000E3618" w:rsidDel="00300761">
              <w:rPr>
                <w:rStyle w:val="Hyperlink"/>
                <w:rFonts w:ascii="Times New Roman" w:hAnsi="Times New Roman"/>
                <w:b/>
                <w:noProof/>
              </w:rPr>
              <w:delText>3.1.3.5.2.</w:delText>
            </w:r>
            <w:r w:rsidRPr="000E3618" w:rsidDel="00300761">
              <w:rPr>
                <w:b/>
                <w:noProof/>
                <w:rPrChange w:id="2584" w:author="Thảo Nguyễn Kim" w:date="2019-03-11T15:02:00Z">
                  <w:rPr>
                    <w:noProof/>
                  </w:rPr>
                </w:rPrChange>
              </w:rPr>
              <w:tab/>
            </w:r>
            <w:r w:rsidRPr="000E3618" w:rsidDel="00300761">
              <w:rPr>
                <w:rStyle w:val="Hyperlink"/>
                <w:rFonts w:ascii="Times New Roman" w:hAnsi="Times New Roman"/>
                <w:b/>
                <w:noProof/>
              </w:rPr>
              <w:delText>Task Type</w:delText>
            </w:r>
            <w:r w:rsidRPr="000E3618" w:rsidDel="00300761">
              <w:rPr>
                <w:b/>
                <w:noProof/>
                <w:webHidden/>
                <w:rPrChange w:id="2585" w:author="Thảo Nguyễn Kim" w:date="2019-03-11T15:02:00Z">
                  <w:rPr>
                    <w:noProof/>
                    <w:webHidden/>
                  </w:rPr>
                </w:rPrChange>
              </w:rPr>
              <w:tab/>
              <w:delText>32</w:delText>
            </w:r>
          </w:del>
        </w:p>
        <w:p w14:paraId="379B9B4D" w14:textId="77777777" w:rsidR="0025146C" w:rsidRPr="000E3618" w:rsidDel="00300761" w:rsidRDefault="0025146C">
          <w:pPr>
            <w:pStyle w:val="TOC4"/>
            <w:tabs>
              <w:tab w:val="left" w:pos="1760"/>
              <w:tab w:val="right" w:leader="dot" w:pos="9111"/>
            </w:tabs>
            <w:rPr>
              <w:del w:id="2586" w:author="Thảo Nguyễn Kim" w:date="2019-03-11T13:46:00Z"/>
              <w:rFonts w:asciiTheme="minorHAnsi" w:eastAsiaTheme="minorEastAsia" w:hAnsiTheme="minorHAnsi" w:cstheme="minorBidi"/>
              <w:b/>
              <w:noProof/>
              <w:rPrChange w:id="2587" w:author="Thảo Nguyễn Kim" w:date="2019-03-11T15:02:00Z">
                <w:rPr>
                  <w:del w:id="2588" w:author="Thảo Nguyễn Kim" w:date="2019-03-11T13:46:00Z"/>
                  <w:rFonts w:asciiTheme="minorHAnsi" w:eastAsiaTheme="minorEastAsia" w:hAnsiTheme="minorHAnsi" w:cstheme="minorBidi"/>
                  <w:noProof/>
                </w:rPr>
              </w:rPrChange>
            </w:rPr>
          </w:pPr>
          <w:del w:id="2589" w:author="Thảo Nguyễn Kim" w:date="2019-03-11T13:46:00Z">
            <w:r w:rsidRPr="000E3618" w:rsidDel="00300761">
              <w:rPr>
                <w:rStyle w:val="Hyperlink"/>
                <w:rFonts w:ascii="Times New Roman" w:hAnsi="Times New Roman"/>
                <w:b/>
                <w:noProof/>
              </w:rPr>
              <w:delText>3.1.3.6.</w:delText>
            </w:r>
            <w:r w:rsidRPr="000E3618" w:rsidDel="00300761">
              <w:rPr>
                <w:rFonts w:asciiTheme="minorHAnsi" w:eastAsiaTheme="minorEastAsia" w:hAnsiTheme="minorHAnsi" w:cstheme="minorBidi"/>
                <w:b/>
                <w:noProof/>
                <w:rPrChange w:id="259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Gateways.</w:delText>
            </w:r>
            <w:r w:rsidRPr="000E3618" w:rsidDel="00300761">
              <w:rPr>
                <w:b/>
                <w:noProof/>
                <w:webHidden/>
                <w:rPrChange w:id="2591" w:author="Thảo Nguyễn Kim" w:date="2019-03-11T15:02:00Z">
                  <w:rPr>
                    <w:noProof/>
                    <w:webHidden/>
                  </w:rPr>
                </w:rPrChange>
              </w:rPr>
              <w:tab/>
              <w:delText>34</w:delText>
            </w:r>
          </w:del>
        </w:p>
        <w:p w14:paraId="67A1B9EE" w14:textId="77777777" w:rsidR="0025146C" w:rsidRPr="000E3618" w:rsidDel="00300761" w:rsidRDefault="0025146C">
          <w:pPr>
            <w:pStyle w:val="TOC2"/>
            <w:tabs>
              <w:tab w:val="left" w:pos="880"/>
              <w:tab w:val="right" w:leader="dot" w:pos="9111"/>
            </w:tabs>
            <w:rPr>
              <w:del w:id="2592" w:author="Thảo Nguyễn Kim" w:date="2019-03-11T13:46:00Z"/>
              <w:rFonts w:asciiTheme="minorHAnsi" w:eastAsiaTheme="minorEastAsia" w:hAnsiTheme="minorHAnsi" w:cstheme="minorBidi"/>
              <w:b/>
              <w:noProof/>
              <w:rPrChange w:id="2593" w:author="Thảo Nguyễn Kim" w:date="2019-03-11T15:02:00Z">
                <w:rPr>
                  <w:del w:id="2594" w:author="Thảo Nguyễn Kim" w:date="2019-03-11T13:46:00Z"/>
                  <w:rFonts w:asciiTheme="minorHAnsi" w:eastAsiaTheme="minorEastAsia" w:hAnsiTheme="minorHAnsi" w:cstheme="minorBidi"/>
                  <w:noProof/>
                </w:rPr>
              </w:rPrChange>
            </w:rPr>
          </w:pPr>
          <w:del w:id="2595" w:author="Thảo Nguyễn Kim" w:date="2019-03-11T13:46:00Z">
            <w:r w:rsidRPr="000E3618" w:rsidDel="00300761">
              <w:rPr>
                <w:rStyle w:val="Hyperlink"/>
                <w:rFonts w:ascii="Times New Roman" w:hAnsi="Times New Roman"/>
                <w:b/>
                <w:noProof/>
              </w:rPr>
              <w:delText>3.2.</w:delText>
            </w:r>
            <w:r w:rsidRPr="000E3618" w:rsidDel="00300761">
              <w:rPr>
                <w:rFonts w:asciiTheme="minorHAnsi" w:eastAsiaTheme="minorEastAsia" w:hAnsiTheme="minorHAnsi" w:cstheme="minorBidi"/>
                <w:b/>
                <w:noProof/>
                <w:rPrChange w:id="259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Camunda</w:delText>
            </w:r>
            <w:r w:rsidRPr="000E3618" w:rsidDel="00300761">
              <w:rPr>
                <w:b/>
                <w:noProof/>
                <w:webHidden/>
                <w:rPrChange w:id="2597" w:author="Thảo Nguyễn Kim" w:date="2019-03-11T15:02:00Z">
                  <w:rPr>
                    <w:noProof/>
                    <w:webHidden/>
                  </w:rPr>
                </w:rPrChange>
              </w:rPr>
              <w:tab/>
              <w:delText>39</w:delText>
            </w:r>
          </w:del>
        </w:p>
        <w:p w14:paraId="4266BAF3" w14:textId="77777777" w:rsidR="0025146C" w:rsidRPr="000E3618" w:rsidDel="00300761" w:rsidRDefault="0025146C">
          <w:pPr>
            <w:pStyle w:val="TOC3"/>
            <w:tabs>
              <w:tab w:val="left" w:pos="1320"/>
              <w:tab w:val="right" w:leader="dot" w:pos="9111"/>
            </w:tabs>
            <w:rPr>
              <w:del w:id="2598" w:author="Thảo Nguyễn Kim" w:date="2019-03-11T13:46:00Z"/>
              <w:rFonts w:asciiTheme="minorHAnsi" w:eastAsiaTheme="minorEastAsia" w:hAnsiTheme="minorHAnsi" w:cstheme="minorBidi"/>
              <w:b/>
              <w:noProof/>
              <w:rPrChange w:id="2599" w:author="Thảo Nguyễn Kim" w:date="2019-03-11T15:02:00Z">
                <w:rPr>
                  <w:del w:id="2600" w:author="Thảo Nguyễn Kim" w:date="2019-03-11T13:46:00Z"/>
                  <w:rFonts w:asciiTheme="minorHAnsi" w:eastAsiaTheme="minorEastAsia" w:hAnsiTheme="minorHAnsi" w:cstheme="minorBidi"/>
                  <w:noProof/>
                </w:rPr>
              </w:rPrChange>
            </w:rPr>
          </w:pPr>
          <w:del w:id="2601" w:author="Thảo Nguyễn Kim" w:date="2019-03-11T13:46:00Z">
            <w:r w:rsidRPr="000E3618" w:rsidDel="00300761">
              <w:rPr>
                <w:rStyle w:val="Hyperlink"/>
                <w:rFonts w:ascii="Times New Roman" w:hAnsi="Times New Roman"/>
                <w:b/>
                <w:noProof/>
              </w:rPr>
              <w:delText>3.2.1.</w:delText>
            </w:r>
            <w:r w:rsidRPr="000E3618" w:rsidDel="00300761">
              <w:rPr>
                <w:rFonts w:asciiTheme="minorHAnsi" w:eastAsiaTheme="minorEastAsia" w:hAnsiTheme="minorHAnsi" w:cstheme="minorBidi"/>
                <w:b/>
                <w:noProof/>
                <w:rPrChange w:id="260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thành phần trong BPMN 2.0 mà Camunda hỗ trợ.</w:delText>
            </w:r>
            <w:r w:rsidRPr="000E3618" w:rsidDel="00300761">
              <w:rPr>
                <w:b/>
                <w:noProof/>
                <w:webHidden/>
                <w:rPrChange w:id="2603" w:author="Thảo Nguyễn Kim" w:date="2019-03-11T15:02:00Z">
                  <w:rPr>
                    <w:noProof/>
                    <w:webHidden/>
                  </w:rPr>
                </w:rPrChange>
              </w:rPr>
              <w:tab/>
              <w:delText>39</w:delText>
            </w:r>
          </w:del>
        </w:p>
        <w:p w14:paraId="7A1ECDCC" w14:textId="77777777" w:rsidR="0025146C" w:rsidRPr="000E3618" w:rsidDel="00300761" w:rsidRDefault="0025146C">
          <w:pPr>
            <w:pStyle w:val="TOC3"/>
            <w:tabs>
              <w:tab w:val="left" w:pos="1320"/>
              <w:tab w:val="right" w:leader="dot" w:pos="9111"/>
            </w:tabs>
            <w:rPr>
              <w:del w:id="2604" w:author="Thảo Nguyễn Kim" w:date="2019-03-11T13:46:00Z"/>
              <w:rFonts w:asciiTheme="minorHAnsi" w:eastAsiaTheme="minorEastAsia" w:hAnsiTheme="minorHAnsi" w:cstheme="minorBidi"/>
              <w:b/>
              <w:noProof/>
              <w:rPrChange w:id="2605" w:author="Thảo Nguyễn Kim" w:date="2019-03-11T15:02:00Z">
                <w:rPr>
                  <w:del w:id="2606" w:author="Thảo Nguyễn Kim" w:date="2019-03-11T13:46:00Z"/>
                  <w:rFonts w:asciiTheme="minorHAnsi" w:eastAsiaTheme="minorEastAsia" w:hAnsiTheme="minorHAnsi" w:cstheme="minorBidi"/>
                  <w:noProof/>
                </w:rPr>
              </w:rPrChange>
            </w:rPr>
          </w:pPr>
          <w:del w:id="2607" w:author="Thảo Nguyễn Kim" w:date="2019-03-11T13:46:00Z">
            <w:r w:rsidRPr="000E3618" w:rsidDel="00300761">
              <w:rPr>
                <w:rStyle w:val="Hyperlink"/>
                <w:rFonts w:ascii="Times New Roman" w:hAnsi="Times New Roman"/>
                <w:b/>
                <w:noProof/>
              </w:rPr>
              <w:delText>3.2.2.</w:delText>
            </w:r>
            <w:r w:rsidRPr="000E3618" w:rsidDel="00300761">
              <w:rPr>
                <w:rFonts w:asciiTheme="minorHAnsi" w:eastAsiaTheme="minorEastAsia" w:hAnsiTheme="minorHAnsi" w:cstheme="minorBidi"/>
                <w:b/>
                <w:noProof/>
                <w:rPrChange w:id="260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Kiến trúc Camunda.</w:delText>
            </w:r>
            <w:r w:rsidRPr="000E3618" w:rsidDel="00300761">
              <w:rPr>
                <w:b/>
                <w:noProof/>
                <w:webHidden/>
                <w:rPrChange w:id="2609" w:author="Thảo Nguyễn Kim" w:date="2019-03-11T15:02:00Z">
                  <w:rPr>
                    <w:noProof/>
                    <w:webHidden/>
                  </w:rPr>
                </w:rPrChange>
              </w:rPr>
              <w:tab/>
              <w:delText>42</w:delText>
            </w:r>
          </w:del>
        </w:p>
        <w:p w14:paraId="0AC9FCEE" w14:textId="77777777" w:rsidR="0025146C" w:rsidRPr="000E3618" w:rsidDel="00300761" w:rsidRDefault="0025146C">
          <w:pPr>
            <w:pStyle w:val="TOC4"/>
            <w:tabs>
              <w:tab w:val="left" w:pos="1760"/>
              <w:tab w:val="right" w:leader="dot" w:pos="9111"/>
            </w:tabs>
            <w:rPr>
              <w:del w:id="2610" w:author="Thảo Nguyễn Kim" w:date="2019-03-11T13:46:00Z"/>
              <w:rFonts w:asciiTheme="minorHAnsi" w:eastAsiaTheme="minorEastAsia" w:hAnsiTheme="minorHAnsi" w:cstheme="minorBidi"/>
              <w:b/>
              <w:noProof/>
              <w:rPrChange w:id="2611" w:author="Thảo Nguyễn Kim" w:date="2019-03-11T15:02:00Z">
                <w:rPr>
                  <w:del w:id="2612" w:author="Thảo Nguyễn Kim" w:date="2019-03-11T13:46:00Z"/>
                  <w:rFonts w:asciiTheme="minorHAnsi" w:eastAsiaTheme="minorEastAsia" w:hAnsiTheme="minorHAnsi" w:cstheme="minorBidi"/>
                  <w:noProof/>
                </w:rPr>
              </w:rPrChange>
            </w:rPr>
          </w:pPr>
          <w:del w:id="2613" w:author="Thảo Nguyễn Kim" w:date="2019-03-11T13:46:00Z">
            <w:r w:rsidRPr="000E3618" w:rsidDel="00300761">
              <w:rPr>
                <w:rStyle w:val="Hyperlink"/>
                <w:rFonts w:ascii="Times New Roman" w:hAnsi="Times New Roman"/>
                <w:b/>
                <w:noProof/>
              </w:rPr>
              <w:delText>3.2.2.1.</w:delText>
            </w:r>
            <w:r w:rsidRPr="000E3618" w:rsidDel="00300761">
              <w:rPr>
                <w:rFonts w:asciiTheme="minorHAnsi" w:eastAsiaTheme="minorEastAsia" w:hAnsiTheme="minorHAnsi" w:cstheme="minorBidi"/>
                <w:b/>
                <w:noProof/>
                <w:rPrChange w:id="261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Process Engine</w:delText>
            </w:r>
            <w:r w:rsidRPr="000E3618" w:rsidDel="00300761">
              <w:rPr>
                <w:b/>
                <w:noProof/>
                <w:webHidden/>
                <w:rPrChange w:id="2615" w:author="Thảo Nguyễn Kim" w:date="2019-03-11T15:02:00Z">
                  <w:rPr>
                    <w:noProof/>
                    <w:webHidden/>
                  </w:rPr>
                </w:rPrChange>
              </w:rPr>
              <w:tab/>
              <w:delText>42</w:delText>
            </w:r>
          </w:del>
        </w:p>
        <w:p w14:paraId="01F8E6A5" w14:textId="77777777" w:rsidR="0025146C" w:rsidRPr="000E3618" w:rsidDel="00300761" w:rsidRDefault="0025146C">
          <w:pPr>
            <w:pStyle w:val="TOC4"/>
            <w:tabs>
              <w:tab w:val="left" w:pos="1760"/>
              <w:tab w:val="right" w:leader="dot" w:pos="9111"/>
            </w:tabs>
            <w:rPr>
              <w:del w:id="2616" w:author="Thảo Nguyễn Kim" w:date="2019-03-11T13:46:00Z"/>
              <w:rFonts w:asciiTheme="minorHAnsi" w:eastAsiaTheme="minorEastAsia" w:hAnsiTheme="minorHAnsi" w:cstheme="minorBidi"/>
              <w:b/>
              <w:noProof/>
              <w:rPrChange w:id="2617" w:author="Thảo Nguyễn Kim" w:date="2019-03-11T15:02:00Z">
                <w:rPr>
                  <w:del w:id="2618" w:author="Thảo Nguyễn Kim" w:date="2019-03-11T13:46:00Z"/>
                  <w:rFonts w:asciiTheme="minorHAnsi" w:eastAsiaTheme="minorEastAsia" w:hAnsiTheme="minorHAnsi" w:cstheme="minorBidi"/>
                  <w:noProof/>
                </w:rPr>
              </w:rPrChange>
            </w:rPr>
          </w:pPr>
          <w:del w:id="2619" w:author="Thảo Nguyễn Kim" w:date="2019-03-11T13:46:00Z">
            <w:r w:rsidRPr="000E3618" w:rsidDel="00300761">
              <w:rPr>
                <w:rStyle w:val="Hyperlink"/>
                <w:rFonts w:ascii="Times New Roman" w:hAnsi="Times New Roman"/>
                <w:b/>
                <w:noProof/>
              </w:rPr>
              <w:delText>3.2.2.2.</w:delText>
            </w:r>
            <w:r w:rsidRPr="000E3618" w:rsidDel="00300761">
              <w:rPr>
                <w:rFonts w:asciiTheme="minorHAnsi" w:eastAsiaTheme="minorEastAsia" w:hAnsiTheme="minorHAnsi" w:cstheme="minorBidi"/>
                <w:b/>
                <w:noProof/>
                <w:rPrChange w:id="262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Ứng dụng web của Camunda</w:delText>
            </w:r>
            <w:r w:rsidRPr="000E3618" w:rsidDel="00300761">
              <w:rPr>
                <w:b/>
                <w:noProof/>
                <w:webHidden/>
                <w:rPrChange w:id="2621" w:author="Thảo Nguyễn Kim" w:date="2019-03-11T15:02:00Z">
                  <w:rPr>
                    <w:noProof/>
                    <w:webHidden/>
                  </w:rPr>
                </w:rPrChange>
              </w:rPr>
              <w:tab/>
              <w:delText>44</w:delText>
            </w:r>
          </w:del>
        </w:p>
        <w:p w14:paraId="44B4F38D" w14:textId="77777777" w:rsidR="0025146C" w:rsidRPr="000E3618" w:rsidDel="00300761" w:rsidRDefault="0025146C">
          <w:pPr>
            <w:pStyle w:val="TOC4"/>
            <w:tabs>
              <w:tab w:val="left" w:pos="1760"/>
              <w:tab w:val="right" w:leader="dot" w:pos="9111"/>
            </w:tabs>
            <w:rPr>
              <w:del w:id="2622" w:author="Thảo Nguyễn Kim" w:date="2019-03-11T13:46:00Z"/>
              <w:rFonts w:asciiTheme="minorHAnsi" w:eastAsiaTheme="minorEastAsia" w:hAnsiTheme="minorHAnsi" w:cstheme="minorBidi"/>
              <w:b/>
              <w:noProof/>
              <w:rPrChange w:id="2623" w:author="Thảo Nguyễn Kim" w:date="2019-03-11T15:02:00Z">
                <w:rPr>
                  <w:del w:id="2624" w:author="Thảo Nguyễn Kim" w:date="2019-03-11T13:46:00Z"/>
                  <w:rFonts w:asciiTheme="minorHAnsi" w:eastAsiaTheme="minorEastAsia" w:hAnsiTheme="minorHAnsi" w:cstheme="minorBidi"/>
                  <w:noProof/>
                </w:rPr>
              </w:rPrChange>
            </w:rPr>
          </w:pPr>
          <w:del w:id="2625" w:author="Thảo Nguyễn Kim" w:date="2019-03-11T13:46:00Z">
            <w:r w:rsidRPr="000E3618" w:rsidDel="00300761">
              <w:rPr>
                <w:rStyle w:val="Hyperlink"/>
                <w:rFonts w:ascii="Times New Roman" w:hAnsi="Times New Roman"/>
                <w:b/>
                <w:noProof/>
              </w:rPr>
              <w:delText>3.2.2.3.</w:delText>
            </w:r>
            <w:r w:rsidRPr="000E3618" w:rsidDel="00300761">
              <w:rPr>
                <w:rFonts w:asciiTheme="minorHAnsi" w:eastAsiaTheme="minorEastAsia" w:hAnsiTheme="minorHAnsi" w:cstheme="minorBidi"/>
                <w:b/>
                <w:noProof/>
                <w:rPrChange w:id="262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công cụ hỗ trợ</w:delText>
            </w:r>
            <w:r w:rsidRPr="000E3618" w:rsidDel="00300761">
              <w:rPr>
                <w:b/>
                <w:noProof/>
                <w:webHidden/>
                <w:rPrChange w:id="2627" w:author="Thảo Nguyễn Kim" w:date="2019-03-11T15:02:00Z">
                  <w:rPr>
                    <w:noProof/>
                    <w:webHidden/>
                  </w:rPr>
                </w:rPrChange>
              </w:rPr>
              <w:tab/>
              <w:delText>44</w:delText>
            </w:r>
          </w:del>
        </w:p>
        <w:p w14:paraId="6CF0371F" w14:textId="77777777" w:rsidR="0025146C" w:rsidRPr="000E3618" w:rsidDel="00300761" w:rsidRDefault="0025146C">
          <w:pPr>
            <w:pStyle w:val="TOC3"/>
            <w:tabs>
              <w:tab w:val="left" w:pos="1320"/>
              <w:tab w:val="right" w:leader="dot" w:pos="9111"/>
            </w:tabs>
            <w:rPr>
              <w:del w:id="2628" w:author="Thảo Nguyễn Kim" w:date="2019-03-11T13:46:00Z"/>
              <w:rFonts w:asciiTheme="minorHAnsi" w:eastAsiaTheme="minorEastAsia" w:hAnsiTheme="minorHAnsi" w:cstheme="minorBidi"/>
              <w:b/>
              <w:noProof/>
              <w:rPrChange w:id="2629" w:author="Thảo Nguyễn Kim" w:date="2019-03-11T15:02:00Z">
                <w:rPr>
                  <w:del w:id="2630" w:author="Thảo Nguyễn Kim" w:date="2019-03-11T13:46:00Z"/>
                  <w:rFonts w:asciiTheme="minorHAnsi" w:eastAsiaTheme="minorEastAsia" w:hAnsiTheme="minorHAnsi" w:cstheme="minorBidi"/>
                  <w:noProof/>
                </w:rPr>
              </w:rPrChange>
            </w:rPr>
          </w:pPr>
          <w:del w:id="2631" w:author="Thảo Nguyễn Kim" w:date="2019-03-11T13:46:00Z">
            <w:r w:rsidRPr="000E3618" w:rsidDel="00300761">
              <w:rPr>
                <w:rStyle w:val="Hyperlink"/>
                <w:rFonts w:ascii="Times New Roman" w:hAnsi="Times New Roman"/>
                <w:b/>
                <w:noProof/>
              </w:rPr>
              <w:delText>3.2.3.</w:delText>
            </w:r>
            <w:r w:rsidRPr="000E3618" w:rsidDel="00300761">
              <w:rPr>
                <w:rFonts w:asciiTheme="minorHAnsi" w:eastAsiaTheme="minorEastAsia" w:hAnsiTheme="minorHAnsi" w:cstheme="minorBidi"/>
                <w:b/>
                <w:noProof/>
                <w:rPrChange w:id="263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Một số mô hình triển khai của Camunda</w:delText>
            </w:r>
            <w:r w:rsidRPr="000E3618" w:rsidDel="00300761">
              <w:rPr>
                <w:b/>
                <w:noProof/>
                <w:webHidden/>
                <w:rPrChange w:id="2633" w:author="Thảo Nguyễn Kim" w:date="2019-03-11T15:02:00Z">
                  <w:rPr>
                    <w:noProof/>
                    <w:webHidden/>
                  </w:rPr>
                </w:rPrChange>
              </w:rPr>
              <w:tab/>
              <w:delText>45</w:delText>
            </w:r>
          </w:del>
        </w:p>
        <w:p w14:paraId="567F9B5E" w14:textId="77777777" w:rsidR="0025146C" w:rsidRPr="000E3618" w:rsidDel="00300761" w:rsidRDefault="0025146C">
          <w:pPr>
            <w:pStyle w:val="TOC4"/>
            <w:tabs>
              <w:tab w:val="left" w:pos="1760"/>
              <w:tab w:val="right" w:leader="dot" w:pos="9111"/>
            </w:tabs>
            <w:rPr>
              <w:del w:id="2634" w:author="Thảo Nguyễn Kim" w:date="2019-03-11T13:46:00Z"/>
              <w:rFonts w:asciiTheme="minorHAnsi" w:eastAsiaTheme="minorEastAsia" w:hAnsiTheme="minorHAnsi" w:cstheme="minorBidi"/>
              <w:b/>
              <w:noProof/>
              <w:rPrChange w:id="2635" w:author="Thảo Nguyễn Kim" w:date="2019-03-11T15:02:00Z">
                <w:rPr>
                  <w:del w:id="2636" w:author="Thảo Nguyễn Kim" w:date="2019-03-11T13:46:00Z"/>
                  <w:rFonts w:asciiTheme="minorHAnsi" w:eastAsiaTheme="minorEastAsia" w:hAnsiTheme="minorHAnsi" w:cstheme="minorBidi"/>
                  <w:noProof/>
                </w:rPr>
              </w:rPrChange>
            </w:rPr>
          </w:pPr>
          <w:del w:id="2637" w:author="Thảo Nguyễn Kim" w:date="2019-03-11T13:46:00Z">
            <w:r w:rsidRPr="000E3618" w:rsidDel="00300761">
              <w:rPr>
                <w:rStyle w:val="Hyperlink"/>
                <w:rFonts w:ascii="Times New Roman" w:hAnsi="Times New Roman"/>
                <w:b/>
                <w:noProof/>
              </w:rPr>
              <w:delText>3.2.3.1.</w:delText>
            </w:r>
            <w:r w:rsidRPr="000E3618" w:rsidDel="00300761">
              <w:rPr>
                <w:rFonts w:asciiTheme="minorHAnsi" w:eastAsiaTheme="minorEastAsia" w:hAnsiTheme="minorHAnsi" w:cstheme="minorBidi"/>
                <w:b/>
                <w:noProof/>
                <w:rPrChange w:id="263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Embedded Process Engine</w:delText>
            </w:r>
            <w:r w:rsidRPr="000E3618" w:rsidDel="00300761">
              <w:rPr>
                <w:b/>
                <w:noProof/>
                <w:webHidden/>
                <w:rPrChange w:id="2639" w:author="Thảo Nguyễn Kim" w:date="2019-03-11T15:02:00Z">
                  <w:rPr>
                    <w:noProof/>
                    <w:webHidden/>
                  </w:rPr>
                </w:rPrChange>
              </w:rPr>
              <w:tab/>
              <w:delText>45</w:delText>
            </w:r>
          </w:del>
        </w:p>
        <w:p w14:paraId="78784FC5" w14:textId="77777777" w:rsidR="0025146C" w:rsidRPr="000E3618" w:rsidDel="00300761" w:rsidRDefault="0025146C">
          <w:pPr>
            <w:pStyle w:val="TOC4"/>
            <w:tabs>
              <w:tab w:val="left" w:pos="1760"/>
              <w:tab w:val="right" w:leader="dot" w:pos="9111"/>
            </w:tabs>
            <w:rPr>
              <w:del w:id="2640" w:author="Thảo Nguyễn Kim" w:date="2019-03-11T13:46:00Z"/>
              <w:rFonts w:asciiTheme="minorHAnsi" w:eastAsiaTheme="minorEastAsia" w:hAnsiTheme="minorHAnsi" w:cstheme="minorBidi"/>
              <w:b/>
              <w:noProof/>
              <w:rPrChange w:id="2641" w:author="Thảo Nguyễn Kim" w:date="2019-03-11T15:02:00Z">
                <w:rPr>
                  <w:del w:id="2642" w:author="Thảo Nguyễn Kim" w:date="2019-03-11T13:46:00Z"/>
                  <w:rFonts w:asciiTheme="minorHAnsi" w:eastAsiaTheme="minorEastAsia" w:hAnsiTheme="minorHAnsi" w:cstheme="minorBidi"/>
                  <w:noProof/>
                </w:rPr>
              </w:rPrChange>
            </w:rPr>
          </w:pPr>
          <w:del w:id="2643" w:author="Thảo Nguyễn Kim" w:date="2019-03-11T13:46:00Z">
            <w:r w:rsidRPr="000E3618" w:rsidDel="00300761">
              <w:rPr>
                <w:rStyle w:val="Hyperlink"/>
                <w:rFonts w:ascii="Times New Roman" w:hAnsi="Times New Roman"/>
                <w:b/>
                <w:noProof/>
              </w:rPr>
              <w:delText>3.2.3.2.</w:delText>
            </w:r>
            <w:r w:rsidRPr="000E3618" w:rsidDel="00300761">
              <w:rPr>
                <w:rFonts w:asciiTheme="minorHAnsi" w:eastAsiaTheme="minorEastAsia" w:hAnsiTheme="minorHAnsi" w:cstheme="minorBidi"/>
                <w:b/>
                <w:noProof/>
                <w:rPrChange w:id="264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Shared, Container-Managed Process Engine</w:delText>
            </w:r>
            <w:r w:rsidRPr="000E3618" w:rsidDel="00300761">
              <w:rPr>
                <w:b/>
                <w:noProof/>
                <w:webHidden/>
                <w:rPrChange w:id="2645" w:author="Thảo Nguyễn Kim" w:date="2019-03-11T15:02:00Z">
                  <w:rPr>
                    <w:noProof/>
                    <w:webHidden/>
                  </w:rPr>
                </w:rPrChange>
              </w:rPr>
              <w:tab/>
              <w:delText>45</w:delText>
            </w:r>
          </w:del>
        </w:p>
        <w:p w14:paraId="3A99249D" w14:textId="77777777" w:rsidR="0025146C" w:rsidRPr="000E3618" w:rsidDel="00300761" w:rsidRDefault="0025146C">
          <w:pPr>
            <w:pStyle w:val="TOC4"/>
            <w:tabs>
              <w:tab w:val="left" w:pos="1760"/>
              <w:tab w:val="right" w:leader="dot" w:pos="9111"/>
            </w:tabs>
            <w:rPr>
              <w:del w:id="2646" w:author="Thảo Nguyễn Kim" w:date="2019-03-11T13:46:00Z"/>
              <w:rFonts w:asciiTheme="minorHAnsi" w:eastAsiaTheme="minorEastAsia" w:hAnsiTheme="minorHAnsi" w:cstheme="minorBidi"/>
              <w:b/>
              <w:noProof/>
              <w:rPrChange w:id="2647" w:author="Thảo Nguyễn Kim" w:date="2019-03-11T15:02:00Z">
                <w:rPr>
                  <w:del w:id="2648" w:author="Thảo Nguyễn Kim" w:date="2019-03-11T13:46:00Z"/>
                  <w:rFonts w:asciiTheme="minorHAnsi" w:eastAsiaTheme="minorEastAsia" w:hAnsiTheme="minorHAnsi" w:cstheme="minorBidi"/>
                  <w:noProof/>
                </w:rPr>
              </w:rPrChange>
            </w:rPr>
          </w:pPr>
          <w:del w:id="2649" w:author="Thảo Nguyễn Kim" w:date="2019-03-11T13:46:00Z">
            <w:r w:rsidRPr="000E3618" w:rsidDel="00300761">
              <w:rPr>
                <w:rStyle w:val="Hyperlink"/>
                <w:rFonts w:ascii="Times New Roman" w:hAnsi="Times New Roman"/>
                <w:b/>
                <w:noProof/>
              </w:rPr>
              <w:delText>3.2.3.3.</w:delText>
            </w:r>
            <w:r w:rsidRPr="000E3618" w:rsidDel="00300761">
              <w:rPr>
                <w:rFonts w:asciiTheme="minorHAnsi" w:eastAsiaTheme="minorEastAsia" w:hAnsiTheme="minorHAnsi" w:cstheme="minorBidi"/>
                <w:b/>
                <w:noProof/>
                <w:rPrChange w:id="265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Standalone Process Engine</w:delText>
            </w:r>
            <w:r w:rsidRPr="000E3618" w:rsidDel="00300761">
              <w:rPr>
                <w:b/>
                <w:noProof/>
                <w:webHidden/>
                <w:rPrChange w:id="2651" w:author="Thảo Nguyễn Kim" w:date="2019-03-11T15:02:00Z">
                  <w:rPr>
                    <w:noProof/>
                    <w:webHidden/>
                  </w:rPr>
                </w:rPrChange>
              </w:rPr>
              <w:tab/>
              <w:delText>47</w:delText>
            </w:r>
          </w:del>
        </w:p>
        <w:p w14:paraId="201E722E" w14:textId="77777777" w:rsidR="0025146C" w:rsidRPr="000E3618" w:rsidDel="00300761" w:rsidRDefault="0025146C">
          <w:pPr>
            <w:pStyle w:val="TOC4"/>
            <w:tabs>
              <w:tab w:val="left" w:pos="1760"/>
              <w:tab w:val="right" w:leader="dot" w:pos="9111"/>
            </w:tabs>
            <w:rPr>
              <w:del w:id="2652" w:author="Thảo Nguyễn Kim" w:date="2019-03-11T13:46:00Z"/>
              <w:rFonts w:asciiTheme="minorHAnsi" w:eastAsiaTheme="minorEastAsia" w:hAnsiTheme="minorHAnsi" w:cstheme="minorBidi"/>
              <w:b/>
              <w:noProof/>
              <w:rPrChange w:id="2653" w:author="Thảo Nguyễn Kim" w:date="2019-03-11T15:02:00Z">
                <w:rPr>
                  <w:del w:id="2654" w:author="Thảo Nguyễn Kim" w:date="2019-03-11T13:46:00Z"/>
                  <w:rFonts w:asciiTheme="minorHAnsi" w:eastAsiaTheme="minorEastAsia" w:hAnsiTheme="minorHAnsi" w:cstheme="minorBidi"/>
                  <w:noProof/>
                </w:rPr>
              </w:rPrChange>
            </w:rPr>
          </w:pPr>
          <w:del w:id="2655" w:author="Thảo Nguyễn Kim" w:date="2019-03-11T13:46:00Z">
            <w:r w:rsidRPr="000E3618" w:rsidDel="00300761">
              <w:rPr>
                <w:rStyle w:val="Hyperlink"/>
                <w:rFonts w:ascii="Times New Roman" w:hAnsi="Times New Roman"/>
                <w:b/>
                <w:noProof/>
              </w:rPr>
              <w:delText>3.2.3.4.</w:delText>
            </w:r>
            <w:r w:rsidRPr="000E3618" w:rsidDel="00300761">
              <w:rPr>
                <w:rFonts w:asciiTheme="minorHAnsi" w:eastAsiaTheme="minorEastAsia" w:hAnsiTheme="minorHAnsi" w:cstheme="minorBidi"/>
                <w:b/>
                <w:noProof/>
                <w:rPrChange w:id="265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Clustering Model</w:delText>
            </w:r>
            <w:r w:rsidRPr="000E3618" w:rsidDel="00300761">
              <w:rPr>
                <w:b/>
                <w:noProof/>
                <w:webHidden/>
                <w:rPrChange w:id="2657" w:author="Thảo Nguyễn Kim" w:date="2019-03-11T15:02:00Z">
                  <w:rPr>
                    <w:noProof/>
                    <w:webHidden/>
                  </w:rPr>
                </w:rPrChange>
              </w:rPr>
              <w:tab/>
              <w:delText>48</w:delText>
            </w:r>
          </w:del>
        </w:p>
        <w:p w14:paraId="4B0F0BB4" w14:textId="77777777" w:rsidR="0025146C" w:rsidRPr="000E3618" w:rsidDel="00300761" w:rsidRDefault="0025146C">
          <w:pPr>
            <w:pStyle w:val="TOC4"/>
            <w:tabs>
              <w:tab w:val="left" w:pos="1760"/>
              <w:tab w:val="right" w:leader="dot" w:pos="9111"/>
            </w:tabs>
            <w:rPr>
              <w:del w:id="2658" w:author="Thảo Nguyễn Kim" w:date="2019-03-11T13:46:00Z"/>
              <w:rFonts w:asciiTheme="minorHAnsi" w:eastAsiaTheme="minorEastAsia" w:hAnsiTheme="minorHAnsi" w:cstheme="minorBidi"/>
              <w:b/>
              <w:noProof/>
              <w:rPrChange w:id="2659" w:author="Thảo Nguyễn Kim" w:date="2019-03-11T15:02:00Z">
                <w:rPr>
                  <w:del w:id="2660" w:author="Thảo Nguyễn Kim" w:date="2019-03-11T13:46:00Z"/>
                  <w:rFonts w:asciiTheme="minorHAnsi" w:eastAsiaTheme="minorEastAsia" w:hAnsiTheme="minorHAnsi" w:cstheme="minorBidi"/>
                  <w:noProof/>
                </w:rPr>
              </w:rPrChange>
            </w:rPr>
          </w:pPr>
          <w:del w:id="2661" w:author="Thảo Nguyễn Kim" w:date="2019-03-11T13:46:00Z">
            <w:r w:rsidRPr="000E3618" w:rsidDel="00300761">
              <w:rPr>
                <w:rStyle w:val="Hyperlink"/>
                <w:rFonts w:ascii="Times New Roman" w:hAnsi="Times New Roman"/>
                <w:b/>
                <w:noProof/>
              </w:rPr>
              <w:delText>3.2.3.5.</w:delText>
            </w:r>
            <w:r w:rsidRPr="000E3618" w:rsidDel="00300761">
              <w:rPr>
                <w:rFonts w:asciiTheme="minorHAnsi" w:eastAsiaTheme="minorEastAsia" w:hAnsiTheme="minorHAnsi" w:cstheme="minorBidi"/>
                <w:b/>
                <w:noProof/>
                <w:rPrChange w:id="266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Multi-Tenancy.</w:delText>
            </w:r>
            <w:r w:rsidRPr="000E3618" w:rsidDel="00300761">
              <w:rPr>
                <w:b/>
                <w:noProof/>
                <w:webHidden/>
                <w:rPrChange w:id="2663" w:author="Thảo Nguyễn Kim" w:date="2019-03-11T15:02:00Z">
                  <w:rPr>
                    <w:noProof/>
                    <w:webHidden/>
                  </w:rPr>
                </w:rPrChange>
              </w:rPr>
              <w:tab/>
              <w:delText>48</w:delText>
            </w:r>
          </w:del>
        </w:p>
        <w:p w14:paraId="1B40CCB0" w14:textId="77777777" w:rsidR="0025146C" w:rsidRPr="000E3618" w:rsidDel="00300761" w:rsidRDefault="0025146C">
          <w:pPr>
            <w:pStyle w:val="TOC3"/>
            <w:tabs>
              <w:tab w:val="left" w:pos="1320"/>
              <w:tab w:val="right" w:leader="dot" w:pos="9111"/>
            </w:tabs>
            <w:rPr>
              <w:del w:id="2664" w:author="Thảo Nguyễn Kim" w:date="2019-03-11T13:46:00Z"/>
              <w:rFonts w:asciiTheme="minorHAnsi" w:eastAsiaTheme="minorEastAsia" w:hAnsiTheme="minorHAnsi" w:cstheme="minorBidi"/>
              <w:b/>
              <w:noProof/>
              <w:rPrChange w:id="2665" w:author="Thảo Nguyễn Kim" w:date="2019-03-11T15:02:00Z">
                <w:rPr>
                  <w:del w:id="2666" w:author="Thảo Nguyễn Kim" w:date="2019-03-11T13:46:00Z"/>
                  <w:rFonts w:asciiTheme="minorHAnsi" w:eastAsiaTheme="minorEastAsia" w:hAnsiTheme="minorHAnsi" w:cstheme="minorBidi"/>
                  <w:noProof/>
                </w:rPr>
              </w:rPrChange>
            </w:rPr>
          </w:pPr>
          <w:del w:id="2667" w:author="Thảo Nguyễn Kim" w:date="2019-03-11T13:46:00Z">
            <w:r w:rsidRPr="000E3618" w:rsidDel="00300761">
              <w:rPr>
                <w:rStyle w:val="Hyperlink"/>
                <w:rFonts w:ascii="Times New Roman" w:hAnsi="Times New Roman"/>
                <w:b/>
                <w:noProof/>
              </w:rPr>
              <w:delText>3.2.4.</w:delText>
            </w:r>
            <w:r w:rsidRPr="000E3618" w:rsidDel="00300761">
              <w:rPr>
                <w:rFonts w:asciiTheme="minorHAnsi" w:eastAsiaTheme="minorEastAsia" w:hAnsiTheme="minorHAnsi" w:cstheme="minorBidi"/>
                <w:b/>
                <w:noProof/>
                <w:rPrChange w:id="266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Môi trường mà Camunda hỗ trợ.</w:delText>
            </w:r>
            <w:r w:rsidRPr="000E3618" w:rsidDel="00300761">
              <w:rPr>
                <w:b/>
                <w:noProof/>
                <w:webHidden/>
                <w:rPrChange w:id="2669" w:author="Thảo Nguyễn Kim" w:date="2019-03-11T15:02:00Z">
                  <w:rPr>
                    <w:noProof/>
                    <w:webHidden/>
                  </w:rPr>
                </w:rPrChange>
              </w:rPr>
              <w:tab/>
              <w:delText>48</w:delText>
            </w:r>
          </w:del>
        </w:p>
        <w:p w14:paraId="1FF93CAE" w14:textId="77777777" w:rsidR="0025146C" w:rsidRPr="000E3618" w:rsidDel="00300761" w:rsidRDefault="0025146C">
          <w:pPr>
            <w:pStyle w:val="TOC4"/>
            <w:tabs>
              <w:tab w:val="left" w:pos="1760"/>
              <w:tab w:val="right" w:leader="dot" w:pos="9111"/>
            </w:tabs>
            <w:rPr>
              <w:del w:id="2670" w:author="Thảo Nguyễn Kim" w:date="2019-03-11T13:46:00Z"/>
              <w:rFonts w:asciiTheme="minorHAnsi" w:eastAsiaTheme="minorEastAsia" w:hAnsiTheme="minorHAnsi" w:cstheme="minorBidi"/>
              <w:b/>
              <w:noProof/>
              <w:rPrChange w:id="2671" w:author="Thảo Nguyễn Kim" w:date="2019-03-11T15:02:00Z">
                <w:rPr>
                  <w:del w:id="2672" w:author="Thảo Nguyễn Kim" w:date="2019-03-11T13:46:00Z"/>
                  <w:rFonts w:asciiTheme="minorHAnsi" w:eastAsiaTheme="minorEastAsia" w:hAnsiTheme="minorHAnsi" w:cstheme="minorBidi"/>
                  <w:noProof/>
                </w:rPr>
              </w:rPrChange>
            </w:rPr>
          </w:pPr>
          <w:del w:id="2673" w:author="Thảo Nguyễn Kim" w:date="2019-03-11T13:46:00Z">
            <w:r w:rsidRPr="000E3618" w:rsidDel="00300761">
              <w:rPr>
                <w:rStyle w:val="Hyperlink"/>
                <w:rFonts w:ascii="Times New Roman" w:hAnsi="Times New Roman"/>
                <w:b/>
                <w:noProof/>
              </w:rPr>
              <w:delText>3.2.4.1.</w:delText>
            </w:r>
            <w:r w:rsidRPr="000E3618" w:rsidDel="00300761">
              <w:rPr>
                <w:rFonts w:asciiTheme="minorHAnsi" w:eastAsiaTheme="minorEastAsia" w:hAnsiTheme="minorHAnsi" w:cstheme="minorBidi"/>
                <w:b/>
                <w:noProof/>
                <w:rPrChange w:id="267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Container/ Application Server for Runtime Component</w:delText>
            </w:r>
            <w:r w:rsidRPr="000E3618" w:rsidDel="00300761">
              <w:rPr>
                <w:b/>
                <w:noProof/>
                <w:webHidden/>
                <w:rPrChange w:id="2675" w:author="Thảo Nguyễn Kim" w:date="2019-03-11T15:02:00Z">
                  <w:rPr>
                    <w:noProof/>
                    <w:webHidden/>
                  </w:rPr>
                </w:rPrChange>
              </w:rPr>
              <w:tab/>
              <w:delText>48</w:delText>
            </w:r>
          </w:del>
        </w:p>
        <w:p w14:paraId="3799904A" w14:textId="77777777" w:rsidR="0025146C" w:rsidRPr="000E3618" w:rsidDel="00300761" w:rsidRDefault="0025146C">
          <w:pPr>
            <w:pStyle w:val="TOC4"/>
            <w:tabs>
              <w:tab w:val="left" w:pos="1760"/>
              <w:tab w:val="right" w:leader="dot" w:pos="9111"/>
            </w:tabs>
            <w:rPr>
              <w:del w:id="2676" w:author="Thảo Nguyễn Kim" w:date="2019-03-11T13:46:00Z"/>
              <w:rFonts w:asciiTheme="minorHAnsi" w:eastAsiaTheme="minorEastAsia" w:hAnsiTheme="minorHAnsi" w:cstheme="minorBidi"/>
              <w:b/>
              <w:noProof/>
              <w:rPrChange w:id="2677" w:author="Thảo Nguyễn Kim" w:date="2019-03-11T15:02:00Z">
                <w:rPr>
                  <w:del w:id="2678" w:author="Thảo Nguyễn Kim" w:date="2019-03-11T13:46:00Z"/>
                  <w:rFonts w:asciiTheme="minorHAnsi" w:eastAsiaTheme="minorEastAsia" w:hAnsiTheme="minorHAnsi" w:cstheme="minorBidi"/>
                  <w:noProof/>
                </w:rPr>
              </w:rPrChange>
            </w:rPr>
          </w:pPr>
          <w:del w:id="2679" w:author="Thảo Nguyễn Kim" w:date="2019-03-11T13:46:00Z">
            <w:r w:rsidRPr="000E3618" w:rsidDel="00300761">
              <w:rPr>
                <w:rStyle w:val="Hyperlink"/>
                <w:rFonts w:ascii="Times New Roman" w:hAnsi="Times New Roman"/>
                <w:b/>
                <w:noProof/>
              </w:rPr>
              <w:delText>3.2.4.2.</w:delText>
            </w:r>
            <w:r w:rsidRPr="000E3618" w:rsidDel="00300761">
              <w:rPr>
                <w:rFonts w:asciiTheme="minorHAnsi" w:eastAsiaTheme="minorEastAsia" w:hAnsiTheme="minorHAnsi" w:cstheme="minorBidi"/>
                <w:b/>
                <w:noProof/>
                <w:rPrChange w:id="268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Container hỗ trợ cho Camunda Cycle.</w:delText>
            </w:r>
            <w:r w:rsidRPr="000E3618" w:rsidDel="00300761">
              <w:rPr>
                <w:b/>
                <w:noProof/>
                <w:webHidden/>
                <w:rPrChange w:id="2681" w:author="Thảo Nguyễn Kim" w:date="2019-03-11T15:02:00Z">
                  <w:rPr>
                    <w:noProof/>
                    <w:webHidden/>
                  </w:rPr>
                </w:rPrChange>
              </w:rPr>
              <w:tab/>
              <w:delText>49</w:delText>
            </w:r>
          </w:del>
        </w:p>
        <w:p w14:paraId="19413FC0" w14:textId="77777777" w:rsidR="0025146C" w:rsidRPr="000E3618" w:rsidDel="00300761" w:rsidRDefault="0025146C">
          <w:pPr>
            <w:pStyle w:val="TOC4"/>
            <w:tabs>
              <w:tab w:val="left" w:pos="1760"/>
              <w:tab w:val="right" w:leader="dot" w:pos="9111"/>
            </w:tabs>
            <w:rPr>
              <w:del w:id="2682" w:author="Thảo Nguyễn Kim" w:date="2019-03-11T13:46:00Z"/>
              <w:rFonts w:asciiTheme="minorHAnsi" w:eastAsiaTheme="minorEastAsia" w:hAnsiTheme="minorHAnsi" w:cstheme="minorBidi"/>
              <w:b/>
              <w:noProof/>
              <w:rPrChange w:id="2683" w:author="Thảo Nguyễn Kim" w:date="2019-03-11T15:02:00Z">
                <w:rPr>
                  <w:del w:id="2684" w:author="Thảo Nguyễn Kim" w:date="2019-03-11T13:46:00Z"/>
                  <w:rFonts w:asciiTheme="minorHAnsi" w:eastAsiaTheme="minorEastAsia" w:hAnsiTheme="minorHAnsi" w:cstheme="minorBidi"/>
                  <w:noProof/>
                </w:rPr>
              </w:rPrChange>
            </w:rPr>
          </w:pPr>
          <w:del w:id="2685" w:author="Thảo Nguyễn Kim" w:date="2019-03-11T13:46:00Z">
            <w:r w:rsidRPr="000E3618" w:rsidDel="00300761">
              <w:rPr>
                <w:rStyle w:val="Hyperlink"/>
                <w:rFonts w:ascii="Times New Roman" w:hAnsi="Times New Roman"/>
                <w:b/>
                <w:noProof/>
              </w:rPr>
              <w:delText>3.2.4.3.</w:delText>
            </w:r>
            <w:r w:rsidRPr="000E3618" w:rsidDel="00300761">
              <w:rPr>
                <w:rFonts w:asciiTheme="minorHAnsi" w:eastAsiaTheme="minorEastAsia" w:hAnsiTheme="minorHAnsi" w:cstheme="minorBidi"/>
                <w:b/>
                <w:noProof/>
                <w:rPrChange w:id="268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Cơ sở dữ liệu</w:delText>
            </w:r>
            <w:r w:rsidRPr="000E3618" w:rsidDel="00300761">
              <w:rPr>
                <w:b/>
                <w:noProof/>
                <w:webHidden/>
                <w:rPrChange w:id="2687" w:author="Thảo Nguyễn Kim" w:date="2019-03-11T15:02:00Z">
                  <w:rPr>
                    <w:noProof/>
                    <w:webHidden/>
                  </w:rPr>
                </w:rPrChange>
              </w:rPr>
              <w:tab/>
              <w:delText>49</w:delText>
            </w:r>
          </w:del>
        </w:p>
        <w:p w14:paraId="77376C8F" w14:textId="77777777" w:rsidR="0025146C" w:rsidRPr="000E3618" w:rsidDel="00300761" w:rsidRDefault="0025146C">
          <w:pPr>
            <w:pStyle w:val="TOC4"/>
            <w:tabs>
              <w:tab w:val="left" w:pos="1760"/>
              <w:tab w:val="right" w:leader="dot" w:pos="9111"/>
            </w:tabs>
            <w:rPr>
              <w:del w:id="2688" w:author="Thảo Nguyễn Kim" w:date="2019-03-11T13:46:00Z"/>
              <w:rFonts w:asciiTheme="minorHAnsi" w:eastAsiaTheme="minorEastAsia" w:hAnsiTheme="minorHAnsi" w:cstheme="minorBidi"/>
              <w:b/>
              <w:noProof/>
              <w:rPrChange w:id="2689" w:author="Thảo Nguyễn Kim" w:date="2019-03-11T15:02:00Z">
                <w:rPr>
                  <w:del w:id="2690" w:author="Thảo Nguyễn Kim" w:date="2019-03-11T13:46:00Z"/>
                  <w:rFonts w:asciiTheme="minorHAnsi" w:eastAsiaTheme="minorEastAsia" w:hAnsiTheme="minorHAnsi" w:cstheme="minorBidi"/>
                  <w:noProof/>
                </w:rPr>
              </w:rPrChange>
            </w:rPr>
          </w:pPr>
          <w:del w:id="2691" w:author="Thảo Nguyễn Kim" w:date="2019-03-11T13:46:00Z">
            <w:r w:rsidRPr="000E3618" w:rsidDel="00300761">
              <w:rPr>
                <w:rStyle w:val="Hyperlink"/>
                <w:rFonts w:ascii="Times New Roman" w:hAnsi="Times New Roman"/>
                <w:b/>
                <w:noProof/>
              </w:rPr>
              <w:delText>3.2.4.4.</w:delText>
            </w:r>
            <w:r w:rsidRPr="000E3618" w:rsidDel="00300761">
              <w:rPr>
                <w:rFonts w:asciiTheme="minorHAnsi" w:eastAsiaTheme="minorEastAsia" w:hAnsiTheme="minorHAnsi" w:cstheme="minorBidi"/>
                <w:b/>
                <w:noProof/>
                <w:rPrChange w:id="269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Cơ sở dư liệu phân nhóm và cơ sở dư liệu nhân rộng.</w:delText>
            </w:r>
            <w:r w:rsidRPr="000E3618" w:rsidDel="00300761">
              <w:rPr>
                <w:b/>
                <w:noProof/>
                <w:webHidden/>
                <w:rPrChange w:id="2693" w:author="Thảo Nguyễn Kim" w:date="2019-03-11T15:02:00Z">
                  <w:rPr>
                    <w:noProof/>
                    <w:webHidden/>
                  </w:rPr>
                </w:rPrChange>
              </w:rPr>
              <w:tab/>
              <w:delText>49</w:delText>
            </w:r>
          </w:del>
        </w:p>
        <w:p w14:paraId="244C928D" w14:textId="77777777" w:rsidR="0025146C" w:rsidRPr="000E3618" w:rsidDel="00300761" w:rsidRDefault="0025146C">
          <w:pPr>
            <w:pStyle w:val="TOC4"/>
            <w:tabs>
              <w:tab w:val="left" w:pos="1760"/>
              <w:tab w:val="right" w:leader="dot" w:pos="9111"/>
            </w:tabs>
            <w:rPr>
              <w:del w:id="2694" w:author="Thảo Nguyễn Kim" w:date="2019-03-11T13:46:00Z"/>
              <w:rFonts w:asciiTheme="minorHAnsi" w:eastAsiaTheme="minorEastAsia" w:hAnsiTheme="minorHAnsi" w:cstheme="minorBidi"/>
              <w:b/>
              <w:noProof/>
              <w:rPrChange w:id="2695" w:author="Thảo Nguyễn Kim" w:date="2019-03-11T15:02:00Z">
                <w:rPr>
                  <w:del w:id="2696" w:author="Thảo Nguyễn Kim" w:date="2019-03-11T13:46:00Z"/>
                  <w:rFonts w:asciiTheme="minorHAnsi" w:eastAsiaTheme="minorEastAsia" w:hAnsiTheme="minorHAnsi" w:cstheme="minorBidi"/>
                  <w:noProof/>
                </w:rPr>
              </w:rPrChange>
            </w:rPr>
          </w:pPr>
          <w:del w:id="2697" w:author="Thảo Nguyễn Kim" w:date="2019-03-11T13:46:00Z">
            <w:r w:rsidRPr="000E3618" w:rsidDel="00300761">
              <w:rPr>
                <w:rStyle w:val="Hyperlink"/>
                <w:rFonts w:ascii="Times New Roman" w:hAnsi="Times New Roman"/>
                <w:b/>
                <w:noProof/>
              </w:rPr>
              <w:delText>3.2.4.5.</w:delText>
            </w:r>
            <w:r w:rsidRPr="000E3618" w:rsidDel="00300761">
              <w:rPr>
                <w:rFonts w:asciiTheme="minorHAnsi" w:eastAsiaTheme="minorEastAsia" w:hAnsiTheme="minorHAnsi" w:cstheme="minorBidi"/>
                <w:b/>
                <w:noProof/>
                <w:rPrChange w:id="269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trình duyệt Camunda hỗ trợ</w:delText>
            </w:r>
            <w:r w:rsidRPr="000E3618" w:rsidDel="00300761">
              <w:rPr>
                <w:b/>
                <w:noProof/>
                <w:webHidden/>
                <w:rPrChange w:id="2699" w:author="Thảo Nguyễn Kim" w:date="2019-03-11T15:02:00Z">
                  <w:rPr>
                    <w:noProof/>
                    <w:webHidden/>
                  </w:rPr>
                </w:rPrChange>
              </w:rPr>
              <w:tab/>
              <w:delText>49</w:delText>
            </w:r>
          </w:del>
        </w:p>
        <w:p w14:paraId="289EF494" w14:textId="77777777" w:rsidR="0025146C" w:rsidRPr="000E3618" w:rsidDel="00300761" w:rsidRDefault="0025146C">
          <w:pPr>
            <w:pStyle w:val="TOC4"/>
            <w:tabs>
              <w:tab w:val="left" w:pos="1760"/>
              <w:tab w:val="right" w:leader="dot" w:pos="9111"/>
            </w:tabs>
            <w:rPr>
              <w:del w:id="2700" w:author="Thảo Nguyễn Kim" w:date="2019-03-11T13:46:00Z"/>
              <w:rFonts w:asciiTheme="minorHAnsi" w:eastAsiaTheme="minorEastAsia" w:hAnsiTheme="minorHAnsi" w:cstheme="minorBidi"/>
              <w:b/>
              <w:noProof/>
              <w:rPrChange w:id="2701" w:author="Thảo Nguyễn Kim" w:date="2019-03-11T15:02:00Z">
                <w:rPr>
                  <w:del w:id="2702" w:author="Thảo Nguyễn Kim" w:date="2019-03-11T13:46:00Z"/>
                  <w:rFonts w:asciiTheme="minorHAnsi" w:eastAsiaTheme="minorEastAsia" w:hAnsiTheme="minorHAnsi" w:cstheme="minorBidi"/>
                  <w:noProof/>
                </w:rPr>
              </w:rPrChange>
            </w:rPr>
          </w:pPr>
          <w:del w:id="2703" w:author="Thảo Nguyễn Kim" w:date="2019-03-11T13:46:00Z">
            <w:r w:rsidRPr="000E3618" w:rsidDel="00300761">
              <w:rPr>
                <w:rStyle w:val="Hyperlink"/>
                <w:rFonts w:ascii="Times New Roman" w:hAnsi="Times New Roman"/>
                <w:b/>
                <w:noProof/>
              </w:rPr>
              <w:delText>3.2.4.6.</w:delText>
            </w:r>
            <w:r w:rsidRPr="000E3618" w:rsidDel="00300761">
              <w:rPr>
                <w:rFonts w:asciiTheme="minorHAnsi" w:eastAsiaTheme="minorEastAsia" w:hAnsiTheme="minorHAnsi" w:cstheme="minorBidi"/>
                <w:b/>
                <w:noProof/>
                <w:rPrChange w:id="270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Java</w:delText>
            </w:r>
            <w:r w:rsidRPr="000E3618" w:rsidDel="00300761">
              <w:rPr>
                <w:b/>
                <w:noProof/>
                <w:webHidden/>
                <w:rPrChange w:id="2705" w:author="Thảo Nguyễn Kim" w:date="2019-03-11T15:02:00Z">
                  <w:rPr>
                    <w:noProof/>
                    <w:webHidden/>
                  </w:rPr>
                </w:rPrChange>
              </w:rPr>
              <w:tab/>
              <w:delText>50</w:delText>
            </w:r>
          </w:del>
        </w:p>
        <w:p w14:paraId="7519A4EF" w14:textId="77777777" w:rsidR="0025146C" w:rsidRPr="000E3618" w:rsidDel="00300761" w:rsidRDefault="0025146C">
          <w:pPr>
            <w:pStyle w:val="TOC4"/>
            <w:tabs>
              <w:tab w:val="left" w:pos="1760"/>
              <w:tab w:val="right" w:leader="dot" w:pos="9111"/>
            </w:tabs>
            <w:rPr>
              <w:del w:id="2706" w:author="Thảo Nguyễn Kim" w:date="2019-03-11T13:46:00Z"/>
              <w:rFonts w:asciiTheme="minorHAnsi" w:eastAsiaTheme="minorEastAsia" w:hAnsiTheme="minorHAnsi" w:cstheme="minorBidi"/>
              <w:b/>
              <w:noProof/>
              <w:rPrChange w:id="2707" w:author="Thảo Nguyễn Kim" w:date="2019-03-11T15:02:00Z">
                <w:rPr>
                  <w:del w:id="2708" w:author="Thảo Nguyễn Kim" w:date="2019-03-11T13:46:00Z"/>
                  <w:rFonts w:asciiTheme="minorHAnsi" w:eastAsiaTheme="minorEastAsia" w:hAnsiTheme="minorHAnsi" w:cstheme="minorBidi"/>
                  <w:noProof/>
                </w:rPr>
              </w:rPrChange>
            </w:rPr>
          </w:pPr>
          <w:del w:id="2709" w:author="Thảo Nguyễn Kim" w:date="2019-03-11T13:46:00Z">
            <w:r w:rsidRPr="000E3618" w:rsidDel="00300761">
              <w:rPr>
                <w:rStyle w:val="Hyperlink"/>
                <w:rFonts w:ascii="Times New Roman" w:hAnsi="Times New Roman"/>
                <w:b/>
                <w:noProof/>
              </w:rPr>
              <w:delText>3.2.4.7.</w:delText>
            </w:r>
            <w:r w:rsidRPr="000E3618" w:rsidDel="00300761">
              <w:rPr>
                <w:rFonts w:asciiTheme="minorHAnsi" w:eastAsiaTheme="minorEastAsia" w:hAnsiTheme="minorHAnsi" w:cstheme="minorBidi"/>
                <w:b/>
                <w:noProof/>
                <w:rPrChange w:id="271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Camunda Modeler</w:delText>
            </w:r>
            <w:r w:rsidRPr="000E3618" w:rsidDel="00300761">
              <w:rPr>
                <w:b/>
                <w:noProof/>
                <w:webHidden/>
                <w:rPrChange w:id="2711" w:author="Thảo Nguyễn Kim" w:date="2019-03-11T15:02:00Z">
                  <w:rPr>
                    <w:noProof/>
                    <w:webHidden/>
                  </w:rPr>
                </w:rPrChange>
              </w:rPr>
              <w:tab/>
              <w:delText>50</w:delText>
            </w:r>
          </w:del>
        </w:p>
        <w:p w14:paraId="73D9567D" w14:textId="77777777" w:rsidR="0025146C" w:rsidRPr="000E3618" w:rsidDel="00300761" w:rsidRDefault="0025146C">
          <w:pPr>
            <w:pStyle w:val="TOC4"/>
            <w:tabs>
              <w:tab w:val="left" w:pos="1760"/>
              <w:tab w:val="right" w:leader="dot" w:pos="9111"/>
            </w:tabs>
            <w:rPr>
              <w:del w:id="2712" w:author="Thảo Nguyễn Kim" w:date="2019-03-11T13:46:00Z"/>
              <w:rFonts w:asciiTheme="minorHAnsi" w:eastAsiaTheme="minorEastAsia" w:hAnsiTheme="minorHAnsi" w:cstheme="minorBidi"/>
              <w:b/>
              <w:noProof/>
              <w:rPrChange w:id="2713" w:author="Thảo Nguyễn Kim" w:date="2019-03-11T15:02:00Z">
                <w:rPr>
                  <w:del w:id="2714" w:author="Thảo Nguyễn Kim" w:date="2019-03-11T13:46:00Z"/>
                  <w:rFonts w:asciiTheme="minorHAnsi" w:eastAsiaTheme="minorEastAsia" w:hAnsiTheme="minorHAnsi" w:cstheme="minorBidi"/>
                  <w:noProof/>
                </w:rPr>
              </w:rPrChange>
            </w:rPr>
          </w:pPr>
          <w:del w:id="2715" w:author="Thảo Nguyễn Kim" w:date="2019-03-11T13:46:00Z">
            <w:r w:rsidRPr="000E3618" w:rsidDel="00300761">
              <w:rPr>
                <w:rStyle w:val="Hyperlink"/>
                <w:rFonts w:ascii="Times New Roman" w:hAnsi="Times New Roman"/>
                <w:b/>
                <w:noProof/>
              </w:rPr>
              <w:delText>3.2.4.8.</w:delText>
            </w:r>
            <w:r w:rsidRPr="000E3618" w:rsidDel="00300761">
              <w:rPr>
                <w:rFonts w:asciiTheme="minorHAnsi" w:eastAsiaTheme="minorEastAsia" w:hAnsiTheme="minorHAnsi" w:cstheme="minorBidi"/>
                <w:b/>
                <w:noProof/>
                <w:rPrChange w:id="271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Một số hình ảnh về Camunda</w:delText>
            </w:r>
            <w:r w:rsidRPr="000E3618" w:rsidDel="00300761">
              <w:rPr>
                <w:b/>
                <w:noProof/>
                <w:webHidden/>
                <w:rPrChange w:id="2717" w:author="Thảo Nguyễn Kim" w:date="2019-03-11T15:02:00Z">
                  <w:rPr>
                    <w:noProof/>
                    <w:webHidden/>
                  </w:rPr>
                </w:rPrChange>
              </w:rPr>
              <w:tab/>
              <w:delText>50</w:delText>
            </w:r>
          </w:del>
        </w:p>
        <w:p w14:paraId="73D7E860" w14:textId="77777777" w:rsidR="0025146C" w:rsidRPr="000E3618" w:rsidDel="00300761" w:rsidRDefault="0025146C">
          <w:pPr>
            <w:pStyle w:val="TOC2"/>
            <w:tabs>
              <w:tab w:val="left" w:pos="880"/>
              <w:tab w:val="right" w:leader="dot" w:pos="9111"/>
            </w:tabs>
            <w:rPr>
              <w:del w:id="2718" w:author="Thảo Nguyễn Kim" w:date="2019-03-11T13:46:00Z"/>
              <w:rFonts w:asciiTheme="minorHAnsi" w:eastAsiaTheme="minorEastAsia" w:hAnsiTheme="minorHAnsi" w:cstheme="minorBidi"/>
              <w:b/>
              <w:noProof/>
              <w:rPrChange w:id="2719" w:author="Thảo Nguyễn Kim" w:date="2019-03-11T15:02:00Z">
                <w:rPr>
                  <w:del w:id="2720" w:author="Thảo Nguyễn Kim" w:date="2019-03-11T13:46:00Z"/>
                  <w:rFonts w:asciiTheme="minorHAnsi" w:eastAsiaTheme="minorEastAsia" w:hAnsiTheme="minorHAnsi" w:cstheme="minorBidi"/>
                  <w:noProof/>
                </w:rPr>
              </w:rPrChange>
            </w:rPr>
          </w:pPr>
          <w:del w:id="2721" w:author="Thảo Nguyễn Kim" w:date="2019-03-11T13:46:00Z">
            <w:r w:rsidRPr="000E3618" w:rsidDel="00300761">
              <w:rPr>
                <w:rStyle w:val="Hyperlink"/>
                <w:rFonts w:ascii="Times New Roman" w:hAnsi="Times New Roman"/>
                <w:b/>
                <w:noProof/>
              </w:rPr>
              <w:delText>3.3.</w:delText>
            </w:r>
            <w:r w:rsidRPr="000E3618" w:rsidDel="00300761">
              <w:rPr>
                <w:rFonts w:asciiTheme="minorHAnsi" w:eastAsiaTheme="minorEastAsia" w:hAnsiTheme="minorHAnsi" w:cstheme="minorBidi"/>
                <w:b/>
                <w:noProof/>
                <w:rPrChange w:id="272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Camunda Database</w:delText>
            </w:r>
            <w:r w:rsidRPr="000E3618" w:rsidDel="00300761">
              <w:rPr>
                <w:b/>
                <w:noProof/>
                <w:webHidden/>
                <w:rPrChange w:id="2723" w:author="Thảo Nguyễn Kim" w:date="2019-03-11T15:02:00Z">
                  <w:rPr>
                    <w:noProof/>
                    <w:webHidden/>
                  </w:rPr>
                </w:rPrChange>
              </w:rPr>
              <w:tab/>
              <w:delText>52</w:delText>
            </w:r>
          </w:del>
        </w:p>
        <w:p w14:paraId="3CFAAB87" w14:textId="77777777" w:rsidR="0025146C" w:rsidRPr="000E3618" w:rsidDel="00300761" w:rsidRDefault="0025146C">
          <w:pPr>
            <w:pStyle w:val="TOC3"/>
            <w:tabs>
              <w:tab w:val="left" w:pos="1320"/>
              <w:tab w:val="right" w:leader="dot" w:pos="9111"/>
            </w:tabs>
            <w:rPr>
              <w:del w:id="2724" w:author="Thảo Nguyễn Kim" w:date="2019-03-11T13:46:00Z"/>
              <w:rFonts w:asciiTheme="minorHAnsi" w:eastAsiaTheme="minorEastAsia" w:hAnsiTheme="minorHAnsi" w:cstheme="minorBidi"/>
              <w:b/>
              <w:noProof/>
              <w:rPrChange w:id="2725" w:author="Thảo Nguyễn Kim" w:date="2019-03-11T15:02:00Z">
                <w:rPr>
                  <w:del w:id="2726" w:author="Thảo Nguyễn Kim" w:date="2019-03-11T13:46:00Z"/>
                  <w:rFonts w:asciiTheme="minorHAnsi" w:eastAsiaTheme="minorEastAsia" w:hAnsiTheme="minorHAnsi" w:cstheme="minorBidi"/>
                  <w:noProof/>
                </w:rPr>
              </w:rPrChange>
            </w:rPr>
          </w:pPr>
          <w:del w:id="2727" w:author="Thảo Nguyễn Kim" w:date="2019-03-11T13:46:00Z">
            <w:r w:rsidRPr="000E3618" w:rsidDel="00300761">
              <w:rPr>
                <w:rStyle w:val="Hyperlink"/>
                <w:rFonts w:ascii="Times New Roman" w:hAnsi="Times New Roman"/>
                <w:b/>
                <w:noProof/>
              </w:rPr>
              <w:delText>3.3.1.</w:delText>
            </w:r>
            <w:r w:rsidRPr="000E3618" w:rsidDel="00300761">
              <w:rPr>
                <w:rFonts w:asciiTheme="minorHAnsi" w:eastAsiaTheme="minorEastAsia" w:hAnsiTheme="minorHAnsi" w:cstheme="minorBidi"/>
                <w:b/>
                <w:noProof/>
                <w:rPrChange w:id="272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Sơ đồ thực hiện tổng quát của hệ thống Camunda-database</w:delText>
            </w:r>
            <w:r w:rsidRPr="000E3618" w:rsidDel="00300761">
              <w:rPr>
                <w:b/>
                <w:noProof/>
                <w:webHidden/>
                <w:rPrChange w:id="2729" w:author="Thảo Nguyễn Kim" w:date="2019-03-11T15:02:00Z">
                  <w:rPr>
                    <w:noProof/>
                    <w:webHidden/>
                  </w:rPr>
                </w:rPrChange>
              </w:rPr>
              <w:tab/>
              <w:delText>52</w:delText>
            </w:r>
          </w:del>
        </w:p>
        <w:p w14:paraId="77932F3C" w14:textId="77777777" w:rsidR="0025146C" w:rsidRPr="000E3618" w:rsidDel="00300761" w:rsidRDefault="0025146C">
          <w:pPr>
            <w:pStyle w:val="TOC3"/>
            <w:tabs>
              <w:tab w:val="left" w:pos="1320"/>
              <w:tab w:val="right" w:leader="dot" w:pos="9111"/>
            </w:tabs>
            <w:rPr>
              <w:del w:id="2730" w:author="Thảo Nguyễn Kim" w:date="2019-03-11T13:46:00Z"/>
              <w:rFonts w:asciiTheme="minorHAnsi" w:eastAsiaTheme="minorEastAsia" w:hAnsiTheme="minorHAnsi" w:cstheme="minorBidi"/>
              <w:b/>
              <w:noProof/>
              <w:rPrChange w:id="2731" w:author="Thảo Nguyễn Kim" w:date="2019-03-11T15:02:00Z">
                <w:rPr>
                  <w:del w:id="2732" w:author="Thảo Nguyễn Kim" w:date="2019-03-11T13:46:00Z"/>
                  <w:rFonts w:asciiTheme="minorHAnsi" w:eastAsiaTheme="minorEastAsia" w:hAnsiTheme="minorHAnsi" w:cstheme="minorBidi"/>
                  <w:noProof/>
                </w:rPr>
              </w:rPrChange>
            </w:rPr>
          </w:pPr>
          <w:del w:id="2733" w:author="Thảo Nguyễn Kim" w:date="2019-03-11T13:46:00Z">
            <w:r w:rsidRPr="000E3618" w:rsidDel="00300761">
              <w:rPr>
                <w:rStyle w:val="Hyperlink"/>
                <w:rFonts w:ascii="Times New Roman" w:hAnsi="Times New Roman"/>
                <w:b/>
                <w:noProof/>
              </w:rPr>
              <w:delText>3.3.2.</w:delText>
            </w:r>
            <w:r w:rsidRPr="000E3618" w:rsidDel="00300761">
              <w:rPr>
                <w:rFonts w:asciiTheme="minorHAnsi" w:eastAsiaTheme="minorEastAsia" w:hAnsiTheme="minorHAnsi" w:cstheme="minorBidi"/>
                <w:b/>
                <w:noProof/>
                <w:rPrChange w:id="273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thành phần đã mở rộng trong Camunda-database.</w:delText>
            </w:r>
            <w:r w:rsidRPr="000E3618" w:rsidDel="00300761">
              <w:rPr>
                <w:b/>
                <w:noProof/>
                <w:webHidden/>
                <w:rPrChange w:id="2735" w:author="Thảo Nguyễn Kim" w:date="2019-03-11T15:02:00Z">
                  <w:rPr>
                    <w:noProof/>
                    <w:webHidden/>
                  </w:rPr>
                </w:rPrChange>
              </w:rPr>
              <w:tab/>
              <w:delText>54</w:delText>
            </w:r>
          </w:del>
        </w:p>
        <w:p w14:paraId="6487FECA" w14:textId="77777777" w:rsidR="0025146C" w:rsidRPr="000E3618" w:rsidDel="00300761" w:rsidRDefault="0025146C">
          <w:pPr>
            <w:pStyle w:val="TOC4"/>
            <w:tabs>
              <w:tab w:val="left" w:pos="1760"/>
              <w:tab w:val="right" w:leader="dot" w:pos="9111"/>
            </w:tabs>
            <w:rPr>
              <w:del w:id="2736" w:author="Thảo Nguyễn Kim" w:date="2019-03-11T13:46:00Z"/>
              <w:rFonts w:asciiTheme="minorHAnsi" w:eastAsiaTheme="minorEastAsia" w:hAnsiTheme="minorHAnsi" w:cstheme="minorBidi"/>
              <w:b/>
              <w:noProof/>
              <w:rPrChange w:id="2737" w:author="Thảo Nguyễn Kim" w:date="2019-03-11T15:02:00Z">
                <w:rPr>
                  <w:del w:id="2738" w:author="Thảo Nguyễn Kim" w:date="2019-03-11T13:46:00Z"/>
                  <w:rFonts w:asciiTheme="minorHAnsi" w:eastAsiaTheme="minorEastAsia" w:hAnsiTheme="minorHAnsi" w:cstheme="minorBidi"/>
                  <w:noProof/>
                </w:rPr>
              </w:rPrChange>
            </w:rPr>
          </w:pPr>
          <w:del w:id="2739" w:author="Thảo Nguyễn Kim" w:date="2019-03-11T13:46:00Z">
            <w:r w:rsidRPr="000E3618" w:rsidDel="00300761">
              <w:rPr>
                <w:rStyle w:val="Hyperlink"/>
                <w:rFonts w:ascii="Times New Roman" w:hAnsi="Times New Roman"/>
                <w:b/>
                <w:noProof/>
              </w:rPr>
              <w:delText>3.3.2.1.</w:delText>
            </w:r>
            <w:r w:rsidRPr="000E3618" w:rsidDel="00300761">
              <w:rPr>
                <w:rFonts w:asciiTheme="minorHAnsi" w:eastAsiaTheme="minorEastAsia" w:hAnsiTheme="minorHAnsi" w:cstheme="minorBidi"/>
                <w:b/>
                <w:noProof/>
                <w:rPrChange w:id="274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Mở rộng hệ thống mô hình hóa BPMN</w:delText>
            </w:r>
            <w:r w:rsidRPr="000E3618" w:rsidDel="00300761">
              <w:rPr>
                <w:b/>
                <w:noProof/>
                <w:webHidden/>
                <w:rPrChange w:id="2741" w:author="Thảo Nguyễn Kim" w:date="2019-03-11T15:02:00Z">
                  <w:rPr>
                    <w:noProof/>
                    <w:webHidden/>
                  </w:rPr>
                </w:rPrChange>
              </w:rPr>
              <w:tab/>
              <w:delText>54</w:delText>
            </w:r>
          </w:del>
        </w:p>
        <w:p w14:paraId="50467E19" w14:textId="77777777" w:rsidR="0025146C" w:rsidRPr="000E3618" w:rsidDel="00300761" w:rsidRDefault="0025146C">
          <w:pPr>
            <w:pStyle w:val="TOC5"/>
            <w:tabs>
              <w:tab w:val="left" w:pos="1925"/>
              <w:tab w:val="right" w:leader="dot" w:pos="9111"/>
            </w:tabs>
            <w:rPr>
              <w:del w:id="2742" w:author="Thảo Nguyễn Kim" w:date="2019-03-11T13:46:00Z"/>
              <w:b/>
              <w:noProof/>
              <w:rPrChange w:id="2743" w:author="Thảo Nguyễn Kim" w:date="2019-03-11T15:02:00Z">
                <w:rPr>
                  <w:del w:id="2744" w:author="Thảo Nguyễn Kim" w:date="2019-03-11T13:46:00Z"/>
                  <w:noProof/>
                </w:rPr>
              </w:rPrChange>
            </w:rPr>
          </w:pPr>
          <w:del w:id="2745" w:author="Thảo Nguyễn Kim" w:date="2019-03-11T13:46:00Z">
            <w:r w:rsidRPr="000E3618" w:rsidDel="00300761">
              <w:rPr>
                <w:rStyle w:val="Hyperlink"/>
                <w:rFonts w:ascii="Times New Roman" w:hAnsi="Times New Roman"/>
                <w:b/>
                <w:noProof/>
              </w:rPr>
              <w:delText>3.3.2.1.1.</w:delText>
            </w:r>
            <w:r w:rsidRPr="000E3618" w:rsidDel="00300761">
              <w:rPr>
                <w:b/>
                <w:noProof/>
                <w:rPrChange w:id="2746" w:author="Thảo Nguyễn Kim" w:date="2019-03-11T15:02:00Z">
                  <w:rPr>
                    <w:noProof/>
                  </w:rPr>
                </w:rPrChange>
              </w:rPr>
              <w:tab/>
            </w:r>
            <w:r w:rsidRPr="000E3618" w:rsidDel="00300761">
              <w:rPr>
                <w:rStyle w:val="Hyperlink"/>
                <w:rFonts w:ascii="Times New Roman" w:hAnsi="Times New Roman"/>
                <w:b/>
                <w:noProof/>
              </w:rPr>
              <w:delText>Giới thiệu về Camunda Modeler</w:delText>
            </w:r>
            <w:r w:rsidRPr="000E3618" w:rsidDel="00300761">
              <w:rPr>
                <w:b/>
                <w:noProof/>
                <w:webHidden/>
                <w:rPrChange w:id="2747" w:author="Thảo Nguyễn Kim" w:date="2019-03-11T15:02:00Z">
                  <w:rPr>
                    <w:noProof/>
                    <w:webHidden/>
                  </w:rPr>
                </w:rPrChange>
              </w:rPr>
              <w:tab/>
              <w:delText>54</w:delText>
            </w:r>
          </w:del>
        </w:p>
        <w:p w14:paraId="3B606271" w14:textId="77777777" w:rsidR="0025146C" w:rsidRPr="000E3618" w:rsidDel="00300761" w:rsidRDefault="0025146C">
          <w:pPr>
            <w:pStyle w:val="TOC5"/>
            <w:tabs>
              <w:tab w:val="left" w:pos="1925"/>
              <w:tab w:val="right" w:leader="dot" w:pos="9111"/>
            </w:tabs>
            <w:rPr>
              <w:del w:id="2748" w:author="Thảo Nguyễn Kim" w:date="2019-03-11T13:46:00Z"/>
              <w:b/>
              <w:noProof/>
              <w:rPrChange w:id="2749" w:author="Thảo Nguyễn Kim" w:date="2019-03-11T15:02:00Z">
                <w:rPr>
                  <w:del w:id="2750" w:author="Thảo Nguyễn Kim" w:date="2019-03-11T13:46:00Z"/>
                  <w:noProof/>
                </w:rPr>
              </w:rPrChange>
            </w:rPr>
          </w:pPr>
          <w:del w:id="2751" w:author="Thảo Nguyễn Kim" w:date="2019-03-11T13:46:00Z">
            <w:r w:rsidRPr="000E3618" w:rsidDel="00300761">
              <w:rPr>
                <w:rStyle w:val="Hyperlink"/>
                <w:rFonts w:ascii="Times New Roman" w:hAnsi="Times New Roman"/>
                <w:b/>
                <w:noProof/>
              </w:rPr>
              <w:delText>3.3.2.1.2.</w:delText>
            </w:r>
            <w:r w:rsidRPr="000E3618" w:rsidDel="00300761">
              <w:rPr>
                <w:b/>
                <w:noProof/>
                <w:rPrChange w:id="2752" w:author="Thảo Nguyễn Kim" w:date="2019-03-11T15:02:00Z">
                  <w:rPr>
                    <w:noProof/>
                  </w:rPr>
                </w:rPrChange>
              </w:rPr>
              <w:tab/>
            </w:r>
            <w:r w:rsidRPr="000E3618" w:rsidDel="00300761">
              <w:rPr>
                <w:rStyle w:val="Hyperlink"/>
                <w:rFonts w:ascii="Times New Roman" w:hAnsi="Times New Roman"/>
                <w:b/>
                <w:noProof/>
              </w:rPr>
              <w:delText>Cấu trúc các tập tin mã nguồn của công cụ Modeler</w:delText>
            </w:r>
            <w:r w:rsidRPr="000E3618" w:rsidDel="00300761">
              <w:rPr>
                <w:b/>
                <w:noProof/>
                <w:webHidden/>
                <w:rPrChange w:id="2753" w:author="Thảo Nguyễn Kim" w:date="2019-03-11T15:02:00Z">
                  <w:rPr>
                    <w:noProof/>
                    <w:webHidden/>
                  </w:rPr>
                </w:rPrChange>
              </w:rPr>
              <w:tab/>
              <w:delText>55</w:delText>
            </w:r>
          </w:del>
        </w:p>
        <w:p w14:paraId="7BAD6F53" w14:textId="77777777" w:rsidR="0025146C" w:rsidRPr="000E3618" w:rsidDel="00300761" w:rsidRDefault="0025146C">
          <w:pPr>
            <w:pStyle w:val="TOC4"/>
            <w:tabs>
              <w:tab w:val="left" w:pos="1760"/>
              <w:tab w:val="right" w:leader="dot" w:pos="9111"/>
            </w:tabs>
            <w:rPr>
              <w:del w:id="2754" w:author="Thảo Nguyễn Kim" w:date="2019-03-11T13:46:00Z"/>
              <w:rFonts w:asciiTheme="minorHAnsi" w:eastAsiaTheme="minorEastAsia" w:hAnsiTheme="minorHAnsi" w:cstheme="minorBidi"/>
              <w:b/>
              <w:noProof/>
              <w:rPrChange w:id="2755" w:author="Thảo Nguyễn Kim" w:date="2019-03-11T15:02:00Z">
                <w:rPr>
                  <w:del w:id="2756" w:author="Thảo Nguyễn Kim" w:date="2019-03-11T13:46:00Z"/>
                  <w:rFonts w:asciiTheme="minorHAnsi" w:eastAsiaTheme="minorEastAsia" w:hAnsiTheme="minorHAnsi" w:cstheme="minorBidi"/>
                  <w:noProof/>
                </w:rPr>
              </w:rPrChange>
            </w:rPr>
          </w:pPr>
          <w:del w:id="2757" w:author="Thảo Nguyễn Kim" w:date="2019-03-11T13:46:00Z">
            <w:r w:rsidRPr="000E3618" w:rsidDel="00300761">
              <w:rPr>
                <w:rStyle w:val="Hyperlink"/>
                <w:rFonts w:ascii="Times New Roman" w:hAnsi="Times New Roman"/>
                <w:b/>
                <w:noProof/>
              </w:rPr>
              <w:delText>3.3.2.2.</w:delText>
            </w:r>
            <w:r w:rsidRPr="000E3618" w:rsidDel="00300761">
              <w:rPr>
                <w:rFonts w:asciiTheme="minorHAnsi" w:eastAsiaTheme="minorEastAsia" w:hAnsiTheme="minorHAnsi" w:cstheme="minorBidi"/>
                <w:b/>
                <w:noProof/>
                <w:rPrChange w:id="275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Mở rộng hệ thống vận hành quy trình bằng DEP</w:delText>
            </w:r>
            <w:r w:rsidRPr="000E3618" w:rsidDel="00300761">
              <w:rPr>
                <w:b/>
                <w:noProof/>
                <w:webHidden/>
                <w:rPrChange w:id="2759" w:author="Thảo Nguyễn Kim" w:date="2019-03-11T15:02:00Z">
                  <w:rPr>
                    <w:noProof/>
                    <w:webHidden/>
                  </w:rPr>
                </w:rPrChange>
              </w:rPr>
              <w:tab/>
              <w:delText>56</w:delText>
            </w:r>
          </w:del>
        </w:p>
        <w:p w14:paraId="4794C108" w14:textId="77777777" w:rsidR="0025146C" w:rsidRPr="000E3618" w:rsidDel="00300761" w:rsidRDefault="0025146C">
          <w:pPr>
            <w:pStyle w:val="TOC5"/>
            <w:tabs>
              <w:tab w:val="left" w:pos="1925"/>
              <w:tab w:val="right" w:leader="dot" w:pos="9111"/>
            </w:tabs>
            <w:rPr>
              <w:del w:id="2760" w:author="Thảo Nguyễn Kim" w:date="2019-03-11T13:46:00Z"/>
              <w:b/>
              <w:noProof/>
              <w:rPrChange w:id="2761" w:author="Thảo Nguyễn Kim" w:date="2019-03-11T15:02:00Z">
                <w:rPr>
                  <w:del w:id="2762" w:author="Thảo Nguyễn Kim" w:date="2019-03-11T13:46:00Z"/>
                  <w:noProof/>
                </w:rPr>
              </w:rPrChange>
            </w:rPr>
          </w:pPr>
          <w:del w:id="2763" w:author="Thảo Nguyễn Kim" w:date="2019-03-11T13:46:00Z">
            <w:r w:rsidRPr="000E3618" w:rsidDel="00300761">
              <w:rPr>
                <w:rStyle w:val="Hyperlink"/>
                <w:rFonts w:ascii="Times New Roman" w:hAnsi="Times New Roman"/>
                <w:b/>
                <w:noProof/>
              </w:rPr>
              <w:delText>3.3.2.2.1.</w:delText>
            </w:r>
            <w:r w:rsidRPr="000E3618" w:rsidDel="00300761">
              <w:rPr>
                <w:b/>
                <w:noProof/>
                <w:rPrChange w:id="2764" w:author="Thảo Nguyễn Kim" w:date="2019-03-11T15:02:00Z">
                  <w:rPr>
                    <w:noProof/>
                  </w:rPr>
                </w:rPrChange>
              </w:rPr>
              <w:tab/>
            </w:r>
            <w:r w:rsidRPr="000E3618" w:rsidDel="00300761">
              <w:rPr>
                <w:rStyle w:val="Hyperlink"/>
                <w:rFonts w:ascii="Times New Roman" w:hAnsi="Times New Roman"/>
                <w:b/>
                <w:noProof/>
              </w:rPr>
              <w:delText>Giới thiệu về DEP</w:delText>
            </w:r>
            <w:r w:rsidRPr="000E3618" w:rsidDel="00300761">
              <w:rPr>
                <w:b/>
                <w:noProof/>
                <w:webHidden/>
                <w:rPrChange w:id="2765" w:author="Thảo Nguyễn Kim" w:date="2019-03-11T15:02:00Z">
                  <w:rPr>
                    <w:noProof/>
                    <w:webHidden/>
                  </w:rPr>
                </w:rPrChange>
              </w:rPr>
              <w:tab/>
              <w:delText>56</w:delText>
            </w:r>
          </w:del>
        </w:p>
        <w:p w14:paraId="30BE2FBE" w14:textId="77777777" w:rsidR="0025146C" w:rsidRPr="000E3618" w:rsidDel="00300761" w:rsidRDefault="0025146C">
          <w:pPr>
            <w:pStyle w:val="TOC5"/>
            <w:tabs>
              <w:tab w:val="left" w:pos="1925"/>
              <w:tab w:val="right" w:leader="dot" w:pos="9111"/>
            </w:tabs>
            <w:rPr>
              <w:del w:id="2766" w:author="Thảo Nguyễn Kim" w:date="2019-03-11T13:46:00Z"/>
              <w:b/>
              <w:noProof/>
              <w:rPrChange w:id="2767" w:author="Thảo Nguyễn Kim" w:date="2019-03-11T15:02:00Z">
                <w:rPr>
                  <w:del w:id="2768" w:author="Thảo Nguyễn Kim" w:date="2019-03-11T13:46:00Z"/>
                  <w:noProof/>
                </w:rPr>
              </w:rPrChange>
            </w:rPr>
          </w:pPr>
          <w:del w:id="2769" w:author="Thảo Nguyễn Kim" w:date="2019-03-11T13:46:00Z">
            <w:r w:rsidRPr="000E3618" w:rsidDel="00300761">
              <w:rPr>
                <w:rStyle w:val="Hyperlink"/>
                <w:rFonts w:ascii="Times New Roman" w:hAnsi="Times New Roman"/>
                <w:b/>
                <w:noProof/>
              </w:rPr>
              <w:delText>3.3.2.2.2.</w:delText>
            </w:r>
            <w:r w:rsidRPr="000E3618" w:rsidDel="00300761">
              <w:rPr>
                <w:b/>
                <w:noProof/>
                <w:rPrChange w:id="2770" w:author="Thảo Nguyễn Kim" w:date="2019-03-11T15:02:00Z">
                  <w:rPr>
                    <w:noProof/>
                  </w:rPr>
                </w:rPrChange>
              </w:rPr>
              <w:tab/>
            </w:r>
            <w:r w:rsidRPr="000E3618" w:rsidDel="00300761">
              <w:rPr>
                <w:rStyle w:val="Hyperlink"/>
                <w:rFonts w:ascii="Times New Roman" w:hAnsi="Times New Roman"/>
                <w:b/>
                <w:noProof/>
              </w:rPr>
              <w:delText>Mô hình kiến trúc của DEP</w:delText>
            </w:r>
            <w:r w:rsidRPr="000E3618" w:rsidDel="00300761">
              <w:rPr>
                <w:b/>
                <w:noProof/>
                <w:webHidden/>
                <w:rPrChange w:id="2771" w:author="Thảo Nguyễn Kim" w:date="2019-03-11T15:02:00Z">
                  <w:rPr>
                    <w:noProof/>
                    <w:webHidden/>
                  </w:rPr>
                </w:rPrChange>
              </w:rPr>
              <w:tab/>
              <w:delText>57</w:delText>
            </w:r>
          </w:del>
        </w:p>
        <w:p w14:paraId="0B3A4BB7" w14:textId="77777777" w:rsidR="0025146C" w:rsidRPr="000E3618" w:rsidDel="00300761" w:rsidRDefault="0025146C">
          <w:pPr>
            <w:pStyle w:val="TOC5"/>
            <w:tabs>
              <w:tab w:val="left" w:pos="1925"/>
              <w:tab w:val="right" w:leader="dot" w:pos="9111"/>
            </w:tabs>
            <w:rPr>
              <w:del w:id="2772" w:author="Thảo Nguyễn Kim" w:date="2019-03-11T13:46:00Z"/>
              <w:b/>
              <w:noProof/>
              <w:rPrChange w:id="2773" w:author="Thảo Nguyễn Kim" w:date="2019-03-11T15:02:00Z">
                <w:rPr>
                  <w:del w:id="2774" w:author="Thảo Nguyễn Kim" w:date="2019-03-11T13:46:00Z"/>
                  <w:noProof/>
                </w:rPr>
              </w:rPrChange>
            </w:rPr>
          </w:pPr>
          <w:del w:id="2775" w:author="Thảo Nguyễn Kim" w:date="2019-03-11T13:46:00Z">
            <w:r w:rsidRPr="000E3618" w:rsidDel="00300761">
              <w:rPr>
                <w:rStyle w:val="Hyperlink"/>
                <w:rFonts w:ascii="Times New Roman" w:hAnsi="Times New Roman"/>
                <w:b/>
                <w:noProof/>
              </w:rPr>
              <w:delText>3.3.2.2.3.</w:delText>
            </w:r>
            <w:r w:rsidRPr="000E3618" w:rsidDel="00300761">
              <w:rPr>
                <w:b/>
                <w:noProof/>
                <w:rPrChange w:id="2776" w:author="Thảo Nguyễn Kim" w:date="2019-03-11T15:02:00Z">
                  <w:rPr>
                    <w:noProof/>
                  </w:rPr>
                </w:rPrChange>
              </w:rPr>
              <w:tab/>
            </w:r>
            <w:r w:rsidRPr="000E3618" w:rsidDel="00300761">
              <w:rPr>
                <w:rStyle w:val="Hyperlink"/>
                <w:rFonts w:ascii="Times New Roman" w:hAnsi="Times New Roman"/>
                <w:b/>
                <w:noProof/>
              </w:rPr>
              <w:delText>Cách hoạt động của DEP.</w:delText>
            </w:r>
            <w:r w:rsidRPr="000E3618" w:rsidDel="00300761">
              <w:rPr>
                <w:b/>
                <w:noProof/>
                <w:webHidden/>
                <w:rPrChange w:id="2777" w:author="Thảo Nguyễn Kim" w:date="2019-03-11T15:02:00Z">
                  <w:rPr>
                    <w:noProof/>
                    <w:webHidden/>
                  </w:rPr>
                </w:rPrChange>
              </w:rPr>
              <w:tab/>
              <w:delText>57</w:delText>
            </w:r>
          </w:del>
        </w:p>
        <w:p w14:paraId="56776E17" w14:textId="77777777" w:rsidR="0025146C" w:rsidRPr="000E3618" w:rsidDel="00300761" w:rsidRDefault="0025146C">
          <w:pPr>
            <w:pStyle w:val="TOC1"/>
            <w:tabs>
              <w:tab w:val="left" w:pos="440"/>
              <w:tab w:val="right" w:leader="dot" w:pos="9111"/>
            </w:tabs>
            <w:rPr>
              <w:del w:id="2778" w:author="Thảo Nguyễn Kim" w:date="2019-03-11T13:46:00Z"/>
              <w:rFonts w:asciiTheme="minorHAnsi" w:eastAsiaTheme="minorEastAsia" w:hAnsiTheme="minorHAnsi" w:cstheme="minorBidi"/>
              <w:b/>
              <w:noProof/>
              <w:rPrChange w:id="2779" w:author="Thảo Nguyễn Kim" w:date="2019-03-11T15:02:00Z">
                <w:rPr>
                  <w:del w:id="2780" w:author="Thảo Nguyễn Kim" w:date="2019-03-11T13:46:00Z"/>
                  <w:rFonts w:asciiTheme="minorHAnsi" w:eastAsiaTheme="minorEastAsia" w:hAnsiTheme="minorHAnsi" w:cstheme="minorBidi"/>
                  <w:noProof/>
                </w:rPr>
              </w:rPrChange>
            </w:rPr>
          </w:pPr>
          <w:del w:id="2781" w:author="Thảo Nguyễn Kim" w:date="2019-03-11T13:46:00Z">
            <w:r w:rsidRPr="000E3618" w:rsidDel="00300761">
              <w:rPr>
                <w:rStyle w:val="Hyperlink"/>
                <w:rFonts w:ascii="Times New Roman" w:eastAsia="SimSun" w:hAnsi="Times New Roman"/>
                <w:b/>
                <w:noProof/>
              </w:rPr>
              <w:delText>4.</w:delText>
            </w:r>
            <w:r w:rsidRPr="000E3618" w:rsidDel="00300761">
              <w:rPr>
                <w:rFonts w:asciiTheme="minorHAnsi" w:eastAsiaTheme="minorEastAsia" w:hAnsiTheme="minorHAnsi" w:cstheme="minorBidi"/>
                <w:b/>
                <w:noProof/>
                <w:rPrChange w:id="278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CHƯƠNG 4: HỆ THỐNG ĐỀ XUẤT</w:delText>
            </w:r>
            <w:r w:rsidRPr="000E3618" w:rsidDel="00300761">
              <w:rPr>
                <w:b/>
                <w:noProof/>
                <w:webHidden/>
                <w:rPrChange w:id="2783" w:author="Thảo Nguyễn Kim" w:date="2019-03-11T15:02:00Z">
                  <w:rPr>
                    <w:noProof/>
                    <w:webHidden/>
                  </w:rPr>
                </w:rPrChange>
              </w:rPr>
              <w:tab/>
              <w:delText>60</w:delText>
            </w:r>
          </w:del>
        </w:p>
        <w:p w14:paraId="3EC7548D" w14:textId="77777777" w:rsidR="0025146C" w:rsidRPr="000E3618" w:rsidDel="00300761" w:rsidRDefault="0025146C">
          <w:pPr>
            <w:pStyle w:val="TOC2"/>
            <w:tabs>
              <w:tab w:val="left" w:pos="880"/>
              <w:tab w:val="right" w:leader="dot" w:pos="9111"/>
            </w:tabs>
            <w:rPr>
              <w:del w:id="2784" w:author="Thảo Nguyễn Kim" w:date="2019-03-11T13:46:00Z"/>
              <w:rFonts w:asciiTheme="minorHAnsi" w:eastAsiaTheme="minorEastAsia" w:hAnsiTheme="minorHAnsi" w:cstheme="minorBidi"/>
              <w:b/>
              <w:noProof/>
              <w:rPrChange w:id="2785" w:author="Thảo Nguyễn Kim" w:date="2019-03-11T15:02:00Z">
                <w:rPr>
                  <w:del w:id="2786" w:author="Thảo Nguyễn Kim" w:date="2019-03-11T13:46:00Z"/>
                  <w:rFonts w:asciiTheme="minorHAnsi" w:eastAsiaTheme="minorEastAsia" w:hAnsiTheme="minorHAnsi" w:cstheme="minorBidi"/>
                  <w:noProof/>
                </w:rPr>
              </w:rPrChange>
            </w:rPr>
          </w:pPr>
          <w:del w:id="2787" w:author="Thảo Nguyễn Kim" w:date="2019-03-11T13:46:00Z">
            <w:r w:rsidRPr="000E3618" w:rsidDel="00300761">
              <w:rPr>
                <w:rStyle w:val="Hyperlink"/>
                <w:rFonts w:ascii="Times New Roman" w:hAnsi="Times New Roman"/>
                <w:b/>
                <w:noProof/>
              </w:rPr>
              <w:delText>4.1.</w:delText>
            </w:r>
            <w:r w:rsidRPr="000E3618" w:rsidDel="00300761">
              <w:rPr>
                <w:rFonts w:asciiTheme="minorHAnsi" w:eastAsiaTheme="minorEastAsia" w:hAnsiTheme="minorHAnsi" w:cstheme="minorBidi"/>
                <w:b/>
                <w:noProof/>
                <w:rPrChange w:id="278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Giới thiệu về hệ thống đề xuất</w:delText>
            </w:r>
            <w:r w:rsidRPr="000E3618" w:rsidDel="00300761">
              <w:rPr>
                <w:b/>
                <w:noProof/>
                <w:webHidden/>
                <w:rPrChange w:id="2789" w:author="Thảo Nguyễn Kim" w:date="2019-03-11T15:02:00Z">
                  <w:rPr>
                    <w:noProof/>
                    <w:webHidden/>
                  </w:rPr>
                </w:rPrChange>
              </w:rPr>
              <w:tab/>
              <w:delText>60</w:delText>
            </w:r>
          </w:del>
        </w:p>
        <w:p w14:paraId="00038A28" w14:textId="77777777" w:rsidR="0025146C" w:rsidRPr="000E3618" w:rsidDel="00300761" w:rsidRDefault="0025146C">
          <w:pPr>
            <w:pStyle w:val="TOC3"/>
            <w:tabs>
              <w:tab w:val="left" w:pos="1320"/>
              <w:tab w:val="right" w:leader="dot" w:pos="9111"/>
            </w:tabs>
            <w:rPr>
              <w:del w:id="2790" w:author="Thảo Nguyễn Kim" w:date="2019-03-11T13:46:00Z"/>
              <w:rFonts w:asciiTheme="minorHAnsi" w:eastAsiaTheme="minorEastAsia" w:hAnsiTheme="minorHAnsi" w:cstheme="minorBidi"/>
              <w:b/>
              <w:noProof/>
              <w:rPrChange w:id="2791" w:author="Thảo Nguyễn Kim" w:date="2019-03-11T15:02:00Z">
                <w:rPr>
                  <w:del w:id="2792" w:author="Thảo Nguyễn Kim" w:date="2019-03-11T13:46:00Z"/>
                  <w:rFonts w:asciiTheme="minorHAnsi" w:eastAsiaTheme="minorEastAsia" w:hAnsiTheme="minorHAnsi" w:cstheme="minorBidi"/>
                  <w:noProof/>
                </w:rPr>
              </w:rPrChange>
            </w:rPr>
          </w:pPr>
          <w:del w:id="2793" w:author="Thảo Nguyễn Kim" w:date="2019-03-11T13:46:00Z">
            <w:r w:rsidRPr="000E3618" w:rsidDel="00300761">
              <w:rPr>
                <w:rStyle w:val="Hyperlink"/>
                <w:rFonts w:ascii="Times New Roman" w:hAnsi="Times New Roman"/>
                <w:b/>
                <w:noProof/>
              </w:rPr>
              <w:delText>4.1.1.</w:delText>
            </w:r>
            <w:r w:rsidRPr="000E3618" w:rsidDel="00300761">
              <w:rPr>
                <w:rFonts w:asciiTheme="minorHAnsi" w:eastAsiaTheme="minorEastAsia" w:hAnsiTheme="minorHAnsi" w:cstheme="minorBidi"/>
                <w:b/>
                <w:noProof/>
                <w:rPrChange w:id="279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Những điểm cần cải tiến trong hệ thống Camunda-Database</w:delText>
            </w:r>
            <w:r w:rsidRPr="000E3618" w:rsidDel="00300761">
              <w:rPr>
                <w:b/>
                <w:noProof/>
                <w:webHidden/>
                <w:rPrChange w:id="2795" w:author="Thảo Nguyễn Kim" w:date="2019-03-11T15:02:00Z">
                  <w:rPr>
                    <w:noProof/>
                    <w:webHidden/>
                  </w:rPr>
                </w:rPrChange>
              </w:rPr>
              <w:tab/>
              <w:delText>60</w:delText>
            </w:r>
          </w:del>
        </w:p>
        <w:p w14:paraId="22D7C759" w14:textId="77777777" w:rsidR="0025146C" w:rsidRPr="000E3618" w:rsidDel="00300761" w:rsidRDefault="0025146C">
          <w:pPr>
            <w:pStyle w:val="TOC3"/>
            <w:tabs>
              <w:tab w:val="left" w:pos="1320"/>
              <w:tab w:val="right" w:leader="dot" w:pos="9111"/>
            </w:tabs>
            <w:rPr>
              <w:del w:id="2796" w:author="Thảo Nguyễn Kim" w:date="2019-03-11T13:46:00Z"/>
              <w:rFonts w:asciiTheme="minorHAnsi" w:eastAsiaTheme="minorEastAsia" w:hAnsiTheme="minorHAnsi" w:cstheme="minorBidi"/>
              <w:b/>
              <w:noProof/>
              <w:rPrChange w:id="2797" w:author="Thảo Nguyễn Kim" w:date="2019-03-11T15:02:00Z">
                <w:rPr>
                  <w:del w:id="2798" w:author="Thảo Nguyễn Kim" w:date="2019-03-11T13:46:00Z"/>
                  <w:rFonts w:asciiTheme="minorHAnsi" w:eastAsiaTheme="minorEastAsia" w:hAnsiTheme="minorHAnsi" w:cstheme="minorBidi"/>
                  <w:noProof/>
                </w:rPr>
              </w:rPrChange>
            </w:rPr>
          </w:pPr>
          <w:del w:id="2799" w:author="Thảo Nguyễn Kim" w:date="2019-03-11T13:46:00Z">
            <w:r w:rsidRPr="000E3618" w:rsidDel="00300761">
              <w:rPr>
                <w:rStyle w:val="Hyperlink"/>
                <w:rFonts w:ascii="Times New Roman" w:hAnsi="Times New Roman"/>
                <w:b/>
                <w:noProof/>
              </w:rPr>
              <w:delText>4.1.2.</w:delText>
            </w:r>
            <w:r w:rsidRPr="000E3618" w:rsidDel="00300761">
              <w:rPr>
                <w:rFonts w:asciiTheme="minorHAnsi" w:eastAsiaTheme="minorEastAsia" w:hAnsiTheme="minorHAnsi" w:cstheme="minorBidi"/>
                <w:b/>
                <w:noProof/>
                <w:rPrChange w:id="280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Những tính năng cải tiến</w:delText>
            </w:r>
            <w:r w:rsidRPr="000E3618" w:rsidDel="00300761">
              <w:rPr>
                <w:b/>
                <w:noProof/>
                <w:webHidden/>
                <w:rPrChange w:id="2801" w:author="Thảo Nguyễn Kim" w:date="2019-03-11T15:02:00Z">
                  <w:rPr>
                    <w:noProof/>
                    <w:webHidden/>
                  </w:rPr>
                </w:rPrChange>
              </w:rPr>
              <w:tab/>
              <w:delText>61</w:delText>
            </w:r>
          </w:del>
        </w:p>
        <w:p w14:paraId="4B075841" w14:textId="77777777" w:rsidR="0025146C" w:rsidRPr="000E3618" w:rsidDel="00300761" w:rsidRDefault="0025146C">
          <w:pPr>
            <w:pStyle w:val="TOC2"/>
            <w:tabs>
              <w:tab w:val="left" w:pos="880"/>
              <w:tab w:val="right" w:leader="dot" w:pos="9111"/>
            </w:tabs>
            <w:rPr>
              <w:del w:id="2802" w:author="Thảo Nguyễn Kim" w:date="2019-03-11T13:46:00Z"/>
              <w:rFonts w:asciiTheme="minorHAnsi" w:eastAsiaTheme="minorEastAsia" w:hAnsiTheme="minorHAnsi" w:cstheme="minorBidi"/>
              <w:b/>
              <w:noProof/>
              <w:rPrChange w:id="2803" w:author="Thảo Nguyễn Kim" w:date="2019-03-11T15:02:00Z">
                <w:rPr>
                  <w:del w:id="2804" w:author="Thảo Nguyễn Kim" w:date="2019-03-11T13:46:00Z"/>
                  <w:rFonts w:asciiTheme="minorHAnsi" w:eastAsiaTheme="minorEastAsia" w:hAnsiTheme="minorHAnsi" w:cstheme="minorBidi"/>
                  <w:noProof/>
                </w:rPr>
              </w:rPrChange>
            </w:rPr>
          </w:pPr>
          <w:del w:id="2805" w:author="Thảo Nguyễn Kim" w:date="2019-03-11T13:46:00Z">
            <w:r w:rsidRPr="000E3618" w:rsidDel="00300761">
              <w:rPr>
                <w:rStyle w:val="Hyperlink"/>
                <w:rFonts w:ascii="Times New Roman" w:hAnsi="Times New Roman"/>
                <w:b/>
                <w:noProof/>
              </w:rPr>
              <w:delText>4.2.</w:delText>
            </w:r>
            <w:r w:rsidRPr="000E3618" w:rsidDel="00300761">
              <w:rPr>
                <w:rFonts w:asciiTheme="minorHAnsi" w:eastAsiaTheme="minorEastAsia" w:hAnsiTheme="minorHAnsi" w:cstheme="minorBidi"/>
                <w:b/>
                <w:noProof/>
                <w:rPrChange w:id="280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Hướng tiếp cận xây dựng hệ thống</w:delText>
            </w:r>
            <w:r w:rsidRPr="000E3618" w:rsidDel="00300761">
              <w:rPr>
                <w:b/>
                <w:noProof/>
                <w:webHidden/>
                <w:rPrChange w:id="2807" w:author="Thảo Nguyễn Kim" w:date="2019-03-11T15:02:00Z">
                  <w:rPr>
                    <w:noProof/>
                    <w:webHidden/>
                  </w:rPr>
                </w:rPrChange>
              </w:rPr>
              <w:tab/>
              <w:delText>62</w:delText>
            </w:r>
          </w:del>
        </w:p>
        <w:p w14:paraId="73D1A2BE" w14:textId="77777777" w:rsidR="0025146C" w:rsidRPr="000E3618" w:rsidDel="00300761" w:rsidRDefault="0025146C">
          <w:pPr>
            <w:pStyle w:val="TOC2"/>
            <w:tabs>
              <w:tab w:val="left" w:pos="880"/>
              <w:tab w:val="right" w:leader="dot" w:pos="9111"/>
            </w:tabs>
            <w:rPr>
              <w:del w:id="2808" w:author="Thảo Nguyễn Kim" w:date="2019-03-11T13:46:00Z"/>
              <w:rFonts w:asciiTheme="minorHAnsi" w:eastAsiaTheme="minorEastAsia" w:hAnsiTheme="minorHAnsi" w:cstheme="minorBidi"/>
              <w:b/>
              <w:noProof/>
              <w:rPrChange w:id="2809" w:author="Thảo Nguyễn Kim" w:date="2019-03-11T15:02:00Z">
                <w:rPr>
                  <w:del w:id="2810" w:author="Thảo Nguyễn Kim" w:date="2019-03-11T13:46:00Z"/>
                  <w:rFonts w:asciiTheme="minorHAnsi" w:eastAsiaTheme="minorEastAsia" w:hAnsiTheme="minorHAnsi" w:cstheme="minorBidi"/>
                  <w:noProof/>
                </w:rPr>
              </w:rPrChange>
            </w:rPr>
          </w:pPr>
          <w:del w:id="2811" w:author="Thảo Nguyễn Kim" w:date="2019-03-11T13:46:00Z">
            <w:r w:rsidRPr="000E3618" w:rsidDel="00300761">
              <w:rPr>
                <w:rStyle w:val="Hyperlink"/>
                <w:rFonts w:ascii="Times New Roman" w:hAnsi="Times New Roman"/>
                <w:b/>
                <w:noProof/>
              </w:rPr>
              <w:delText>4.3.</w:delText>
            </w:r>
            <w:r w:rsidRPr="000E3618" w:rsidDel="00300761">
              <w:rPr>
                <w:rFonts w:asciiTheme="minorHAnsi" w:eastAsiaTheme="minorEastAsia" w:hAnsiTheme="minorHAnsi" w:cstheme="minorBidi"/>
                <w:b/>
                <w:noProof/>
                <w:rPrChange w:id="281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eastAsiaTheme="majorEastAsia" w:hAnsi="Times New Roman"/>
                <w:b/>
                <w:noProof/>
              </w:rPr>
              <w:delText>Kiến trúc tổng quan</w:delText>
            </w:r>
            <w:r w:rsidRPr="000E3618" w:rsidDel="00300761">
              <w:rPr>
                <w:b/>
                <w:noProof/>
                <w:webHidden/>
                <w:rPrChange w:id="2813" w:author="Thảo Nguyễn Kim" w:date="2019-03-11T15:02:00Z">
                  <w:rPr>
                    <w:noProof/>
                    <w:webHidden/>
                  </w:rPr>
                </w:rPrChange>
              </w:rPr>
              <w:tab/>
              <w:delText>64</w:delText>
            </w:r>
          </w:del>
        </w:p>
        <w:p w14:paraId="4C5D558C" w14:textId="77777777" w:rsidR="0025146C" w:rsidRPr="000E3618" w:rsidDel="00300761" w:rsidRDefault="0025146C">
          <w:pPr>
            <w:pStyle w:val="TOC1"/>
            <w:tabs>
              <w:tab w:val="left" w:pos="440"/>
              <w:tab w:val="right" w:leader="dot" w:pos="9111"/>
            </w:tabs>
            <w:rPr>
              <w:del w:id="2814" w:author="Thảo Nguyễn Kim" w:date="2019-03-11T13:46:00Z"/>
              <w:rFonts w:asciiTheme="minorHAnsi" w:eastAsiaTheme="minorEastAsia" w:hAnsiTheme="minorHAnsi" w:cstheme="minorBidi"/>
              <w:b/>
              <w:noProof/>
              <w:rPrChange w:id="2815" w:author="Thảo Nguyễn Kim" w:date="2019-03-11T15:02:00Z">
                <w:rPr>
                  <w:del w:id="2816" w:author="Thảo Nguyễn Kim" w:date="2019-03-11T13:46:00Z"/>
                  <w:rFonts w:asciiTheme="minorHAnsi" w:eastAsiaTheme="minorEastAsia" w:hAnsiTheme="minorHAnsi" w:cstheme="minorBidi"/>
                  <w:noProof/>
                </w:rPr>
              </w:rPrChange>
            </w:rPr>
          </w:pPr>
          <w:del w:id="2817" w:author="Thảo Nguyễn Kim" w:date="2019-03-11T13:46:00Z">
            <w:r w:rsidRPr="000E3618" w:rsidDel="00300761">
              <w:rPr>
                <w:rStyle w:val="Hyperlink"/>
                <w:rFonts w:ascii="Times New Roman" w:eastAsia="SimSun" w:hAnsi="Times New Roman"/>
                <w:b/>
                <w:noProof/>
              </w:rPr>
              <w:delText>5.</w:delText>
            </w:r>
            <w:r w:rsidRPr="000E3618" w:rsidDel="00300761">
              <w:rPr>
                <w:rFonts w:asciiTheme="minorHAnsi" w:eastAsiaTheme="minorEastAsia" w:hAnsiTheme="minorHAnsi" w:cstheme="minorBidi"/>
                <w:b/>
                <w:noProof/>
                <w:rPrChange w:id="281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CHƯƠNG 5: QUÁ TRÌNHCÀI ĐẶT</w:delText>
            </w:r>
            <w:r w:rsidRPr="000E3618" w:rsidDel="00300761">
              <w:rPr>
                <w:b/>
                <w:noProof/>
                <w:webHidden/>
                <w:rPrChange w:id="2819" w:author="Thảo Nguyễn Kim" w:date="2019-03-11T15:02:00Z">
                  <w:rPr>
                    <w:noProof/>
                    <w:webHidden/>
                  </w:rPr>
                </w:rPrChange>
              </w:rPr>
              <w:tab/>
              <w:delText>68</w:delText>
            </w:r>
          </w:del>
        </w:p>
        <w:p w14:paraId="33A7C5E2" w14:textId="77777777" w:rsidR="0025146C" w:rsidRPr="000E3618" w:rsidDel="00300761" w:rsidRDefault="0025146C">
          <w:pPr>
            <w:pStyle w:val="TOC2"/>
            <w:tabs>
              <w:tab w:val="left" w:pos="880"/>
              <w:tab w:val="right" w:leader="dot" w:pos="9111"/>
            </w:tabs>
            <w:rPr>
              <w:del w:id="2820" w:author="Thảo Nguyễn Kim" w:date="2019-03-11T13:46:00Z"/>
              <w:rFonts w:asciiTheme="minorHAnsi" w:eastAsiaTheme="minorEastAsia" w:hAnsiTheme="minorHAnsi" w:cstheme="minorBidi"/>
              <w:b/>
              <w:noProof/>
              <w:rPrChange w:id="2821" w:author="Thảo Nguyễn Kim" w:date="2019-03-11T15:02:00Z">
                <w:rPr>
                  <w:del w:id="2822" w:author="Thảo Nguyễn Kim" w:date="2019-03-11T13:46:00Z"/>
                  <w:rFonts w:asciiTheme="minorHAnsi" w:eastAsiaTheme="minorEastAsia" w:hAnsiTheme="minorHAnsi" w:cstheme="minorBidi"/>
                  <w:noProof/>
                </w:rPr>
              </w:rPrChange>
            </w:rPr>
          </w:pPr>
          <w:del w:id="2823" w:author="Thảo Nguyễn Kim" w:date="2019-03-11T13:46:00Z">
            <w:r w:rsidRPr="000E3618" w:rsidDel="00300761">
              <w:rPr>
                <w:rStyle w:val="Hyperlink"/>
                <w:rFonts w:ascii="Times New Roman" w:hAnsi="Times New Roman"/>
                <w:b/>
                <w:noProof/>
              </w:rPr>
              <w:delText>5.1.</w:delText>
            </w:r>
            <w:r w:rsidRPr="000E3618" w:rsidDel="00300761">
              <w:rPr>
                <w:rFonts w:asciiTheme="minorHAnsi" w:eastAsiaTheme="minorEastAsia" w:hAnsiTheme="minorHAnsi" w:cstheme="minorBidi"/>
                <w:b/>
                <w:noProof/>
                <w:rPrChange w:id="282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Mở rộng hệ thống mô hình hóa BPMN và hệ thống vận hành quy trình bằng DEP</w:delText>
            </w:r>
            <w:r w:rsidRPr="000E3618" w:rsidDel="00300761">
              <w:rPr>
                <w:b/>
                <w:noProof/>
                <w:webHidden/>
                <w:rPrChange w:id="2825" w:author="Thảo Nguyễn Kim" w:date="2019-03-11T15:02:00Z">
                  <w:rPr>
                    <w:noProof/>
                    <w:webHidden/>
                  </w:rPr>
                </w:rPrChange>
              </w:rPr>
              <w:tab/>
              <w:delText>68</w:delText>
            </w:r>
          </w:del>
        </w:p>
        <w:p w14:paraId="465F49C4" w14:textId="77777777" w:rsidR="0025146C" w:rsidRPr="000E3618" w:rsidDel="00300761" w:rsidRDefault="0025146C">
          <w:pPr>
            <w:pStyle w:val="TOC3"/>
            <w:tabs>
              <w:tab w:val="left" w:pos="1320"/>
              <w:tab w:val="right" w:leader="dot" w:pos="9111"/>
            </w:tabs>
            <w:rPr>
              <w:del w:id="2826" w:author="Thảo Nguyễn Kim" w:date="2019-03-11T13:46:00Z"/>
              <w:rFonts w:asciiTheme="minorHAnsi" w:eastAsiaTheme="minorEastAsia" w:hAnsiTheme="minorHAnsi" w:cstheme="minorBidi"/>
              <w:b/>
              <w:noProof/>
              <w:rPrChange w:id="2827" w:author="Thảo Nguyễn Kim" w:date="2019-03-11T15:02:00Z">
                <w:rPr>
                  <w:del w:id="2828" w:author="Thảo Nguyễn Kim" w:date="2019-03-11T13:46:00Z"/>
                  <w:rFonts w:asciiTheme="minorHAnsi" w:eastAsiaTheme="minorEastAsia" w:hAnsiTheme="minorHAnsi" w:cstheme="minorBidi"/>
                  <w:noProof/>
                </w:rPr>
              </w:rPrChange>
            </w:rPr>
          </w:pPr>
          <w:del w:id="2829" w:author="Thảo Nguyễn Kim" w:date="2019-03-11T13:46:00Z">
            <w:r w:rsidRPr="000E3618" w:rsidDel="00300761">
              <w:rPr>
                <w:rStyle w:val="Hyperlink"/>
                <w:rFonts w:ascii="Times New Roman" w:hAnsi="Times New Roman"/>
                <w:b/>
                <w:noProof/>
              </w:rPr>
              <w:delText>5.1.1.</w:delText>
            </w:r>
            <w:r w:rsidRPr="000E3618" w:rsidDel="00300761">
              <w:rPr>
                <w:rFonts w:asciiTheme="minorHAnsi" w:eastAsiaTheme="minorEastAsia" w:hAnsiTheme="minorHAnsi" w:cstheme="minorBidi"/>
                <w:b/>
                <w:noProof/>
                <w:rPrChange w:id="283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Mở rộng hệ thống mô hình hóa BPMN</w:delText>
            </w:r>
            <w:r w:rsidRPr="000E3618" w:rsidDel="00300761">
              <w:rPr>
                <w:b/>
                <w:noProof/>
                <w:webHidden/>
                <w:rPrChange w:id="2831" w:author="Thảo Nguyễn Kim" w:date="2019-03-11T15:02:00Z">
                  <w:rPr>
                    <w:noProof/>
                    <w:webHidden/>
                  </w:rPr>
                </w:rPrChange>
              </w:rPr>
              <w:tab/>
              <w:delText>68</w:delText>
            </w:r>
          </w:del>
        </w:p>
        <w:p w14:paraId="509DB5CD" w14:textId="77777777" w:rsidR="0025146C" w:rsidRPr="000E3618" w:rsidDel="00300761" w:rsidRDefault="0025146C">
          <w:pPr>
            <w:pStyle w:val="TOC3"/>
            <w:tabs>
              <w:tab w:val="left" w:pos="1320"/>
              <w:tab w:val="right" w:leader="dot" w:pos="9111"/>
            </w:tabs>
            <w:rPr>
              <w:del w:id="2832" w:author="Thảo Nguyễn Kim" w:date="2019-03-11T13:46:00Z"/>
              <w:rFonts w:asciiTheme="minorHAnsi" w:eastAsiaTheme="minorEastAsia" w:hAnsiTheme="minorHAnsi" w:cstheme="minorBidi"/>
              <w:b/>
              <w:noProof/>
              <w:rPrChange w:id="2833" w:author="Thảo Nguyễn Kim" w:date="2019-03-11T15:02:00Z">
                <w:rPr>
                  <w:del w:id="2834" w:author="Thảo Nguyễn Kim" w:date="2019-03-11T13:46:00Z"/>
                  <w:rFonts w:asciiTheme="minorHAnsi" w:eastAsiaTheme="minorEastAsia" w:hAnsiTheme="minorHAnsi" w:cstheme="minorBidi"/>
                  <w:noProof/>
                </w:rPr>
              </w:rPrChange>
            </w:rPr>
          </w:pPr>
          <w:del w:id="2835" w:author="Thảo Nguyễn Kim" w:date="2019-03-11T13:46:00Z">
            <w:r w:rsidRPr="000E3618" w:rsidDel="00300761">
              <w:rPr>
                <w:rStyle w:val="Hyperlink"/>
                <w:rFonts w:ascii="Times New Roman" w:hAnsi="Times New Roman"/>
                <w:b/>
                <w:noProof/>
              </w:rPr>
              <w:delText>5.1.2.</w:delText>
            </w:r>
            <w:r w:rsidRPr="000E3618" w:rsidDel="00300761">
              <w:rPr>
                <w:rFonts w:asciiTheme="minorHAnsi" w:eastAsiaTheme="minorEastAsia" w:hAnsiTheme="minorHAnsi" w:cstheme="minorBidi"/>
                <w:b/>
                <w:noProof/>
                <w:rPrChange w:id="283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Mở rộng hệ thống vận hành quy trình bằng DEP</w:delText>
            </w:r>
            <w:r w:rsidRPr="000E3618" w:rsidDel="00300761">
              <w:rPr>
                <w:b/>
                <w:noProof/>
                <w:webHidden/>
                <w:rPrChange w:id="2837" w:author="Thảo Nguyễn Kim" w:date="2019-03-11T15:02:00Z">
                  <w:rPr>
                    <w:noProof/>
                    <w:webHidden/>
                  </w:rPr>
                </w:rPrChange>
              </w:rPr>
              <w:tab/>
              <w:delText>69</w:delText>
            </w:r>
          </w:del>
        </w:p>
        <w:p w14:paraId="4D544BE5" w14:textId="77777777" w:rsidR="0025146C" w:rsidRPr="000E3618" w:rsidDel="00300761" w:rsidRDefault="0025146C">
          <w:pPr>
            <w:pStyle w:val="TOC2"/>
            <w:tabs>
              <w:tab w:val="left" w:pos="880"/>
              <w:tab w:val="right" w:leader="dot" w:pos="9111"/>
            </w:tabs>
            <w:rPr>
              <w:del w:id="2838" w:author="Thảo Nguyễn Kim" w:date="2019-03-11T13:46:00Z"/>
              <w:rFonts w:asciiTheme="minorHAnsi" w:eastAsiaTheme="minorEastAsia" w:hAnsiTheme="minorHAnsi" w:cstheme="minorBidi"/>
              <w:b/>
              <w:noProof/>
              <w:rPrChange w:id="2839" w:author="Thảo Nguyễn Kim" w:date="2019-03-11T15:02:00Z">
                <w:rPr>
                  <w:del w:id="2840" w:author="Thảo Nguyễn Kim" w:date="2019-03-11T13:46:00Z"/>
                  <w:rFonts w:asciiTheme="minorHAnsi" w:eastAsiaTheme="minorEastAsia" w:hAnsiTheme="minorHAnsi" w:cstheme="minorBidi"/>
                  <w:noProof/>
                </w:rPr>
              </w:rPrChange>
            </w:rPr>
          </w:pPr>
          <w:del w:id="2841" w:author="Thảo Nguyễn Kim" w:date="2019-03-11T13:46:00Z">
            <w:r w:rsidRPr="000E3618" w:rsidDel="00300761">
              <w:rPr>
                <w:rStyle w:val="Hyperlink"/>
                <w:rFonts w:ascii="Times New Roman" w:hAnsi="Times New Roman"/>
                <w:b/>
                <w:noProof/>
              </w:rPr>
              <w:delText>5.2</w:delText>
            </w:r>
            <w:r w:rsidRPr="000E3618" w:rsidDel="00300761">
              <w:rPr>
                <w:rFonts w:asciiTheme="minorHAnsi" w:eastAsiaTheme="minorEastAsia" w:hAnsiTheme="minorHAnsi" w:cstheme="minorBidi"/>
                <w:b/>
                <w:noProof/>
                <w:rPrChange w:id="284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Mở rộng Camunda SDK</w:delText>
            </w:r>
            <w:r w:rsidRPr="000E3618" w:rsidDel="00300761">
              <w:rPr>
                <w:b/>
                <w:noProof/>
                <w:webHidden/>
                <w:rPrChange w:id="2843" w:author="Thảo Nguyễn Kim" w:date="2019-03-11T15:02:00Z">
                  <w:rPr>
                    <w:noProof/>
                    <w:webHidden/>
                  </w:rPr>
                </w:rPrChange>
              </w:rPr>
              <w:tab/>
              <w:delText>71</w:delText>
            </w:r>
          </w:del>
        </w:p>
        <w:p w14:paraId="35F0628A" w14:textId="77777777" w:rsidR="0025146C" w:rsidRPr="000E3618" w:rsidDel="00300761" w:rsidRDefault="0025146C">
          <w:pPr>
            <w:pStyle w:val="TOC3"/>
            <w:tabs>
              <w:tab w:val="left" w:pos="1320"/>
              <w:tab w:val="right" w:leader="dot" w:pos="9111"/>
            </w:tabs>
            <w:rPr>
              <w:del w:id="2844" w:author="Thảo Nguyễn Kim" w:date="2019-03-11T13:46:00Z"/>
              <w:rFonts w:asciiTheme="minorHAnsi" w:eastAsiaTheme="minorEastAsia" w:hAnsiTheme="minorHAnsi" w:cstheme="minorBidi"/>
              <w:b/>
              <w:noProof/>
              <w:rPrChange w:id="2845" w:author="Thảo Nguyễn Kim" w:date="2019-03-11T15:02:00Z">
                <w:rPr>
                  <w:del w:id="2846" w:author="Thảo Nguyễn Kim" w:date="2019-03-11T13:46:00Z"/>
                  <w:rFonts w:asciiTheme="minorHAnsi" w:eastAsiaTheme="minorEastAsia" w:hAnsiTheme="minorHAnsi" w:cstheme="minorBidi"/>
                  <w:noProof/>
                </w:rPr>
              </w:rPrChange>
            </w:rPr>
          </w:pPr>
          <w:del w:id="2847" w:author="Thảo Nguyễn Kim" w:date="2019-03-11T13:46:00Z">
            <w:r w:rsidRPr="000E3618" w:rsidDel="00300761">
              <w:rPr>
                <w:rStyle w:val="Hyperlink"/>
                <w:rFonts w:ascii="Times New Roman" w:hAnsi="Times New Roman"/>
                <w:b/>
                <w:noProof/>
              </w:rPr>
              <w:delText>5.2.1</w:delText>
            </w:r>
            <w:r w:rsidRPr="000E3618" w:rsidDel="00300761">
              <w:rPr>
                <w:rFonts w:asciiTheme="minorHAnsi" w:eastAsiaTheme="minorEastAsia" w:hAnsiTheme="minorHAnsi" w:cstheme="minorBidi"/>
                <w:b/>
                <w:noProof/>
                <w:rPrChange w:id="284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Giới thiệu về Camunda SDK</w:delText>
            </w:r>
            <w:r w:rsidRPr="000E3618" w:rsidDel="00300761">
              <w:rPr>
                <w:b/>
                <w:noProof/>
                <w:webHidden/>
                <w:rPrChange w:id="2849" w:author="Thảo Nguyễn Kim" w:date="2019-03-11T15:02:00Z">
                  <w:rPr>
                    <w:noProof/>
                    <w:webHidden/>
                  </w:rPr>
                </w:rPrChange>
              </w:rPr>
              <w:tab/>
              <w:delText>71</w:delText>
            </w:r>
          </w:del>
        </w:p>
        <w:p w14:paraId="62011382" w14:textId="77777777" w:rsidR="0025146C" w:rsidRPr="000E3618" w:rsidDel="00300761" w:rsidRDefault="0025146C">
          <w:pPr>
            <w:pStyle w:val="TOC3"/>
            <w:tabs>
              <w:tab w:val="left" w:pos="1320"/>
              <w:tab w:val="right" w:leader="dot" w:pos="9111"/>
            </w:tabs>
            <w:rPr>
              <w:del w:id="2850" w:author="Thảo Nguyễn Kim" w:date="2019-03-11T13:46:00Z"/>
              <w:rFonts w:asciiTheme="minorHAnsi" w:eastAsiaTheme="minorEastAsia" w:hAnsiTheme="minorHAnsi" w:cstheme="minorBidi"/>
              <w:b/>
              <w:noProof/>
              <w:rPrChange w:id="2851" w:author="Thảo Nguyễn Kim" w:date="2019-03-11T15:02:00Z">
                <w:rPr>
                  <w:del w:id="2852" w:author="Thảo Nguyễn Kim" w:date="2019-03-11T13:46:00Z"/>
                  <w:rFonts w:asciiTheme="minorHAnsi" w:eastAsiaTheme="minorEastAsia" w:hAnsiTheme="minorHAnsi" w:cstheme="minorBidi"/>
                  <w:noProof/>
                </w:rPr>
              </w:rPrChange>
            </w:rPr>
          </w:pPr>
          <w:del w:id="2853" w:author="Thảo Nguyễn Kim" w:date="2019-03-11T13:46:00Z">
            <w:r w:rsidRPr="000E3618" w:rsidDel="00300761">
              <w:rPr>
                <w:rStyle w:val="Hyperlink"/>
                <w:rFonts w:ascii="Times New Roman" w:hAnsi="Times New Roman"/>
                <w:b/>
                <w:noProof/>
              </w:rPr>
              <w:delText>5.2.2</w:delText>
            </w:r>
            <w:r w:rsidRPr="000E3618" w:rsidDel="00300761">
              <w:rPr>
                <w:rFonts w:asciiTheme="minorHAnsi" w:eastAsiaTheme="minorEastAsia" w:hAnsiTheme="minorHAnsi" w:cstheme="minorBidi"/>
                <w:b/>
                <w:noProof/>
                <w:rPrChange w:id="285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Cấu trúc thưc mục Camunda SDK</w:delText>
            </w:r>
            <w:r w:rsidRPr="000E3618" w:rsidDel="00300761">
              <w:rPr>
                <w:b/>
                <w:noProof/>
                <w:webHidden/>
                <w:rPrChange w:id="2855" w:author="Thảo Nguyễn Kim" w:date="2019-03-11T15:02:00Z">
                  <w:rPr>
                    <w:noProof/>
                    <w:webHidden/>
                  </w:rPr>
                </w:rPrChange>
              </w:rPr>
              <w:tab/>
              <w:delText>73</w:delText>
            </w:r>
          </w:del>
        </w:p>
        <w:p w14:paraId="5E565816" w14:textId="77777777" w:rsidR="0025146C" w:rsidRPr="000E3618" w:rsidDel="00300761" w:rsidRDefault="0025146C">
          <w:pPr>
            <w:pStyle w:val="TOC3"/>
            <w:tabs>
              <w:tab w:val="left" w:pos="1320"/>
              <w:tab w:val="right" w:leader="dot" w:pos="9111"/>
            </w:tabs>
            <w:rPr>
              <w:del w:id="2856" w:author="Thảo Nguyễn Kim" w:date="2019-03-11T13:46:00Z"/>
              <w:rFonts w:asciiTheme="minorHAnsi" w:eastAsiaTheme="minorEastAsia" w:hAnsiTheme="minorHAnsi" w:cstheme="minorBidi"/>
              <w:b/>
              <w:noProof/>
              <w:rPrChange w:id="2857" w:author="Thảo Nguyễn Kim" w:date="2019-03-11T15:02:00Z">
                <w:rPr>
                  <w:del w:id="2858" w:author="Thảo Nguyễn Kim" w:date="2019-03-11T13:46:00Z"/>
                  <w:rFonts w:asciiTheme="minorHAnsi" w:eastAsiaTheme="minorEastAsia" w:hAnsiTheme="minorHAnsi" w:cstheme="minorBidi"/>
                  <w:noProof/>
                </w:rPr>
              </w:rPrChange>
            </w:rPr>
          </w:pPr>
          <w:del w:id="2859" w:author="Thảo Nguyễn Kim" w:date="2019-03-11T13:46:00Z">
            <w:r w:rsidRPr="000E3618" w:rsidDel="00300761">
              <w:rPr>
                <w:rStyle w:val="Hyperlink"/>
                <w:rFonts w:ascii="Times New Roman" w:hAnsi="Times New Roman"/>
                <w:b/>
                <w:noProof/>
              </w:rPr>
              <w:delText>5.2.3</w:delText>
            </w:r>
            <w:r w:rsidRPr="000E3618" w:rsidDel="00300761">
              <w:rPr>
                <w:rFonts w:asciiTheme="minorHAnsi" w:eastAsiaTheme="minorEastAsia" w:hAnsiTheme="minorHAnsi" w:cstheme="minorBidi"/>
                <w:b/>
                <w:noProof/>
                <w:rPrChange w:id="2860" w:author="Thảo Nguyễn Kim" w:date="2019-03-11T15:02:00Z">
                  <w:rPr>
                    <w:rFonts w:asciiTheme="minorHAnsi" w:eastAsiaTheme="minorEastAsia" w:hAnsiTheme="minorHAnsi" w:cstheme="minorBidi"/>
                    <w:noProof/>
                  </w:rPr>
                </w:rPrChange>
              </w:rPr>
              <w:tab/>
            </w:r>
            <w:r w:rsidRPr="000E3618" w:rsidDel="00300761">
              <w:rPr>
                <w:rStyle w:val="Hyperlink"/>
                <w:rFonts w:ascii="TimesNewRomanPS-BoldMT" w:hAnsi="TimesNewRomanPS-BoldMT"/>
                <w:b/>
                <w:bCs/>
                <w:noProof/>
              </w:rPr>
              <w:delText>Mở rộng tr</w:delText>
            </w:r>
            <w:r w:rsidRPr="000E3618" w:rsidDel="00300761">
              <w:rPr>
                <w:rStyle w:val="Hyperlink"/>
                <w:rFonts w:ascii="TimesNewRomanPS-BoldMT" w:hAnsi="TimesNewRomanPS-BoldMT" w:hint="eastAsia"/>
                <w:b/>
                <w:bCs/>
                <w:noProof/>
              </w:rPr>
              <w:delText>ê</w:delText>
            </w:r>
            <w:r w:rsidRPr="000E3618" w:rsidDel="00300761">
              <w:rPr>
                <w:rStyle w:val="Hyperlink"/>
                <w:rFonts w:ascii="TimesNewRomanPS-BoldMT" w:hAnsi="TimesNewRomanPS-BoldMT"/>
                <w:b/>
                <w:bCs/>
                <w:noProof/>
              </w:rPr>
              <w:delText>n c</w:delText>
            </w:r>
            <w:r w:rsidRPr="000E3618" w:rsidDel="00300761">
              <w:rPr>
                <w:rStyle w:val="Hyperlink"/>
                <w:rFonts w:ascii="TimesNewRomanPS-BoldMT" w:hAnsi="TimesNewRomanPS-BoldMT" w:hint="eastAsia"/>
                <w:b/>
                <w:bCs/>
                <w:noProof/>
              </w:rPr>
              <w:delText>á</w:delText>
            </w:r>
            <w:r w:rsidRPr="000E3618" w:rsidDel="00300761">
              <w:rPr>
                <w:rStyle w:val="Hyperlink"/>
                <w:rFonts w:ascii="TimesNewRomanPS-BoldMT" w:hAnsi="TimesNewRomanPS-BoldMT"/>
                <w:b/>
                <w:bCs/>
                <w:noProof/>
              </w:rPr>
              <w:delText>c tr</w:delText>
            </w:r>
            <w:r w:rsidRPr="000E3618" w:rsidDel="00300761">
              <w:rPr>
                <w:rStyle w:val="Hyperlink"/>
                <w:rFonts w:ascii="TimesNewRomanPS-BoldMT" w:hAnsi="TimesNewRomanPS-BoldMT" w:hint="eastAsia"/>
                <w:b/>
                <w:bCs/>
                <w:noProof/>
              </w:rPr>
              <w:delText>ư</w:delText>
            </w:r>
            <w:r w:rsidRPr="000E3618" w:rsidDel="00300761">
              <w:rPr>
                <w:rStyle w:val="Hyperlink"/>
                <w:rFonts w:ascii="TimesNewRomanPS-BoldMT" w:hAnsi="TimesNewRomanPS-BoldMT"/>
                <w:b/>
                <w:bCs/>
                <w:noProof/>
              </w:rPr>
              <w:delText>ờng form control</w:delText>
            </w:r>
            <w:r w:rsidRPr="000E3618" w:rsidDel="00300761">
              <w:rPr>
                <w:b/>
                <w:noProof/>
                <w:webHidden/>
                <w:rPrChange w:id="2861" w:author="Thảo Nguyễn Kim" w:date="2019-03-11T15:02:00Z">
                  <w:rPr>
                    <w:noProof/>
                    <w:webHidden/>
                  </w:rPr>
                </w:rPrChange>
              </w:rPr>
              <w:tab/>
              <w:delText>74</w:delText>
            </w:r>
          </w:del>
        </w:p>
        <w:p w14:paraId="317E397B" w14:textId="77777777" w:rsidR="0025146C" w:rsidRPr="000E3618" w:rsidDel="00300761" w:rsidRDefault="0025146C">
          <w:pPr>
            <w:pStyle w:val="TOC2"/>
            <w:tabs>
              <w:tab w:val="left" w:pos="880"/>
              <w:tab w:val="right" w:leader="dot" w:pos="9111"/>
            </w:tabs>
            <w:rPr>
              <w:del w:id="2862" w:author="Thảo Nguyễn Kim" w:date="2019-03-11T13:46:00Z"/>
              <w:rFonts w:asciiTheme="minorHAnsi" w:eastAsiaTheme="minorEastAsia" w:hAnsiTheme="minorHAnsi" w:cstheme="minorBidi"/>
              <w:b/>
              <w:noProof/>
              <w:rPrChange w:id="2863" w:author="Thảo Nguyễn Kim" w:date="2019-03-11T15:02:00Z">
                <w:rPr>
                  <w:del w:id="2864" w:author="Thảo Nguyễn Kim" w:date="2019-03-11T13:46:00Z"/>
                  <w:rFonts w:asciiTheme="minorHAnsi" w:eastAsiaTheme="minorEastAsia" w:hAnsiTheme="minorHAnsi" w:cstheme="minorBidi"/>
                  <w:noProof/>
                </w:rPr>
              </w:rPrChange>
            </w:rPr>
          </w:pPr>
          <w:del w:id="2865" w:author="Thảo Nguyễn Kim" w:date="2019-03-11T13:46:00Z">
            <w:r w:rsidRPr="000E3618" w:rsidDel="00300761">
              <w:rPr>
                <w:rStyle w:val="Hyperlink"/>
                <w:rFonts w:ascii="Times New Roman" w:hAnsi="Times New Roman"/>
                <w:b/>
                <w:noProof/>
              </w:rPr>
              <w:delText>5.3</w:delText>
            </w:r>
            <w:r w:rsidRPr="000E3618" w:rsidDel="00300761">
              <w:rPr>
                <w:rFonts w:asciiTheme="minorHAnsi" w:eastAsiaTheme="minorEastAsia" w:hAnsiTheme="minorHAnsi" w:cstheme="minorBidi"/>
                <w:b/>
                <w:noProof/>
                <w:rPrChange w:id="286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Cài đặt Camunda-Extend-System.</w:delText>
            </w:r>
            <w:r w:rsidRPr="000E3618" w:rsidDel="00300761">
              <w:rPr>
                <w:b/>
                <w:noProof/>
                <w:webHidden/>
                <w:rPrChange w:id="2867" w:author="Thảo Nguyễn Kim" w:date="2019-03-11T15:02:00Z">
                  <w:rPr>
                    <w:noProof/>
                    <w:webHidden/>
                  </w:rPr>
                </w:rPrChange>
              </w:rPr>
              <w:tab/>
              <w:delText>76</w:delText>
            </w:r>
          </w:del>
        </w:p>
        <w:p w14:paraId="526FF654" w14:textId="77777777" w:rsidR="0025146C" w:rsidRPr="000E3618" w:rsidDel="00300761" w:rsidRDefault="0025146C">
          <w:pPr>
            <w:pStyle w:val="TOC3"/>
            <w:tabs>
              <w:tab w:val="left" w:pos="1320"/>
              <w:tab w:val="right" w:leader="dot" w:pos="9111"/>
            </w:tabs>
            <w:rPr>
              <w:del w:id="2868" w:author="Thảo Nguyễn Kim" w:date="2019-03-11T13:46:00Z"/>
              <w:rFonts w:asciiTheme="minorHAnsi" w:eastAsiaTheme="minorEastAsia" w:hAnsiTheme="minorHAnsi" w:cstheme="minorBidi"/>
              <w:b/>
              <w:noProof/>
              <w:rPrChange w:id="2869" w:author="Thảo Nguyễn Kim" w:date="2019-03-11T15:02:00Z">
                <w:rPr>
                  <w:del w:id="2870" w:author="Thảo Nguyễn Kim" w:date="2019-03-11T13:46:00Z"/>
                  <w:rFonts w:asciiTheme="minorHAnsi" w:eastAsiaTheme="minorEastAsia" w:hAnsiTheme="minorHAnsi" w:cstheme="minorBidi"/>
                  <w:noProof/>
                </w:rPr>
              </w:rPrChange>
            </w:rPr>
          </w:pPr>
          <w:del w:id="2871" w:author="Thảo Nguyễn Kim" w:date="2019-03-11T13:46:00Z">
            <w:r w:rsidRPr="000E3618" w:rsidDel="00300761">
              <w:rPr>
                <w:rStyle w:val="Hyperlink"/>
                <w:rFonts w:ascii="Times New Roman" w:hAnsi="Times New Roman"/>
                <w:b/>
                <w:noProof/>
              </w:rPr>
              <w:delText>5.3.1</w:delText>
            </w:r>
            <w:r w:rsidRPr="000E3618" w:rsidDel="00300761">
              <w:rPr>
                <w:rFonts w:asciiTheme="minorHAnsi" w:eastAsiaTheme="minorEastAsia" w:hAnsiTheme="minorHAnsi" w:cstheme="minorBidi"/>
                <w:b/>
                <w:noProof/>
                <w:rPrChange w:id="287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eastAsia="SimSun" w:hAnsi="Times New Roman"/>
                <w:b/>
                <w:iCs/>
                <w:noProof/>
              </w:rPr>
              <w:delText>Phương pháp tiếp cận</w:delText>
            </w:r>
            <w:r w:rsidRPr="000E3618" w:rsidDel="00300761">
              <w:rPr>
                <w:b/>
                <w:noProof/>
                <w:webHidden/>
                <w:rPrChange w:id="2873" w:author="Thảo Nguyễn Kim" w:date="2019-03-11T15:02:00Z">
                  <w:rPr>
                    <w:noProof/>
                    <w:webHidden/>
                  </w:rPr>
                </w:rPrChange>
              </w:rPr>
              <w:tab/>
              <w:delText>76</w:delText>
            </w:r>
          </w:del>
        </w:p>
        <w:p w14:paraId="2C49DBC5" w14:textId="77777777" w:rsidR="0025146C" w:rsidRPr="000E3618" w:rsidDel="00300761" w:rsidRDefault="0025146C">
          <w:pPr>
            <w:pStyle w:val="TOC3"/>
            <w:tabs>
              <w:tab w:val="left" w:pos="1320"/>
              <w:tab w:val="right" w:leader="dot" w:pos="9111"/>
            </w:tabs>
            <w:rPr>
              <w:del w:id="2874" w:author="Thảo Nguyễn Kim" w:date="2019-03-11T13:46:00Z"/>
              <w:rFonts w:asciiTheme="minorHAnsi" w:eastAsiaTheme="minorEastAsia" w:hAnsiTheme="minorHAnsi" w:cstheme="minorBidi"/>
              <w:b/>
              <w:noProof/>
              <w:rPrChange w:id="2875" w:author="Thảo Nguyễn Kim" w:date="2019-03-11T15:02:00Z">
                <w:rPr>
                  <w:del w:id="2876" w:author="Thảo Nguyễn Kim" w:date="2019-03-11T13:46:00Z"/>
                  <w:rFonts w:asciiTheme="minorHAnsi" w:eastAsiaTheme="minorEastAsia" w:hAnsiTheme="minorHAnsi" w:cstheme="minorBidi"/>
                  <w:noProof/>
                </w:rPr>
              </w:rPrChange>
            </w:rPr>
          </w:pPr>
          <w:del w:id="2877" w:author="Thảo Nguyễn Kim" w:date="2019-03-11T13:46:00Z">
            <w:r w:rsidRPr="000E3618" w:rsidDel="00300761">
              <w:rPr>
                <w:rStyle w:val="Hyperlink"/>
                <w:rFonts w:ascii="Times New Roman" w:hAnsi="Times New Roman"/>
                <w:b/>
                <w:noProof/>
              </w:rPr>
              <w:delText>5.3.2</w:delText>
            </w:r>
            <w:r w:rsidRPr="000E3618" w:rsidDel="00300761">
              <w:rPr>
                <w:rFonts w:asciiTheme="minorHAnsi" w:eastAsiaTheme="minorEastAsia" w:hAnsiTheme="minorHAnsi" w:cstheme="minorBidi"/>
                <w:b/>
                <w:noProof/>
                <w:rPrChange w:id="287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eastAsia="SimSun" w:hAnsi="Times New Roman"/>
                <w:b/>
                <w:iCs/>
                <w:noProof/>
              </w:rPr>
              <w:delText>Mô hình của Camunda-Engine-Extend</w:delText>
            </w:r>
            <w:r w:rsidRPr="000E3618" w:rsidDel="00300761">
              <w:rPr>
                <w:b/>
                <w:noProof/>
                <w:webHidden/>
                <w:rPrChange w:id="2879" w:author="Thảo Nguyễn Kim" w:date="2019-03-11T15:02:00Z">
                  <w:rPr>
                    <w:noProof/>
                    <w:webHidden/>
                  </w:rPr>
                </w:rPrChange>
              </w:rPr>
              <w:tab/>
              <w:delText>77</w:delText>
            </w:r>
          </w:del>
        </w:p>
        <w:p w14:paraId="2880D395" w14:textId="77777777" w:rsidR="0025146C" w:rsidRPr="000E3618" w:rsidDel="00300761" w:rsidRDefault="0025146C">
          <w:pPr>
            <w:pStyle w:val="TOC4"/>
            <w:tabs>
              <w:tab w:val="left" w:pos="1540"/>
              <w:tab w:val="right" w:leader="dot" w:pos="9111"/>
            </w:tabs>
            <w:rPr>
              <w:del w:id="2880" w:author="Thảo Nguyễn Kim" w:date="2019-03-11T13:46:00Z"/>
              <w:rFonts w:asciiTheme="minorHAnsi" w:eastAsiaTheme="minorEastAsia" w:hAnsiTheme="minorHAnsi" w:cstheme="minorBidi"/>
              <w:b/>
              <w:noProof/>
              <w:rPrChange w:id="2881" w:author="Thảo Nguyễn Kim" w:date="2019-03-11T15:02:00Z">
                <w:rPr>
                  <w:del w:id="2882" w:author="Thảo Nguyễn Kim" w:date="2019-03-11T13:46:00Z"/>
                  <w:rFonts w:asciiTheme="minorHAnsi" w:eastAsiaTheme="minorEastAsia" w:hAnsiTheme="minorHAnsi" w:cstheme="minorBidi"/>
                  <w:noProof/>
                </w:rPr>
              </w:rPrChange>
            </w:rPr>
          </w:pPr>
          <w:del w:id="2883" w:author="Thảo Nguyễn Kim" w:date="2019-03-11T13:46:00Z">
            <w:r w:rsidRPr="000E3618" w:rsidDel="00300761">
              <w:rPr>
                <w:rStyle w:val="Hyperlink"/>
                <w:rFonts w:ascii="Times New Roman" w:hAnsi="Times New Roman"/>
                <w:b/>
                <w:i/>
                <w:noProof/>
              </w:rPr>
              <w:delText>5.3.2.1</w:delText>
            </w:r>
            <w:r w:rsidRPr="000E3618" w:rsidDel="00300761">
              <w:rPr>
                <w:rFonts w:asciiTheme="minorHAnsi" w:eastAsiaTheme="minorEastAsia" w:hAnsiTheme="minorHAnsi" w:cstheme="minorBidi"/>
                <w:b/>
                <w:noProof/>
                <w:rPrChange w:id="288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eastAsia="SimSun" w:hAnsi="Times New Roman"/>
                <w:b/>
                <w:iCs/>
                <w:noProof/>
              </w:rPr>
              <w:delText>Mô hình kiến trúc của CEE</w:delText>
            </w:r>
            <w:r w:rsidRPr="000E3618" w:rsidDel="00300761">
              <w:rPr>
                <w:b/>
                <w:noProof/>
                <w:webHidden/>
                <w:rPrChange w:id="2885" w:author="Thảo Nguyễn Kim" w:date="2019-03-11T15:02:00Z">
                  <w:rPr>
                    <w:noProof/>
                    <w:webHidden/>
                  </w:rPr>
                </w:rPrChange>
              </w:rPr>
              <w:tab/>
              <w:delText>77</w:delText>
            </w:r>
          </w:del>
        </w:p>
        <w:p w14:paraId="7141CBC0" w14:textId="77777777" w:rsidR="0025146C" w:rsidRPr="000E3618" w:rsidDel="00300761" w:rsidRDefault="0025146C">
          <w:pPr>
            <w:pStyle w:val="TOC4"/>
            <w:tabs>
              <w:tab w:val="left" w:pos="1540"/>
              <w:tab w:val="right" w:leader="dot" w:pos="9111"/>
            </w:tabs>
            <w:rPr>
              <w:del w:id="2886" w:author="Thảo Nguyễn Kim" w:date="2019-03-11T13:46:00Z"/>
              <w:rFonts w:asciiTheme="minorHAnsi" w:eastAsiaTheme="minorEastAsia" w:hAnsiTheme="minorHAnsi" w:cstheme="minorBidi"/>
              <w:b/>
              <w:noProof/>
              <w:rPrChange w:id="2887" w:author="Thảo Nguyễn Kim" w:date="2019-03-11T15:02:00Z">
                <w:rPr>
                  <w:del w:id="2888" w:author="Thảo Nguyễn Kim" w:date="2019-03-11T13:46:00Z"/>
                  <w:rFonts w:asciiTheme="minorHAnsi" w:eastAsiaTheme="minorEastAsia" w:hAnsiTheme="minorHAnsi" w:cstheme="minorBidi"/>
                  <w:noProof/>
                </w:rPr>
              </w:rPrChange>
            </w:rPr>
          </w:pPr>
          <w:del w:id="2889" w:author="Thảo Nguyễn Kim" w:date="2019-03-11T13:46:00Z">
            <w:r w:rsidRPr="000E3618" w:rsidDel="00300761">
              <w:rPr>
                <w:rStyle w:val="Hyperlink"/>
                <w:rFonts w:ascii="Times New Roman" w:hAnsi="Times New Roman"/>
                <w:b/>
                <w:i/>
                <w:noProof/>
              </w:rPr>
              <w:delText>5.3.2.2</w:delText>
            </w:r>
            <w:r w:rsidRPr="000E3618" w:rsidDel="00300761">
              <w:rPr>
                <w:rFonts w:asciiTheme="minorHAnsi" w:eastAsiaTheme="minorEastAsia" w:hAnsiTheme="minorHAnsi" w:cstheme="minorBidi"/>
                <w:b/>
                <w:noProof/>
                <w:rPrChange w:id="289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Cấu trúc thư mục</w:delText>
            </w:r>
            <w:r w:rsidRPr="000E3618" w:rsidDel="00300761">
              <w:rPr>
                <w:b/>
                <w:noProof/>
                <w:webHidden/>
                <w:rPrChange w:id="2891" w:author="Thảo Nguyễn Kim" w:date="2019-03-11T15:02:00Z">
                  <w:rPr>
                    <w:noProof/>
                    <w:webHidden/>
                  </w:rPr>
                </w:rPrChange>
              </w:rPr>
              <w:tab/>
              <w:delText>78</w:delText>
            </w:r>
          </w:del>
        </w:p>
        <w:p w14:paraId="04326FAD" w14:textId="77777777" w:rsidR="0025146C" w:rsidRPr="000E3618" w:rsidDel="00300761" w:rsidRDefault="0025146C">
          <w:pPr>
            <w:pStyle w:val="TOC4"/>
            <w:tabs>
              <w:tab w:val="left" w:pos="1540"/>
              <w:tab w:val="right" w:leader="dot" w:pos="9111"/>
            </w:tabs>
            <w:rPr>
              <w:del w:id="2892" w:author="Thảo Nguyễn Kim" w:date="2019-03-11T13:46:00Z"/>
              <w:rFonts w:asciiTheme="minorHAnsi" w:eastAsiaTheme="minorEastAsia" w:hAnsiTheme="minorHAnsi" w:cstheme="minorBidi"/>
              <w:b/>
              <w:noProof/>
              <w:rPrChange w:id="2893" w:author="Thảo Nguyễn Kim" w:date="2019-03-11T15:02:00Z">
                <w:rPr>
                  <w:del w:id="2894" w:author="Thảo Nguyễn Kim" w:date="2019-03-11T13:46:00Z"/>
                  <w:rFonts w:asciiTheme="minorHAnsi" w:eastAsiaTheme="minorEastAsia" w:hAnsiTheme="minorHAnsi" w:cstheme="minorBidi"/>
                  <w:noProof/>
                </w:rPr>
              </w:rPrChange>
            </w:rPr>
          </w:pPr>
          <w:del w:id="2895" w:author="Thảo Nguyễn Kim" w:date="2019-03-11T13:46:00Z">
            <w:r w:rsidRPr="000E3618" w:rsidDel="00300761">
              <w:rPr>
                <w:rStyle w:val="Hyperlink"/>
                <w:rFonts w:ascii="Times New Roman" w:hAnsi="Times New Roman"/>
                <w:b/>
                <w:noProof/>
              </w:rPr>
              <w:delText>5.3.2.3</w:delText>
            </w:r>
            <w:r w:rsidRPr="000E3618" w:rsidDel="00300761">
              <w:rPr>
                <w:rFonts w:asciiTheme="minorHAnsi" w:eastAsiaTheme="minorEastAsia" w:hAnsiTheme="minorHAnsi" w:cstheme="minorBidi"/>
                <w:b/>
                <w:noProof/>
                <w:rPrChange w:id="289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Mô hình database của Camunda-Extend-System</w:delText>
            </w:r>
            <w:r w:rsidRPr="000E3618" w:rsidDel="00300761">
              <w:rPr>
                <w:b/>
                <w:noProof/>
                <w:webHidden/>
                <w:rPrChange w:id="2897" w:author="Thảo Nguyễn Kim" w:date="2019-03-11T15:02:00Z">
                  <w:rPr>
                    <w:noProof/>
                    <w:webHidden/>
                  </w:rPr>
                </w:rPrChange>
              </w:rPr>
              <w:tab/>
              <w:delText>80</w:delText>
            </w:r>
          </w:del>
        </w:p>
        <w:p w14:paraId="1DF2FB1E" w14:textId="77777777" w:rsidR="0025146C" w:rsidRPr="000E3618" w:rsidDel="00300761" w:rsidRDefault="0025146C">
          <w:pPr>
            <w:pStyle w:val="TOC2"/>
            <w:tabs>
              <w:tab w:val="left" w:pos="880"/>
              <w:tab w:val="right" w:leader="dot" w:pos="9111"/>
            </w:tabs>
            <w:rPr>
              <w:del w:id="2898" w:author="Thảo Nguyễn Kim" w:date="2019-03-11T13:46:00Z"/>
              <w:rFonts w:asciiTheme="minorHAnsi" w:eastAsiaTheme="minorEastAsia" w:hAnsiTheme="minorHAnsi" w:cstheme="minorBidi"/>
              <w:b/>
              <w:noProof/>
              <w:rPrChange w:id="2899" w:author="Thảo Nguyễn Kim" w:date="2019-03-11T15:02:00Z">
                <w:rPr>
                  <w:del w:id="2900" w:author="Thảo Nguyễn Kim" w:date="2019-03-11T13:46:00Z"/>
                  <w:rFonts w:asciiTheme="minorHAnsi" w:eastAsiaTheme="minorEastAsia" w:hAnsiTheme="minorHAnsi" w:cstheme="minorBidi"/>
                  <w:noProof/>
                </w:rPr>
              </w:rPrChange>
            </w:rPr>
          </w:pPr>
          <w:del w:id="2901" w:author="Thảo Nguyễn Kim" w:date="2019-03-11T13:46:00Z">
            <w:r w:rsidRPr="000E3618" w:rsidDel="00300761">
              <w:rPr>
                <w:rStyle w:val="Hyperlink"/>
                <w:rFonts w:ascii="Times New Roman" w:hAnsi="Times New Roman"/>
                <w:b/>
                <w:noProof/>
              </w:rPr>
              <w:delText>5.4</w:delText>
            </w:r>
            <w:r w:rsidRPr="000E3618" w:rsidDel="00300761">
              <w:rPr>
                <w:rFonts w:asciiTheme="minorHAnsi" w:eastAsiaTheme="minorEastAsia" w:hAnsiTheme="minorHAnsi" w:cstheme="minorBidi"/>
                <w:b/>
                <w:noProof/>
                <w:rPrChange w:id="290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iCs/>
                <w:noProof/>
              </w:rPr>
              <w:delText>Cài đặt Plugin Wordpress</w:delText>
            </w:r>
            <w:r w:rsidRPr="000E3618" w:rsidDel="00300761">
              <w:rPr>
                <w:b/>
                <w:noProof/>
                <w:webHidden/>
                <w:rPrChange w:id="2903" w:author="Thảo Nguyễn Kim" w:date="2019-03-11T15:02:00Z">
                  <w:rPr>
                    <w:noProof/>
                    <w:webHidden/>
                  </w:rPr>
                </w:rPrChange>
              </w:rPr>
              <w:tab/>
              <w:delText>81</w:delText>
            </w:r>
          </w:del>
        </w:p>
        <w:p w14:paraId="0D987B61" w14:textId="77777777" w:rsidR="0025146C" w:rsidRPr="000E3618" w:rsidDel="00300761" w:rsidRDefault="0025146C">
          <w:pPr>
            <w:pStyle w:val="TOC3"/>
            <w:tabs>
              <w:tab w:val="left" w:pos="1320"/>
              <w:tab w:val="right" w:leader="dot" w:pos="9111"/>
            </w:tabs>
            <w:rPr>
              <w:del w:id="2904" w:author="Thảo Nguyễn Kim" w:date="2019-03-11T13:46:00Z"/>
              <w:rFonts w:asciiTheme="minorHAnsi" w:eastAsiaTheme="minorEastAsia" w:hAnsiTheme="minorHAnsi" w:cstheme="minorBidi"/>
              <w:b/>
              <w:noProof/>
              <w:rPrChange w:id="2905" w:author="Thảo Nguyễn Kim" w:date="2019-03-11T15:02:00Z">
                <w:rPr>
                  <w:del w:id="2906" w:author="Thảo Nguyễn Kim" w:date="2019-03-11T13:46:00Z"/>
                  <w:rFonts w:asciiTheme="minorHAnsi" w:eastAsiaTheme="minorEastAsia" w:hAnsiTheme="minorHAnsi" w:cstheme="minorBidi"/>
                  <w:noProof/>
                </w:rPr>
              </w:rPrChange>
            </w:rPr>
          </w:pPr>
          <w:del w:id="2907" w:author="Thảo Nguyễn Kim" w:date="2019-03-11T13:46:00Z">
            <w:r w:rsidRPr="000E3618" w:rsidDel="00300761">
              <w:rPr>
                <w:rStyle w:val="Hyperlink"/>
                <w:rFonts w:ascii="Times New Roman" w:hAnsi="Times New Roman"/>
                <w:b/>
                <w:noProof/>
              </w:rPr>
              <w:delText>5.4.1</w:delText>
            </w:r>
            <w:r w:rsidRPr="000E3618" w:rsidDel="00300761">
              <w:rPr>
                <w:rFonts w:asciiTheme="minorHAnsi" w:eastAsiaTheme="minorEastAsia" w:hAnsiTheme="minorHAnsi" w:cstheme="minorBidi"/>
                <w:b/>
                <w:noProof/>
                <w:rPrChange w:id="290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iCs/>
                <w:noProof/>
              </w:rPr>
              <w:delText>Giới thiệu về Plugin wordpress và các kỹ thuật trong plugin</w:delText>
            </w:r>
            <w:r w:rsidRPr="000E3618" w:rsidDel="00300761">
              <w:rPr>
                <w:b/>
                <w:noProof/>
                <w:webHidden/>
                <w:rPrChange w:id="2909" w:author="Thảo Nguyễn Kim" w:date="2019-03-11T15:02:00Z">
                  <w:rPr>
                    <w:noProof/>
                    <w:webHidden/>
                  </w:rPr>
                </w:rPrChange>
              </w:rPr>
              <w:tab/>
              <w:delText>81</w:delText>
            </w:r>
          </w:del>
        </w:p>
        <w:p w14:paraId="2DC1E4AC" w14:textId="77777777" w:rsidR="0025146C" w:rsidRPr="000E3618" w:rsidDel="00300761" w:rsidRDefault="0025146C">
          <w:pPr>
            <w:pStyle w:val="TOC3"/>
            <w:tabs>
              <w:tab w:val="left" w:pos="1320"/>
              <w:tab w:val="right" w:leader="dot" w:pos="9111"/>
            </w:tabs>
            <w:rPr>
              <w:del w:id="2910" w:author="Thảo Nguyễn Kim" w:date="2019-03-11T13:46:00Z"/>
              <w:rFonts w:asciiTheme="minorHAnsi" w:eastAsiaTheme="minorEastAsia" w:hAnsiTheme="minorHAnsi" w:cstheme="minorBidi"/>
              <w:b/>
              <w:noProof/>
              <w:rPrChange w:id="2911" w:author="Thảo Nguyễn Kim" w:date="2019-03-11T15:02:00Z">
                <w:rPr>
                  <w:del w:id="2912" w:author="Thảo Nguyễn Kim" w:date="2019-03-11T13:46:00Z"/>
                  <w:rFonts w:asciiTheme="minorHAnsi" w:eastAsiaTheme="minorEastAsia" w:hAnsiTheme="minorHAnsi" w:cstheme="minorBidi"/>
                  <w:noProof/>
                </w:rPr>
              </w:rPrChange>
            </w:rPr>
          </w:pPr>
          <w:del w:id="2913" w:author="Thảo Nguyễn Kim" w:date="2019-03-11T13:46:00Z">
            <w:r w:rsidRPr="000E3618" w:rsidDel="00300761">
              <w:rPr>
                <w:rStyle w:val="Hyperlink"/>
                <w:rFonts w:ascii="Times New Roman" w:hAnsi="Times New Roman"/>
                <w:b/>
                <w:noProof/>
              </w:rPr>
              <w:delText>5.4.2</w:delText>
            </w:r>
            <w:r w:rsidRPr="000E3618" w:rsidDel="00300761">
              <w:rPr>
                <w:rFonts w:asciiTheme="minorHAnsi" w:eastAsiaTheme="minorEastAsia" w:hAnsiTheme="minorHAnsi" w:cstheme="minorBidi"/>
                <w:b/>
                <w:noProof/>
                <w:rPrChange w:id="291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Phương pháp tiếp cận</w:delText>
            </w:r>
            <w:r w:rsidRPr="000E3618" w:rsidDel="00300761">
              <w:rPr>
                <w:b/>
                <w:noProof/>
                <w:webHidden/>
                <w:rPrChange w:id="2915" w:author="Thảo Nguyễn Kim" w:date="2019-03-11T15:02:00Z">
                  <w:rPr>
                    <w:noProof/>
                    <w:webHidden/>
                  </w:rPr>
                </w:rPrChange>
              </w:rPr>
              <w:tab/>
              <w:delText>84</w:delText>
            </w:r>
          </w:del>
        </w:p>
        <w:p w14:paraId="026E6950" w14:textId="77777777" w:rsidR="0025146C" w:rsidRPr="000E3618" w:rsidDel="00300761" w:rsidRDefault="0025146C">
          <w:pPr>
            <w:pStyle w:val="TOC3"/>
            <w:tabs>
              <w:tab w:val="left" w:pos="1320"/>
              <w:tab w:val="right" w:leader="dot" w:pos="9111"/>
            </w:tabs>
            <w:rPr>
              <w:del w:id="2916" w:author="Thảo Nguyễn Kim" w:date="2019-03-11T13:46:00Z"/>
              <w:rFonts w:asciiTheme="minorHAnsi" w:eastAsiaTheme="minorEastAsia" w:hAnsiTheme="minorHAnsi" w:cstheme="minorBidi"/>
              <w:b/>
              <w:noProof/>
              <w:rPrChange w:id="2917" w:author="Thảo Nguyễn Kim" w:date="2019-03-11T15:02:00Z">
                <w:rPr>
                  <w:del w:id="2918" w:author="Thảo Nguyễn Kim" w:date="2019-03-11T13:46:00Z"/>
                  <w:rFonts w:asciiTheme="minorHAnsi" w:eastAsiaTheme="minorEastAsia" w:hAnsiTheme="minorHAnsi" w:cstheme="minorBidi"/>
                  <w:noProof/>
                </w:rPr>
              </w:rPrChange>
            </w:rPr>
          </w:pPr>
          <w:del w:id="2919" w:author="Thảo Nguyễn Kim" w:date="2019-03-11T13:46:00Z">
            <w:r w:rsidRPr="000E3618" w:rsidDel="00300761">
              <w:rPr>
                <w:rStyle w:val="Hyperlink"/>
                <w:rFonts w:ascii="Times New Roman" w:hAnsi="Times New Roman"/>
                <w:b/>
                <w:noProof/>
              </w:rPr>
              <w:delText>5.4.3</w:delText>
            </w:r>
            <w:r w:rsidRPr="000E3618" w:rsidDel="00300761">
              <w:rPr>
                <w:rFonts w:asciiTheme="minorHAnsi" w:eastAsiaTheme="minorEastAsia" w:hAnsiTheme="minorHAnsi" w:cstheme="minorBidi"/>
                <w:b/>
                <w:noProof/>
                <w:rPrChange w:id="292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Cấu trúc thư mục</w:delText>
            </w:r>
            <w:r w:rsidRPr="000E3618" w:rsidDel="00300761">
              <w:rPr>
                <w:b/>
                <w:noProof/>
                <w:webHidden/>
                <w:rPrChange w:id="2921" w:author="Thảo Nguyễn Kim" w:date="2019-03-11T15:02:00Z">
                  <w:rPr>
                    <w:noProof/>
                    <w:webHidden/>
                  </w:rPr>
                </w:rPrChange>
              </w:rPr>
              <w:tab/>
              <w:delText>84</w:delText>
            </w:r>
          </w:del>
        </w:p>
        <w:p w14:paraId="60CAD8D5" w14:textId="77777777" w:rsidR="0025146C" w:rsidRPr="000E3618" w:rsidDel="00300761" w:rsidRDefault="0025146C">
          <w:pPr>
            <w:pStyle w:val="TOC3"/>
            <w:tabs>
              <w:tab w:val="left" w:pos="1320"/>
              <w:tab w:val="right" w:leader="dot" w:pos="9111"/>
            </w:tabs>
            <w:rPr>
              <w:del w:id="2922" w:author="Thảo Nguyễn Kim" w:date="2019-03-11T13:46:00Z"/>
              <w:rFonts w:asciiTheme="minorHAnsi" w:eastAsiaTheme="minorEastAsia" w:hAnsiTheme="minorHAnsi" w:cstheme="minorBidi"/>
              <w:b/>
              <w:noProof/>
              <w:rPrChange w:id="2923" w:author="Thảo Nguyễn Kim" w:date="2019-03-11T15:02:00Z">
                <w:rPr>
                  <w:del w:id="2924" w:author="Thảo Nguyễn Kim" w:date="2019-03-11T13:46:00Z"/>
                  <w:rFonts w:asciiTheme="minorHAnsi" w:eastAsiaTheme="minorEastAsia" w:hAnsiTheme="minorHAnsi" w:cstheme="minorBidi"/>
                  <w:noProof/>
                </w:rPr>
              </w:rPrChange>
            </w:rPr>
          </w:pPr>
          <w:del w:id="2925" w:author="Thảo Nguyễn Kim" w:date="2019-03-11T13:46:00Z">
            <w:r w:rsidRPr="000E3618" w:rsidDel="00300761">
              <w:rPr>
                <w:rStyle w:val="Hyperlink"/>
                <w:rFonts w:ascii="Times New Roman" w:hAnsi="Times New Roman"/>
                <w:b/>
                <w:noProof/>
              </w:rPr>
              <w:delText>5.4.4</w:delText>
            </w:r>
            <w:r w:rsidRPr="000E3618" w:rsidDel="00300761">
              <w:rPr>
                <w:rFonts w:asciiTheme="minorHAnsi" w:eastAsiaTheme="minorEastAsia" w:hAnsiTheme="minorHAnsi" w:cstheme="minorBidi"/>
                <w:b/>
                <w:noProof/>
                <w:rPrChange w:id="292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Các hoạt động của WCP</w:delText>
            </w:r>
            <w:r w:rsidRPr="000E3618" w:rsidDel="00300761">
              <w:rPr>
                <w:b/>
                <w:noProof/>
                <w:webHidden/>
                <w:rPrChange w:id="2927" w:author="Thảo Nguyễn Kim" w:date="2019-03-11T15:02:00Z">
                  <w:rPr>
                    <w:noProof/>
                    <w:webHidden/>
                  </w:rPr>
                </w:rPrChange>
              </w:rPr>
              <w:tab/>
              <w:delText>86</w:delText>
            </w:r>
          </w:del>
        </w:p>
        <w:p w14:paraId="60ED5B1D" w14:textId="77777777" w:rsidR="0025146C" w:rsidRPr="000E3618" w:rsidDel="00300761" w:rsidRDefault="0025146C">
          <w:pPr>
            <w:pStyle w:val="TOC2"/>
            <w:tabs>
              <w:tab w:val="left" w:pos="880"/>
              <w:tab w:val="right" w:leader="dot" w:pos="9111"/>
            </w:tabs>
            <w:rPr>
              <w:del w:id="2928" w:author="Thảo Nguyễn Kim" w:date="2019-03-11T13:46:00Z"/>
              <w:rFonts w:asciiTheme="minorHAnsi" w:eastAsiaTheme="minorEastAsia" w:hAnsiTheme="minorHAnsi" w:cstheme="minorBidi"/>
              <w:b/>
              <w:noProof/>
              <w:rPrChange w:id="2929" w:author="Thảo Nguyễn Kim" w:date="2019-03-11T15:02:00Z">
                <w:rPr>
                  <w:del w:id="2930" w:author="Thảo Nguyễn Kim" w:date="2019-03-11T13:46:00Z"/>
                  <w:rFonts w:asciiTheme="minorHAnsi" w:eastAsiaTheme="minorEastAsia" w:hAnsiTheme="minorHAnsi" w:cstheme="minorBidi"/>
                  <w:noProof/>
                </w:rPr>
              </w:rPrChange>
            </w:rPr>
          </w:pPr>
          <w:del w:id="2931" w:author="Thảo Nguyễn Kim" w:date="2019-03-11T13:46:00Z">
            <w:r w:rsidRPr="000E3618" w:rsidDel="00300761">
              <w:rPr>
                <w:rStyle w:val="Hyperlink"/>
                <w:rFonts w:ascii="Times New Roman" w:hAnsi="Times New Roman"/>
                <w:b/>
                <w:noProof/>
              </w:rPr>
              <w:delText>5.5</w:delText>
            </w:r>
            <w:r w:rsidRPr="000E3618" w:rsidDel="00300761">
              <w:rPr>
                <w:rFonts w:asciiTheme="minorHAnsi" w:eastAsiaTheme="minorEastAsia" w:hAnsiTheme="minorHAnsi" w:cstheme="minorBidi"/>
                <w:b/>
                <w:noProof/>
                <w:rPrChange w:id="2932"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Thiết kế giao diện</w:delText>
            </w:r>
            <w:r w:rsidRPr="000E3618" w:rsidDel="00300761">
              <w:rPr>
                <w:b/>
                <w:noProof/>
                <w:webHidden/>
                <w:rPrChange w:id="2933" w:author="Thảo Nguyễn Kim" w:date="2019-03-11T15:02:00Z">
                  <w:rPr>
                    <w:noProof/>
                    <w:webHidden/>
                  </w:rPr>
                </w:rPrChange>
              </w:rPr>
              <w:tab/>
              <w:delText>88</w:delText>
            </w:r>
          </w:del>
        </w:p>
        <w:p w14:paraId="0CCD626C" w14:textId="77777777" w:rsidR="0025146C" w:rsidRPr="000E3618" w:rsidDel="00300761" w:rsidRDefault="0025146C">
          <w:pPr>
            <w:pStyle w:val="TOC3"/>
            <w:tabs>
              <w:tab w:val="left" w:pos="1320"/>
              <w:tab w:val="right" w:leader="dot" w:pos="9111"/>
            </w:tabs>
            <w:rPr>
              <w:del w:id="2934" w:author="Thảo Nguyễn Kim" w:date="2019-03-11T13:46:00Z"/>
              <w:rFonts w:asciiTheme="minorHAnsi" w:eastAsiaTheme="minorEastAsia" w:hAnsiTheme="minorHAnsi" w:cstheme="minorBidi"/>
              <w:b/>
              <w:noProof/>
              <w:rPrChange w:id="2935" w:author="Thảo Nguyễn Kim" w:date="2019-03-11T15:02:00Z">
                <w:rPr>
                  <w:del w:id="2936" w:author="Thảo Nguyễn Kim" w:date="2019-03-11T13:46:00Z"/>
                  <w:rFonts w:asciiTheme="minorHAnsi" w:eastAsiaTheme="minorEastAsia" w:hAnsiTheme="minorHAnsi" w:cstheme="minorBidi"/>
                  <w:noProof/>
                </w:rPr>
              </w:rPrChange>
            </w:rPr>
          </w:pPr>
          <w:del w:id="2937" w:author="Thảo Nguyễn Kim" w:date="2019-03-11T13:46:00Z">
            <w:r w:rsidRPr="000E3618" w:rsidDel="00300761">
              <w:rPr>
                <w:rStyle w:val="Hyperlink"/>
                <w:rFonts w:ascii="Times New Roman" w:hAnsi="Times New Roman"/>
                <w:b/>
                <w:noProof/>
              </w:rPr>
              <w:delText>5.5.1</w:delText>
            </w:r>
            <w:r w:rsidRPr="000E3618" w:rsidDel="00300761">
              <w:rPr>
                <w:rFonts w:asciiTheme="minorHAnsi" w:eastAsiaTheme="minorEastAsia" w:hAnsiTheme="minorHAnsi" w:cstheme="minorBidi"/>
                <w:b/>
                <w:noProof/>
                <w:rPrChange w:id="2938"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Phương pháp tiếp cận</w:delText>
            </w:r>
            <w:r w:rsidRPr="000E3618" w:rsidDel="00300761">
              <w:rPr>
                <w:b/>
                <w:noProof/>
                <w:webHidden/>
                <w:rPrChange w:id="2939" w:author="Thảo Nguyễn Kim" w:date="2019-03-11T15:02:00Z">
                  <w:rPr>
                    <w:noProof/>
                    <w:webHidden/>
                  </w:rPr>
                </w:rPrChange>
              </w:rPr>
              <w:tab/>
              <w:delText>88</w:delText>
            </w:r>
          </w:del>
        </w:p>
        <w:p w14:paraId="3E457884" w14:textId="77777777" w:rsidR="0025146C" w:rsidRPr="000E3618" w:rsidDel="00300761" w:rsidRDefault="0025146C">
          <w:pPr>
            <w:pStyle w:val="TOC3"/>
            <w:tabs>
              <w:tab w:val="left" w:pos="1320"/>
              <w:tab w:val="right" w:leader="dot" w:pos="9111"/>
            </w:tabs>
            <w:rPr>
              <w:del w:id="2940" w:author="Thảo Nguyễn Kim" w:date="2019-03-11T13:46:00Z"/>
              <w:rFonts w:asciiTheme="minorHAnsi" w:eastAsiaTheme="minorEastAsia" w:hAnsiTheme="minorHAnsi" w:cstheme="minorBidi"/>
              <w:b/>
              <w:noProof/>
              <w:rPrChange w:id="2941" w:author="Thảo Nguyễn Kim" w:date="2019-03-11T15:02:00Z">
                <w:rPr>
                  <w:del w:id="2942" w:author="Thảo Nguyễn Kim" w:date="2019-03-11T13:46:00Z"/>
                  <w:rFonts w:asciiTheme="minorHAnsi" w:eastAsiaTheme="minorEastAsia" w:hAnsiTheme="minorHAnsi" w:cstheme="minorBidi"/>
                  <w:noProof/>
                </w:rPr>
              </w:rPrChange>
            </w:rPr>
          </w:pPr>
          <w:del w:id="2943" w:author="Thảo Nguyễn Kim" w:date="2019-03-11T13:46:00Z">
            <w:r w:rsidRPr="000E3618" w:rsidDel="00300761">
              <w:rPr>
                <w:rStyle w:val="Hyperlink"/>
                <w:rFonts w:ascii="Times New Roman" w:hAnsi="Times New Roman"/>
                <w:b/>
                <w:noProof/>
              </w:rPr>
              <w:delText>5.5.2</w:delText>
            </w:r>
            <w:r w:rsidRPr="000E3618" w:rsidDel="00300761">
              <w:rPr>
                <w:rFonts w:asciiTheme="minorHAnsi" w:eastAsiaTheme="minorEastAsia" w:hAnsiTheme="minorHAnsi" w:cstheme="minorBidi"/>
                <w:b/>
                <w:noProof/>
                <w:rPrChange w:id="2944"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Mô tả giao diện và cách thức thực hiện</w:delText>
            </w:r>
            <w:r w:rsidRPr="000E3618" w:rsidDel="00300761">
              <w:rPr>
                <w:b/>
                <w:noProof/>
                <w:webHidden/>
                <w:rPrChange w:id="2945" w:author="Thảo Nguyễn Kim" w:date="2019-03-11T15:02:00Z">
                  <w:rPr>
                    <w:noProof/>
                    <w:webHidden/>
                  </w:rPr>
                </w:rPrChange>
              </w:rPr>
              <w:tab/>
              <w:delText>88</w:delText>
            </w:r>
          </w:del>
        </w:p>
        <w:p w14:paraId="0A2D2B09" w14:textId="77777777" w:rsidR="0025146C" w:rsidRPr="000E3618" w:rsidDel="00300761" w:rsidRDefault="0025146C">
          <w:pPr>
            <w:pStyle w:val="TOC4"/>
            <w:tabs>
              <w:tab w:val="left" w:pos="1540"/>
              <w:tab w:val="right" w:leader="dot" w:pos="9111"/>
            </w:tabs>
            <w:rPr>
              <w:del w:id="2946" w:author="Thảo Nguyễn Kim" w:date="2019-03-11T13:46:00Z"/>
              <w:rFonts w:asciiTheme="minorHAnsi" w:eastAsiaTheme="minorEastAsia" w:hAnsiTheme="minorHAnsi" w:cstheme="minorBidi"/>
              <w:b/>
              <w:noProof/>
              <w:rPrChange w:id="2947" w:author="Thảo Nguyễn Kim" w:date="2019-03-11T15:02:00Z">
                <w:rPr>
                  <w:del w:id="2948" w:author="Thảo Nguyễn Kim" w:date="2019-03-11T13:46:00Z"/>
                  <w:rFonts w:asciiTheme="minorHAnsi" w:eastAsiaTheme="minorEastAsia" w:hAnsiTheme="minorHAnsi" w:cstheme="minorBidi"/>
                  <w:noProof/>
                </w:rPr>
              </w:rPrChange>
            </w:rPr>
          </w:pPr>
          <w:del w:id="2949" w:author="Thảo Nguyễn Kim" w:date="2019-03-11T13:46:00Z">
            <w:r w:rsidRPr="000E3618" w:rsidDel="00300761">
              <w:rPr>
                <w:rStyle w:val="Hyperlink"/>
                <w:rFonts w:ascii="Times New Roman" w:hAnsi="Times New Roman"/>
                <w:b/>
                <w:noProof/>
              </w:rPr>
              <w:delText>5.5.2.1</w:delText>
            </w:r>
            <w:r w:rsidRPr="000E3618" w:rsidDel="00300761">
              <w:rPr>
                <w:rFonts w:asciiTheme="minorHAnsi" w:eastAsiaTheme="minorEastAsia" w:hAnsiTheme="minorHAnsi" w:cstheme="minorBidi"/>
                <w:b/>
                <w:noProof/>
                <w:rPrChange w:id="2950"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Giao diện bussines-webapp-creator</w:delText>
            </w:r>
            <w:r w:rsidRPr="000E3618" w:rsidDel="00300761">
              <w:rPr>
                <w:b/>
                <w:noProof/>
                <w:webHidden/>
                <w:rPrChange w:id="2951" w:author="Thảo Nguyễn Kim" w:date="2019-03-11T15:02:00Z">
                  <w:rPr>
                    <w:noProof/>
                    <w:webHidden/>
                  </w:rPr>
                </w:rPrChange>
              </w:rPr>
              <w:tab/>
              <w:delText>88</w:delText>
            </w:r>
          </w:del>
        </w:p>
        <w:p w14:paraId="01D8ABE6" w14:textId="77777777" w:rsidR="0025146C" w:rsidRPr="000E3618" w:rsidDel="00300761" w:rsidRDefault="0025146C">
          <w:pPr>
            <w:pStyle w:val="TOC4"/>
            <w:tabs>
              <w:tab w:val="left" w:pos="1540"/>
              <w:tab w:val="right" w:leader="dot" w:pos="9111"/>
            </w:tabs>
            <w:rPr>
              <w:del w:id="2952" w:author="Thảo Nguyễn Kim" w:date="2019-03-11T13:46:00Z"/>
              <w:rFonts w:asciiTheme="minorHAnsi" w:eastAsiaTheme="minorEastAsia" w:hAnsiTheme="minorHAnsi" w:cstheme="minorBidi"/>
              <w:b/>
              <w:noProof/>
              <w:rPrChange w:id="2953" w:author="Thảo Nguyễn Kim" w:date="2019-03-11T15:02:00Z">
                <w:rPr>
                  <w:del w:id="2954" w:author="Thảo Nguyễn Kim" w:date="2019-03-11T13:46:00Z"/>
                  <w:rFonts w:asciiTheme="minorHAnsi" w:eastAsiaTheme="minorEastAsia" w:hAnsiTheme="minorHAnsi" w:cstheme="minorBidi"/>
                  <w:noProof/>
                </w:rPr>
              </w:rPrChange>
            </w:rPr>
          </w:pPr>
          <w:del w:id="2955" w:author="Thảo Nguyễn Kim" w:date="2019-03-11T13:46:00Z">
            <w:r w:rsidRPr="000E3618" w:rsidDel="00300761">
              <w:rPr>
                <w:rStyle w:val="Hyperlink"/>
                <w:rFonts w:ascii="Times New Roman" w:hAnsi="Times New Roman"/>
                <w:b/>
                <w:noProof/>
              </w:rPr>
              <w:delText>5.5.2.2</w:delText>
            </w:r>
            <w:r w:rsidRPr="000E3618" w:rsidDel="00300761">
              <w:rPr>
                <w:rFonts w:asciiTheme="minorHAnsi" w:eastAsiaTheme="minorEastAsia" w:hAnsiTheme="minorHAnsi" w:cstheme="minorBidi"/>
                <w:b/>
                <w:noProof/>
                <w:rPrChange w:id="2956"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Giao diện thiết kế nghiệp vụ ở Wordpress</w:delText>
            </w:r>
            <w:r w:rsidRPr="000E3618" w:rsidDel="00300761">
              <w:rPr>
                <w:b/>
                <w:noProof/>
                <w:webHidden/>
                <w:rPrChange w:id="2957" w:author="Thảo Nguyễn Kim" w:date="2019-03-11T15:02:00Z">
                  <w:rPr>
                    <w:noProof/>
                    <w:webHidden/>
                  </w:rPr>
                </w:rPrChange>
              </w:rPr>
              <w:tab/>
              <w:delText>91</w:delText>
            </w:r>
          </w:del>
        </w:p>
        <w:p w14:paraId="70474FCC" w14:textId="77777777" w:rsidR="0025146C" w:rsidRPr="000E3618" w:rsidDel="00300761" w:rsidRDefault="0025146C">
          <w:pPr>
            <w:pStyle w:val="TOC1"/>
            <w:tabs>
              <w:tab w:val="right" w:leader="dot" w:pos="9111"/>
            </w:tabs>
            <w:rPr>
              <w:del w:id="2958" w:author="Thảo Nguyễn Kim" w:date="2019-03-11T13:46:00Z"/>
              <w:rFonts w:asciiTheme="minorHAnsi" w:eastAsiaTheme="minorEastAsia" w:hAnsiTheme="minorHAnsi" w:cstheme="minorBidi"/>
              <w:b/>
              <w:noProof/>
              <w:rPrChange w:id="2959" w:author="Thảo Nguyễn Kim" w:date="2019-03-11T15:02:00Z">
                <w:rPr>
                  <w:del w:id="2960" w:author="Thảo Nguyễn Kim" w:date="2019-03-11T13:46:00Z"/>
                  <w:rFonts w:asciiTheme="minorHAnsi" w:eastAsiaTheme="minorEastAsia" w:hAnsiTheme="minorHAnsi" w:cstheme="minorBidi"/>
                  <w:noProof/>
                </w:rPr>
              </w:rPrChange>
            </w:rPr>
          </w:pPr>
          <w:del w:id="2961" w:author="Thảo Nguyễn Kim" w:date="2019-03-11T13:46:00Z">
            <w:r w:rsidRPr="000E3618" w:rsidDel="00300761">
              <w:rPr>
                <w:rStyle w:val="Hyperlink"/>
                <w:rFonts w:ascii="Times New Roman" w:hAnsi="Times New Roman"/>
                <w:b/>
                <w:noProof/>
              </w:rPr>
              <w:delText>6. CHƯƠNG 6: KẾT QUẢ ĐẠT ĐƯỢC VÀ ĐÁNH GIÁ</w:delText>
            </w:r>
            <w:r w:rsidRPr="000E3618" w:rsidDel="00300761">
              <w:rPr>
                <w:b/>
                <w:noProof/>
                <w:webHidden/>
                <w:rPrChange w:id="2962" w:author="Thảo Nguyễn Kim" w:date="2019-03-11T15:02:00Z">
                  <w:rPr>
                    <w:noProof/>
                    <w:webHidden/>
                  </w:rPr>
                </w:rPrChange>
              </w:rPr>
              <w:tab/>
              <w:delText>92</w:delText>
            </w:r>
          </w:del>
        </w:p>
        <w:p w14:paraId="7ACD3C9E" w14:textId="77777777" w:rsidR="0025146C" w:rsidRPr="000E3618" w:rsidDel="00300761" w:rsidRDefault="0025146C">
          <w:pPr>
            <w:pStyle w:val="TOC2"/>
            <w:tabs>
              <w:tab w:val="left" w:pos="880"/>
              <w:tab w:val="right" w:leader="dot" w:pos="9111"/>
            </w:tabs>
            <w:rPr>
              <w:del w:id="2963" w:author="Thảo Nguyễn Kim" w:date="2019-03-11T13:46:00Z"/>
              <w:rFonts w:asciiTheme="minorHAnsi" w:eastAsiaTheme="minorEastAsia" w:hAnsiTheme="minorHAnsi" w:cstheme="minorBidi"/>
              <w:b/>
              <w:noProof/>
              <w:rPrChange w:id="2964" w:author="Thảo Nguyễn Kim" w:date="2019-03-11T15:02:00Z">
                <w:rPr>
                  <w:del w:id="2965" w:author="Thảo Nguyễn Kim" w:date="2019-03-11T13:46:00Z"/>
                  <w:rFonts w:asciiTheme="minorHAnsi" w:eastAsiaTheme="minorEastAsia" w:hAnsiTheme="minorHAnsi" w:cstheme="minorBidi"/>
                  <w:noProof/>
                </w:rPr>
              </w:rPrChange>
            </w:rPr>
          </w:pPr>
          <w:del w:id="2966" w:author="Thảo Nguyễn Kim" w:date="2019-03-11T13:46:00Z">
            <w:r w:rsidRPr="000E3618" w:rsidDel="00300761">
              <w:rPr>
                <w:rStyle w:val="Hyperlink"/>
                <w:rFonts w:ascii="Times New Roman" w:hAnsi="Times New Roman"/>
                <w:b/>
                <w:noProof/>
              </w:rPr>
              <w:delText>6.1</w:delText>
            </w:r>
            <w:r w:rsidRPr="000E3618" w:rsidDel="00300761">
              <w:rPr>
                <w:rFonts w:asciiTheme="minorHAnsi" w:eastAsiaTheme="minorEastAsia" w:hAnsiTheme="minorHAnsi" w:cstheme="minorBidi"/>
                <w:b/>
                <w:noProof/>
                <w:rPrChange w:id="2967"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Kết quả đạt được</w:delText>
            </w:r>
            <w:r w:rsidRPr="000E3618" w:rsidDel="00300761">
              <w:rPr>
                <w:b/>
                <w:noProof/>
                <w:webHidden/>
                <w:rPrChange w:id="2968" w:author="Thảo Nguyễn Kim" w:date="2019-03-11T15:02:00Z">
                  <w:rPr>
                    <w:noProof/>
                    <w:webHidden/>
                  </w:rPr>
                </w:rPrChange>
              </w:rPr>
              <w:tab/>
              <w:delText>92</w:delText>
            </w:r>
          </w:del>
        </w:p>
        <w:p w14:paraId="2E9B85BE" w14:textId="77777777" w:rsidR="0025146C" w:rsidRPr="000E3618" w:rsidDel="00300761" w:rsidRDefault="0025146C">
          <w:pPr>
            <w:pStyle w:val="TOC2"/>
            <w:tabs>
              <w:tab w:val="left" w:pos="880"/>
              <w:tab w:val="right" w:leader="dot" w:pos="9111"/>
            </w:tabs>
            <w:rPr>
              <w:del w:id="2969" w:author="Thảo Nguyễn Kim" w:date="2019-03-11T13:46:00Z"/>
              <w:rFonts w:asciiTheme="minorHAnsi" w:eastAsiaTheme="minorEastAsia" w:hAnsiTheme="minorHAnsi" w:cstheme="minorBidi"/>
              <w:b/>
              <w:noProof/>
              <w:rPrChange w:id="2970" w:author="Thảo Nguyễn Kim" w:date="2019-03-11T15:02:00Z">
                <w:rPr>
                  <w:del w:id="2971" w:author="Thảo Nguyễn Kim" w:date="2019-03-11T13:46:00Z"/>
                  <w:rFonts w:asciiTheme="minorHAnsi" w:eastAsiaTheme="minorEastAsia" w:hAnsiTheme="minorHAnsi" w:cstheme="minorBidi"/>
                  <w:noProof/>
                </w:rPr>
              </w:rPrChange>
            </w:rPr>
          </w:pPr>
          <w:del w:id="2972" w:author="Thảo Nguyễn Kim" w:date="2019-03-11T13:46:00Z">
            <w:r w:rsidRPr="000E3618" w:rsidDel="00300761">
              <w:rPr>
                <w:rStyle w:val="Hyperlink"/>
                <w:rFonts w:ascii="Times New Roman" w:hAnsi="Times New Roman"/>
                <w:b/>
                <w:noProof/>
              </w:rPr>
              <w:delText>6.2</w:delText>
            </w:r>
            <w:r w:rsidRPr="000E3618" w:rsidDel="00300761">
              <w:rPr>
                <w:rFonts w:asciiTheme="minorHAnsi" w:eastAsiaTheme="minorEastAsia" w:hAnsiTheme="minorHAnsi" w:cstheme="minorBidi"/>
                <w:b/>
                <w:noProof/>
                <w:rPrChange w:id="2973"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Xây dựng ứng dụng minh họa</w:delText>
            </w:r>
            <w:r w:rsidRPr="000E3618" w:rsidDel="00300761">
              <w:rPr>
                <w:b/>
                <w:noProof/>
                <w:webHidden/>
                <w:rPrChange w:id="2974" w:author="Thảo Nguyễn Kim" w:date="2019-03-11T15:02:00Z">
                  <w:rPr>
                    <w:noProof/>
                    <w:webHidden/>
                  </w:rPr>
                </w:rPrChange>
              </w:rPr>
              <w:tab/>
              <w:delText>92</w:delText>
            </w:r>
          </w:del>
        </w:p>
        <w:p w14:paraId="1F6685BE" w14:textId="77777777" w:rsidR="0025146C" w:rsidRPr="000E3618" w:rsidDel="00300761" w:rsidRDefault="0025146C">
          <w:pPr>
            <w:pStyle w:val="TOC2"/>
            <w:tabs>
              <w:tab w:val="left" w:pos="880"/>
              <w:tab w:val="right" w:leader="dot" w:pos="9111"/>
            </w:tabs>
            <w:rPr>
              <w:del w:id="2975" w:author="Thảo Nguyễn Kim" w:date="2019-03-11T13:46:00Z"/>
              <w:rFonts w:asciiTheme="minorHAnsi" w:eastAsiaTheme="minorEastAsia" w:hAnsiTheme="minorHAnsi" w:cstheme="minorBidi"/>
              <w:b/>
              <w:noProof/>
              <w:rPrChange w:id="2976" w:author="Thảo Nguyễn Kim" w:date="2019-03-11T15:02:00Z">
                <w:rPr>
                  <w:del w:id="2977" w:author="Thảo Nguyễn Kim" w:date="2019-03-11T13:46:00Z"/>
                  <w:rFonts w:asciiTheme="minorHAnsi" w:eastAsiaTheme="minorEastAsia" w:hAnsiTheme="minorHAnsi" w:cstheme="minorBidi"/>
                  <w:noProof/>
                </w:rPr>
              </w:rPrChange>
            </w:rPr>
          </w:pPr>
          <w:del w:id="2978" w:author="Thảo Nguyễn Kim" w:date="2019-03-11T13:46:00Z">
            <w:r w:rsidRPr="000E3618" w:rsidDel="00300761">
              <w:rPr>
                <w:rStyle w:val="Hyperlink"/>
                <w:rFonts w:ascii="Times New Roman" w:hAnsi="Times New Roman"/>
                <w:b/>
                <w:noProof/>
              </w:rPr>
              <w:delText>6.3</w:delText>
            </w:r>
            <w:r w:rsidRPr="000E3618" w:rsidDel="00300761">
              <w:rPr>
                <w:rFonts w:asciiTheme="minorHAnsi" w:eastAsiaTheme="minorEastAsia" w:hAnsiTheme="minorHAnsi" w:cstheme="minorBidi"/>
                <w:b/>
                <w:noProof/>
                <w:rPrChange w:id="2979"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Đánh giá</w:delText>
            </w:r>
            <w:r w:rsidRPr="000E3618" w:rsidDel="00300761">
              <w:rPr>
                <w:b/>
                <w:noProof/>
                <w:webHidden/>
                <w:rPrChange w:id="2980" w:author="Thảo Nguyễn Kim" w:date="2019-03-11T15:02:00Z">
                  <w:rPr>
                    <w:noProof/>
                    <w:webHidden/>
                  </w:rPr>
                </w:rPrChange>
              </w:rPr>
              <w:tab/>
              <w:delText>100</w:delText>
            </w:r>
          </w:del>
        </w:p>
        <w:p w14:paraId="3B259AF2" w14:textId="77777777" w:rsidR="0025146C" w:rsidRPr="000E3618" w:rsidDel="00300761" w:rsidRDefault="0025146C">
          <w:pPr>
            <w:pStyle w:val="TOC1"/>
            <w:tabs>
              <w:tab w:val="left" w:pos="440"/>
              <w:tab w:val="right" w:leader="dot" w:pos="9111"/>
            </w:tabs>
            <w:rPr>
              <w:del w:id="2981" w:author="Thảo Nguyễn Kim" w:date="2019-03-11T13:46:00Z"/>
              <w:rFonts w:asciiTheme="minorHAnsi" w:eastAsiaTheme="minorEastAsia" w:hAnsiTheme="minorHAnsi" w:cstheme="minorBidi"/>
              <w:b/>
              <w:noProof/>
              <w:rPrChange w:id="2982" w:author="Thảo Nguyễn Kim" w:date="2019-03-11T15:02:00Z">
                <w:rPr>
                  <w:del w:id="2983" w:author="Thảo Nguyễn Kim" w:date="2019-03-11T13:46:00Z"/>
                  <w:rFonts w:asciiTheme="minorHAnsi" w:eastAsiaTheme="minorEastAsia" w:hAnsiTheme="minorHAnsi" w:cstheme="minorBidi"/>
                  <w:noProof/>
                </w:rPr>
              </w:rPrChange>
            </w:rPr>
          </w:pPr>
          <w:del w:id="2984" w:author="Thảo Nguyễn Kim" w:date="2019-03-11T13:46:00Z">
            <w:r w:rsidRPr="000E3618" w:rsidDel="00300761">
              <w:rPr>
                <w:rStyle w:val="Hyperlink"/>
                <w:rFonts w:ascii="Times New Roman" w:hAnsi="Times New Roman"/>
                <w:b/>
                <w:noProof/>
              </w:rPr>
              <w:delText>7</w:delText>
            </w:r>
            <w:r w:rsidRPr="000E3618" w:rsidDel="00300761">
              <w:rPr>
                <w:rFonts w:asciiTheme="minorHAnsi" w:eastAsiaTheme="minorEastAsia" w:hAnsiTheme="minorHAnsi" w:cstheme="minorBidi"/>
                <w:b/>
                <w:noProof/>
                <w:rPrChange w:id="2985"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CHƯƠNG 7: KẾT LUẬN</w:delText>
            </w:r>
            <w:r w:rsidRPr="000E3618" w:rsidDel="00300761">
              <w:rPr>
                <w:b/>
                <w:noProof/>
                <w:webHidden/>
                <w:rPrChange w:id="2986" w:author="Thảo Nguyễn Kim" w:date="2019-03-11T15:02:00Z">
                  <w:rPr>
                    <w:noProof/>
                    <w:webHidden/>
                  </w:rPr>
                </w:rPrChange>
              </w:rPr>
              <w:tab/>
              <w:delText>100</w:delText>
            </w:r>
          </w:del>
        </w:p>
        <w:p w14:paraId="2CB61659" w14:textId="77777777" w:rsidR="0025146C" w:rsidRPr="000E3618" w:rsidDel="00300761" w:rsidRDefault="0025146C">
          <w:pPr>
            <w:pStyle w:val="TOC2"/>
            <w:tabs>
              <w:tab w:val="left" w:pos="880"/>
              <w:tab w:val="right" w:leader="dot" w:pos="9111"/>
            </w:tabs>
            <w:rPr>
              <w:del w:id="2987" w:author="Thảo Nguyễn Kim" w:date="2019-03-11T13:46:00Z"/>
              <w:rFonts w:asciiTheme="minorHAnsi" w:eastAsiaTheme="minorEastAsia" w:hAnsiTheme="minorHAnsi" w:cstheme="minorBidi"/>
              <w:b/>
              <w:noProof/>
              <w:rPrChange w:id="2988" w:author="Thảo Nguyễn Kim" w:date="2019-03-11T15:02:00Z">
                <w:rPr>
                  <w:del w:id="2989" w:author="Thảo Nguyễn Kim" w:date="2019-03-11T13:46:00Z"/>
                  <w:rFonts w:asciiTheme="minorHAnsi" w:eastAsiaTheme="minorEastAsia" w:hAnsiTheme="minorHAnsi" w:cstheme="minorBidi"/>
                  <w:noProof/>
                </w:rPr>
              </w:rPrChange>
            </w:rPr>
          </w:pPr>
          <w:del w:id="2990" w:author="Thảo Nguyễn Kim" w:date="2019-03-11T13:46:00Z">
            <w:r w:rsidRPr="000E3618" w:rsidDel="00300761">
              <w:rPr>
                <w:rStyle w:val="Hyperlink"/>
                <w:rFonts w:ascii="Times New Roman" w:hAnsi="Times New Roman"/>
                <w:b/>
                <w:noProof/>
              </w:rPr>
              <w:delText>7.1</w:delText>
            </w:r>
            <w:r w:rsidRPr="000E3618" w:rsidDel="00300761">
              <w:rPr>
                <w:rFonts w:asciiTheme="minorHAnsi" w:eastAsiaTheme="minorEastAsia" w:hAnsiTheme="minorHAnsi" w:cstheme="minorBidi"/>
                <w:b/>
                <w:noProof/>
                <w:rPrChange w:id="2991"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Những khó khăn trong quá trình thực hiện</w:delText>
            </w:r>
            <w:r w:rsidRPr="000E3618" w:rsidDel="00300761">
              <w:rPr>
                <w:b/>
                <w:noProof/>
                <w:webHidden/>
                <w:rPrChange w:id="2992" w:author="Thảo Nguyễn Kim" w:date="2019-03-11T15:02:00Z">
                  <w:rPr>
                    <w:noProof/>
                    <w:webHidden/>
                  </w:rPr>
                </w:rPrChange>
              </w:rPr>
              <w:tab/>
              <w:delText>100</w:delText>
            </w:r>
          </w:del>
        </w:p>
        <w:p w14:paraId="60842567" w14:textId="77777777" w:rsidR="0025146C" w:rsidRPr="000E3618" w:rsidDel="00300761" w:rsidRDefault="0025146C">
          <w:pPr>
            <w:pStyle w:val="TOC2"/>
            <w:tabs>
              <w:tab w:val="left" w:pos="880"/>
              <w:tab w:val="right" w:leader="dot" w:pos="9111"/>
            </w:tabs>
            <w:rPr>
              <w:del w:id="2993" w:author="Thảo Nguyễn Kim" w:date="2019-03-11T13:46:00Z"/>
              <w:rFonts w:asciiTheme="minorHAnsi" w:eastAsiaTheme="minorEastAsia" w:hAnsiTheme="minorHAnsi" w:cstheme="minorBidi"/>
              <w:b/>
              <w:noProof/>
              <w:rPrChange w:id="2994" w:author="Thảo Nguyễn Kim" w:date="2019-03-11T15:02:00Z">
                <w:rPr>
                  <w:del w:id="2995" w:author="Thảo Nguyễn Kim" w:date="2019-03-11T13:46:00Z"/>
                  <w:rFonts w:asciiTheme="minorHAnsi" w:eastAsiaTheme="minorEastAsia" w:hAnsiTheme="minorHAnsi" w:cstheme="minorBidi"/>
                  <w:noProof/>
                </w:rPr>
              </w:rPrChange>
            </w:rPr>
          </w:pPr>
          <w:del w:id="2996" w:author="Thảo Nguyễn Kim" w:date="2019-03-11T13:46:00Z">
            <w:r w:rsidRPr="000E3618" w:rsidDel="00300761">
              <w:rPr>
                <w:rStyle w:val="Hyperlink"/>
                <w:rFonts w:ascii="Times New Roman" w:hAnsi="Times New Roman"/>
                <w:b/>
                <w:noProof/>
              </w:rPr>
              <w:delText>7.2</w:delText>
            </w:r>
            <w:r w:rsidRPr="000E3618" w:rsidDel="00300761">
              <w:rPr>
                <w:rFonts w:asciiTheme="minorHAnsi" w:eastAsiaTheme="minorEastAsia" w:hAnsiTheme="minorHAnsi" w:cstheme="minorBidi"/>
                <w:b/>
                <w:noProof/>
                <w:rPrChange w:id="2997" w:author="Thảo Nguyễn Kim" w:date="2019-03-11T15:02:00Z">
                  <w:rPr>
                    <w:rFonts w:asciiTheme="minorHAnsi" w:eastAsiaTheme="minorEastAsia" w:hAnsiTheme="minorHAnsi" w:cstheme="minorBidi"/>
                    <w:noProof/>
                  </w:rPr>
                </w:rPrChange>
              </w:rPr>
              <w:tab/>
            </w:r>
            <w:r w:rsidRPr="000E3618" w:rsidDel="00300761">
              <w:rPr>
                <w:rStyle w:val="Hyperlink"/>
                <w:rFonts w:ascii="Times New Roman" w:hAnsi="Times New Roman"/>
                <w:b/>
                <w:noProof/>
              </w:rPr>
              <w:delText>Hướng phát triển đề tài</w:delText>
            </w:r>
            <w:r w:rsidRPr="000E3618" w:rsidDel="00300761">
              <w:rPr>
                <w:b/>
                <w:noProof/>
                <w:webHidden/>
                <w:rPrChange w:id="2998" w:author="Thảo Nguyễn Kim" w:date="2019-03-11T15:02:00Z">
                  <w:rPr>
                    <w:noProof/>
                    <w:webHidden/>
                  </w:rPr>
                </w:rPrChange>
              </w:rPr>
              <w:tab/>
              <w:delText>101</w:delText>
            </w:r>
          </w:del>
        </w:p>
        <w:p w14:paraId="489BCECA" w14:textId="77777777" w:rsidR="0025146C" w:rsidRPr="000E3618" w:rsidDel="00300761" w:rsidRDefault="0025146C">
          <w:pPr>
            <w:pStyle w:val="TOC1"/>
            <w:tabs>
              <w:tab w:val="right" w:leader="dot" w:pos="9111"/>
            </w:tabs>
            <w:rPr>
              <w:del w:id="2999" w:author="Thảo Nguyễn Kim" w:date="2019-03-11T13:46:00Z"/>
              <w:rFonts w:asciiTheme="minorHAnsi" w:eastAsiaTheme="minorEastAsia" w:hAnsiTheme="minorHAnsi" w:cstheme="minorBidi"/>
              <w:b/>
              <w:noProof/>
              <w:rPrChange w:id="3000" w:author="Thảo Nguyễn Kim" w:date="2019-03-11T15:02:00Z">
                <w:rPr>
                  <w:del w:id="3001" w:author="Thảo Nguyễn Kim" w:date="2019-03-11T13:46:00Z"/>
                  <w:rFonts w:asciiTheme="minorHAnsi" w:eastAsiaTheme="minorEastAsia" w:hAnsiTheme="minorHAnsi" w:cstheme="minorBidi"/>
                  <w:noProof/>
                </w:rPr>
              </w:rPrChange>
            </w:rPr>
          </w:pPr>
          <w:del w:id="3002" w:author="Thảo Nguyễn Kim" w:date="2019-03-11T13:46:00Z">
            <w:r w:rsidRPr="000E3618" w:rsidDel="00300761">
              <w:rPr>
                <w:rStyle w:val="Hyperlink"/>
                <w:rFonts w:ascii="Times New Roman" w:hAnsi="Times New Roman"/>
                <w:b/>
                <w:noProof/>
                <w:rPrChange w:id="3003" w:author="Thảo Nguyễn Kim" w:date="2019-03-11T15:02:00Z">
                  <w:rPr>
                    <w:rStyle w:val="Hyperlink"/>
                    <w:rFonts w:ascii="Times New Roman" w:hAnsi="Times New Roman"/>
                    <w:noProof/>
                  </w:rPr>
                </w:rPrChange>
              </w:rPr>
              <w:delText>DANH MỤC THAM KHẢO</w:delText>
            </w:r>
            <w:r w:rsidRPr="000E3618" w:rsidDel="00300761">
              <w:rPr>
                <w:b/>
                <w:noProof/>
                <w:webHidden/>
                <w:rPrChange w:id="3004" w:author="Thảo Nguyễn Kim" w:date="2019-03-11T15:02:00Z">
                  <w:rPr>
                    <w:noProof/>
                    <w:webHidden/>
                  </w:rPr>
                </w:rPrChange>
              </w:rPr>
              <w:tab/>
              <w:delText>103</w:delText>
            </w:r>
          </w:del>
        </w:p>
        <w:p w14:paraId="26094B76" w14:textId="77777777" w:rsidR="00CE2379" w:rsidRPr="000D2426" w:rsidRDefault="00B30B29">
          <w:pPr>
            <w:spacing w:line="360" w:lineRule="auto"/>
            <w:rPr>
              <w:rFonts w:ascii="Times New Roman" w:hAnsi="Times New Roman"/>
              <w:b/>
              <w:sz w:val="26"/>
              <w:szCs w:val="26"/>
            </w:rPr>
          </w:pPr>
          <w:r w:rsidRPr="000D2426">
            <w:rPr>
              <w:rFonts w:ascii="Times New Roman" w:hAnsi="Times New Roman"/>
              <w:b/>
              <w:sz w:val="26"/>
              <w:szCs w:val="26"/>
            </w:rPr>
            <w:fldChar w:fldCharType="end"/>
          </w:r>
        </w:p>
      </w:sdtContent>
    </w:sdt>
    <w:p w14:paraId="4DA0B2CD" w14:textId="77777777" w:rsidR="00FD5AD3" w:rsidRDefault="00FD5AD3" w:rsidP="00205807">
      <w:pPr>
        <w:spacing w:line="360" w:lineRule="auto"/>
        <w:jc w:val="left"/>
        <w:rPr>
          <w:rFonts w:ascii="Times New Roman" w:eastAsia="SimSun" w:hAnsi="Times New Roman"/>
          <w:b/>
          <w:bCs/>
          <w:caps/>
          <w:spacing w:val="4"/>
          <w:sz w:val="32"/>
          <w:szCs w:val="28"/>
        </w:rPr>
      </w:pPr>
      <w:r>
        <w:rPr>
          <w:rFonts w:ascii="Times New Roman" w:hAnsi="Times New Roman"/>
          <w:sz w:val="32"/>
        </w:rPr>
        <w:br w:type="page"/>
      </w:r>
    </w:p>
    <w:p w14:paraId="28F84C03" w14:textId="60781F71" w:rsidR="005F1357" w:rsidRDefault="007817E2" w:rsidP="005F1357">
      <w:pPr>
        <w:pStyle w:val="Heading1"/>
        <w:rPr>
          <w:ins w:id="3005" w:author="Thảo Nguyễn Kim" w:date="2019-03-11T14:47:00Z"/>
          <w:rFonts w:ascii="Times New Roman" w:hAnsi="Times New Roman"/>
          <w:sz w:val="32"/>
        </w:rPr>
      </w:pPr>
      <w:bookmarkStart w:id="3006" w:name="_Toc3204390"/>
      <w:r w:rsidRPr="005F1357">
        <w:rPr>
          <w:rFonts w:ascii="Times New Roman" w:hAnsi="Times New Roman"/>
          <w:sz w:val="32"/>
        </w:rPr>
        <w:lastRenderedPageBreak/>
        <w:t>DANH MỤC BẢNG</w:t>
      </w:r>
      <w:bookmarkEnd w:id="25"/>
      <w:bookmarkEnd w:id="3006"/>
    </w:p>
    <w:p w14:paraId="263F487B" w14:textId="77777777" w:rsidR="00851D13" w:rsidRPr="00851D13" w:rsidRDefault="00851D13">
      <w:pPr>
        <w:rPr>
          <w:rPrChange w:id="3007" w:author="Thảo Nguyễn Kim" w:date="2019-03-11T14:47:00Z">
            <w:rPr>
              <w:rFonts w:ascii="Times New Roman" w:hAnsi="Times New Roman"/>
              <w:sz w:val="32"/>
            </w:rPr>
          </w:rPrChange>
        </w:rPr>
        <w:pPrChange w:id="3008" w:author="Thảo Nguyễn Kim" w:date="2019-03-11T14:47:00Z">
          <w:pPr>
            <w:pStyle w:val="Heading1"/>
          </w:pPr>
        </w:pPrChange>
      </w:pPr>
    </w:p>
    <w:p w14:paraId="5888CFAD" w14:textId="5607A297" w:rsidR="00AF53BB" w:rsidRPr="002F7E70" w:rsidDel="00851D13" w:rsidRDefault="00AF53BB">
      <w:pPr>
        <w:spacing w:line="360" w:lineRule="auto"/>
        <w:rPr>
          <w:del w:id="3009" w:author="Thảo Nguyễn Kim" w:date="2019-03-11T14:47:00Z"/>
          <w:rFonts w:ascii="Times New Roman" w:hAnsi="Times New Roman"/>
          <w:b/>
          <w:noProof/>
          <w:sz w:val="26"/>
          <w:szCs w:val="26"/>
          <w:rPrChange w:id="3010" w:author="Thảo Nguyễn Kim" w:date="2019-03-13T13:30:00Z">
            <w:rPr>
              <w:del w:id="3011" w:author="Thảo Nguyễn Kim" w:date="2019-03-11T14:47:00Z"/>
              <w:b/>
              <w:noProof/>
            </w:rPr>
          </w:rPrChange>
        </w:rPr>
        <w:pPrChange w:id="3012" w:author="Thảo Nguyễn Kim" w:date="2019-03-13T13:30:00Z">
          <w:pPr/>
        </w:pPrChange>
      </w:pPr>
      <w:del w:id="3013" w:author="Thảo Nguyễn Kim" w:date="2019-03-11T14:47:00Z">
        <w:r w:rsidRPr="002F7E70" w:rsidDel="00851D13">
          <w:rPr>
            <w:b/>
            <w:sz w:val="26"/>
            <w:szCs w:val="26"/>
            <w:rPrChange w:id="3014" w:author="Thảo Nguyễn Kim" w:date="2019-03-13T13:30:00Z">
              <w:rPr>
                <w:b/>
                <w:sz w:val="32"/>
              </w:rPr>
            </w:rPrChange>
          </w:rPr>
          <w:fldChar w:fldCharType="begin"/>
        </w:r>
        <w:r w:rsidRPr="002F7E70" w:rsidDel="00851D13">
          <w:rPr>
            <w:rFonts w:ascii="Times New Roman" w:hAnsi="Times New Roman"/>
            <w:b/>
            <w:sz w:val="26"/>
            <w:szCs w:val="26"/>
            <w:rPrChange w:id="3015" w:author="Thảo Nguyễn Kim" w:date="2019-03-13T13:30:00Z">
              <w:rPr>
                <w:rFonts w:ascii="Times New Roman" w:hAnsi="Times New Roman"/>
                <w:b/>
                <w:sz w:val="32"/>
              </w:rPr>
            </w:rPrChange>
          </w:rPr>
          <w:delInstrText xml:space="preserve"> TOC \f A \h \z \t "Bảng" \c </w:delInstrText>
        </w:r>
        <w:r w:rsidRPr="002F7E70" w:rsidDel="00851D13">
          <w:rPr>
            <w:b/>
            <w:sz w:val="26"/>
            <w:szCs w:val="26"/>
            <w:rPrChange w:id="3016" w:author="Thảo Nguyễn Kim" w:date="2019-03-13T13:30:00Z">
              <w:rPr>
                <w:sz w:val="32"/>
              </w:rPr>
            </w:rPrChange>
          </w:rPr>
          <w:fldChar w:fldCharType="separate"/>
        </w:r>
      </w:del>
    </w:p>
    <w:p w14:paraId="13940FB8" w14:textId="6FA05B3A" w:rsidR="00AF53BB" w:rsidRPr="002F7E70" w:rsidDel="00851D13" w:rsidRDefault="00532FCF">
      <w:pPr>
        <w:pStyle w:val="TableofFigures"/>
        <w:tabs>
          <w:tab w:val="right" w:leader="dot" w:pos="9111"/>
        </w:tabs>
        <w:spacing w:line="360" w:lineRule="auto"/>
        <w:rPr>
          <w:del w:id="3017" w:author="Thảo Nguyễn Kim" w:date="2019-03-11T14:46:00Z"/>
          <w:rFonts w:eastAsiaTheme="minorEastAsia"/>
          <w:noProof/>
          <w:szCs w:val="26"/>
          <w:rPrChange w:id="3018" w:author="Thảo Nguyễn Kim" w:date="2019-03-13T13:30:00Z">
            <w:rPr>
              <w:del w:id="3019" w:author="Thảo Nguyễn Kim" w:date="2019-03-11T14:46:00Z"/>
              <w:rFonts w:eastAsiaTheme="minorEastAsia"/>
              <w:noProof/>
              <w:sz w:val="22"/>
            </w:rPr>
          </w:rPrChange>
        </w:rPr>
      </w:pPr>
      <w:del w:id="3020" w:author="Thảo Nguyễn Kim" w:date="2019-03-11T14:46:00Z">
        <w:r w:rsidRPr="002F7E70" w:rsidDel="00851D13">
          <w:rPr>
            <w:rStyle w:val="Hyperlink"/>
            <w:rFonts w:eastAsia="SimSun"/>
            <w:szCs w:val="26"/>
            <w:rPrChange w:id="3021" w:author="Thảo Nguyễn Kim" w:date="2019-03-13T13:30:00Z">
              <w:rPr>
                <w:rStyle w:val="Hyperlink"/>
                <w:rFonts w:eastAsia="SimSun"/>
              </w:rPr>
            </w:rPrChange>
          </w:rPr>
          <w:fldChar w:fldCharType="begin"/>
        </w:r>
        <w:r w:rsidRPr="002F7E70" w:rsidDel="00851D13">
          <w:rPr>
            <w:rStyle w:val="Hyperlink"/>
            <w:rFonts w:eastAsia="SimSun"/>
            <w:noProof/>
            <w:szCs w:val="26"/>
            <w:rPrChange w:id="3022" w:author="Thảo Nguyễn Kim" w:date="2019-03-13T13:30:00Z">
              <w:rPr>
                <w:rStyle w:val="Hyperlink"/>
                <w:rFonts w:eastAsia="SimSun"/>
                <w:noProof/>
              </w:rPr>
            </w:rPrChange>
          </w:rPr>
          <w:delInstrText xml:space="preserve"> HYPERLINK \l "_Toc1997725" </w:delInstrText>
        </w:r>
        <w:r w:rsidRPr="002F7E70" w:rsidDel="00851D13">
          <w:rPr>
            <w:rStyle w:val="Hyperlink"/>
            <w:rFonts w:eastAsia="SimSun"/>
            <w:szCs w:val="26"/>
            <w:rPrChange w:id="3023" w:author="Thảo Nguyễn Kim" w:date="2019-03-13T13:30:00Z">
              <w:rPr>
                <w:noProof/>
              </w:rPr>
            </w:rPrChange>
          </w:rPr>
          <w:fldChar w:fldCharType="separate"/>
        </w:r>
        <w:r w:rsidR="00AF53BB" w:rsidRPr="002F7E70" w:rsidDel="00851D13">
          <w:rPr>
            <w:rStyle w:val="Hyperlink"/>
            <w:rFonts w:eastAsia="SimSun"/>
            <w:noProof/>
            <w:szCs w:val="26"/>
            <w:rPrChange w:id="3024" w:author="Thảo Nguyễn Kim" w:date="2019-03-13T13:30:00Z">
              <w:rPr>
                <w:rStyle w:val="Hyperlink"/>
                <w:rFonts w:eastAsia="SimSun"/>
                <w:noProof/>
              </w:rPr>
            </w:rPrChange>
          </w:rPr>
          <w:delText>Bảng 2. 1 - Điểm chung của Camunda và Flowable</w:delText>
        </w:r>
        <w:r w:rsidR="00AF53BB" w:rsidRPr="002F7E70" w:rsidDel="00851D13">
          <w:rPr>
            <w:noProof/>
            <w:webHidden/>
            <w:szCs w:val="26"/>
            <w:rPrChange w:id="3025" w:author="Thảo Nguyễn Kim" w:date="2019-03-13T13:30:00Z">
              <w:rPr>
                <w:noProof/>
                <w:webHidden/>
              </w:rPr>
            </w:rPrChange>
          </w:rPr>
          <w:tab/>
        </w:r>
        <w:r w:rsidR="00AF53BB" w:rsidRPr="002F7E70" w:rsidDel="00851D13">
          <w:rPr>
            <w:noProof/>
            <w:webHidden/>
            <w:szCs w:val="26"/>
            <w:rPrChange w:id="3026" w:author="Thảo Nguyễn Kim" w:date="2019-03-13T13:30:00Z">
              <w:rPr>
                <w:noProof/>
                <w:webHidden/>
              </w:rPr>
            </w:rPrChange>
          </w:rPr>
          <w:fldChar w:fldCharType="begin"/>
        </w:r>
        <w:r w:rsidR="00AF53BB" w:rsidRPr="002F7E70" w:rsidDel="00851D13">
          <w:rPr>
            <w:noProof/>
            <w:webHidden/>
            <w:szCs w:val="26"/>
            <w:rPrChange w:id="3027" w:author="Thảo Nguyễn Kim" w:date="2019-03-13T13:30:00Z">
              <w:rPr>
                <w:noProof/>
                <w:webHidden/>
              </w:rPr>
            </w:rPrChange>
          </w:rPr>
          <w:delInstrText xml:space="preserve"> PAGEREF _Toc1997725 \h </w:delInstrText>
        </w:r>
        <w:r w:rsidR="00AF53BB" w:rsidRPr="002F7E70" w:rsidDel="00851D13">
          <w:rPr>
            <w:noProof/>
            <w:webHidden/>
            <w:szCs w:val="26"/>
            <w:rPrChange w:id="3028" w:author="Thảo Nguyễn Kim" w:date="2019-03-13T13:30:00Z">
              <w:rPr>
                <w:noProof/>
                <w:webHidden/>
                <w:szCs w:val="26"/>
              </w:rPr>
            </w:rPrChange>
          </w:rPr>
        </w:r>
        <w:r w:rsidR="00AF53BB" w:rsidRPr="002F7E70" w:rsidDel="00851D13">
          <w:rPr>
            <w:noProof/>
            <w:webHidden/>
            <w:szCs w:val="26"/>
            <w:rPrChange w:id="3029" w:author="Thảo Nguyễn Kim" w:date="2019-03-13T13:30:00Z">
              <w:rPr>
                <w:noProof/>
                <w:webHidden/>
              </w:rPr>
            </w:rPrChange>
          </w:rPr>
          <w:fldChar w:fldCharType="separate"/>
        </w:r>
        <w:r w:rsidR="00AF53BB" w:rsidRPr="002F7E70" w:rsidDel="00851D13">
          <w:rPr>
            <w:noProof/>
            <w:webHidden/>
            <w:szCs w:val="26"/>
            <w:rPrChange w:id="3030" w:author="Thảo Nguyễn Kim" w:date="2019-03-13T13:30:00Z">
              <w:rPr>
                <w:noProof/>
                <w:webHidden/>
              </w:rPr>
            </w:rPrChange>
          </w:rPr>
          <w:delText>20</w:delText>
        </w:r>
        <w:r w:rsidR="00AF53BB" w:rsidRPr="002F7E70" w:rsidDel="00851D13">
          <w:rPr>
            <w:noProof/>
            <w:webHidden/>
            <w:szCs w:val="26"/>
            <w:rPrChange w:id="3031" w:author="Thảo Nguyễn Kim" w:date="2019-03-13T13:30:00Z">
              <w:rPr>
                <w:noProof/>
                <w:webHidden/>
              </w:rPr>
            </w:rPrChange>
          </w:rPr>
          <w:fldChar w:fldCharType="end"/>
        </w:r>
        <w:r w:rsidRPr="002F7E70" w:rsidDel="00851D13">
          <w:rPr>
            <w:noProof/>
            <w:szCs w:val="26"/>
            <w:rPrChange w:id="3032" w:author="Thảo Nguyễn Kim" w:date="2019-03-13T13:30:00Z">
              <w:rPr>
                <w:noProof/>
              </w:rPr>
            </w:rPrChange>
          </w:rPr>
          <w:fldChar w:fldCharType="end"/>
        </w:r>
      </w:del>
    </w:p>
    <w:p w14:paraId="322BC097" w14:textId="05B372CE" w:rsidR="00AF53BB" w:rsidRPr="002F7E70" w:rsidDel="00851D13" w:rsidRDefault="00532FCF">
      <w:pPr>
        <w:pStyle w:val="TableofFigures"/>
        <w:tabs>
          <w:tab w:val="right" w:leader="dot" w:pos="9111"/>
        </w:tabs>
        <w:spacing w:line="360" w:lineRule="auto"/>
        <w:rPr>
          <w:del w:id="3033" w:author="Thảo Nguyễn Kim" w:date="2019-03-11T14:46:00Z"/>
          <w:rFonts w:eastAsiaTheme="minorEastAsia"/>
          <w:noProof/>
          <w:szCs w:val="26"/>
          <w:rPrChange w:id="3034" w:author="Thảo Nguyễn Kim" w:date="2019-03-13T13:30:00Z">
            <w:rPr>
              <w:del w:id="3035" w:author="Thảo Nguyễn Kim" w:date="2019-03-11T14:46:00Z"/>
              <w:rFonts w:eastAsiaTheme="minorEastAsia"/>
              <w:noProof/>
              <w:sz w:val="22"/>
            </w:rPr>
          </w:rPrChange>
        </w:rPr>
      </w:pPr>
      <w:del w:id="3036" w:author="Thảo Nguyễn Kim" w:date="2019-03-11T14:46:00Z">
        <w:r w:rsidRPr="002F7E70" w:rsidDel="00851D13">
          <w:rPr>
            <w:rStyle w:val="Hyperlink"/>
            <w:rFonts w:eastAsia="SimSun"/>
            <w:szCs w:val="26"/>
            <w:rPrChange w:id="3037" w:author="Thảo Nguyễn Kim" w:date="2019-03-13T13:30:00Z">
              <w:rPr>
                <w:rStyle w:val="Hyperlink"/>
                <w:rFonts w:eastAsia="SimSun"/>
              </w:rPr>
            </w:rPrChange>
          </w:rPr>
          <w:fldChar w:fldCharType="begin"/>
        </w:r>
        <w:r w:rsidRPr="002F7E70" w:rsidDel="00851D13">
          <w:rPr>
            <w:rStyle w:val="Hyperlink"/>
            <w:rFonts w:eastAsia="SimSun"/>
            <w:noProof/>
            <w:szCs w:val="26"/>
            <w:rPrChange w:id="3038" w:author="Thảo Nguyễn Kim" w:date="2019-03-13T13:30:00Z">
              <w:rPr>
                <w:rStyle w:val="Hyperlink"/>
                <w:rFonts w:eastAsia="SimSun"/>
                <w:noProof/>
              </w:rPr>
            </w:rPrChange>
          </w:rPr>
          <w:delInstrText xml:space="preserve"> HYPERLINK \l "_Toc1997726" </w:delInstrText>
        </w:r>
        <w:r w:rsidRPr="002F7E70" w:rsidDel="00851D13">
          <w:rPr>
            <w:rStyle w:val="Hyperlink"/>
            <w:rFonts w:eastAsia="SimSun"/>
            <w:szCs w:val="26"/>
            <w:rPrChange w:id="3039" w:author="Thảo Nguyễn Kim" w:date="2019-03-13T13:30:00Z">
              <w:rPr>
                <w:noProof/>
              </w:rPr>
            </w:rPrChange>
          </w:rPr>
          <w:fldChar w:fldCharType="separate"/>
        </w:r>
        <w:r w:rsidR="00AF53BB" w:rsidRPr="002F7E70" w:rsidDel="00851D13">
          <w:rPr>
            <w:rStyle w:val="Hyperlink"/>
            <w:rFonts w:eastAsia="SimSun"/>
            <w:noProof/>
            <w:szCs w:val="26"/>
            <w:rPrChange w:id="3040" w:author="Thảo Nguyễn Kim" w:date="2019-03-13T13:30:00Z">
              <w:rPr>
                <w:rStyle w:val="Hyperlink"/>
                <w:rFonts w:eastAsia="SimSun"/>
                <w:noProof/>
              </w:rPr>
            </w:rPrChange>
          </w:rPr>
          <w:delText>Bảng 2. 2 - Điểm khác của Camuda và Flowable</w:delText>
        </w:r>
        <w:r w:rsidR="00AF53BB" w:rsidRPr="002F7E70" w:rsidDel="00851D13">
          <w:rPr>
            <w:noProof/>
            <w:webHidden/>
            <w:szCs w:val="26"/>
            <w:rPrChange w:id="3041" w:author="Thảo Nguyễn Kim" w:date="2019-03-13T13:30:00Z">
              <w:rPr>
                <w:noProof/>
                <w:webHidden/>
              </w:rPr>
            </w:rPrChange>
          </w:rPr>
          <w:tab/>
        </w:r>
        <w:r w:rsidR="00AF53BB" w:rsidRPr="002F7E70" w:rsidDel="00851D13">
          <w:rPr>
            <w:noProof/>
            <w:webHidden/>
            <w:szCs w:val="26"/>
            <w:rPrChange w:id="3042" w:author="Thảo Nguyễn Kim" w:date="2019-03-13T13:30:00Z">
              <w:rPr>
                <w:noProof/>
                <w:webHidden/>
              </w:rPr>
            </w:rPrChange>
          </w:rPr>
          <w:fldChar w:fldCharType="begin"/>
        </w:r>
        <w:r w:rsidR="00AF53BB" w:rsidRPr="002F7E70" w:rsidDel="00851D13">
          <w:rPr>
            <w:noProof/>
            <w:webHidden/>
            <w:szCs w:val="26"/>
            <w:rPrChange w:id="3043" w:author="Thảo Nguyễn Kim" w:date="2019-03-13T13:30:00Z">
              <w:rPr>
                <w:noProof/>
                <w:webHidden/>
              </w:rPr>
            </w:rPrChange>
          </w:rPr>
          <w:delInstrText xml:space="preserve"> PAGEREF _Toc1997726 \h </w:delInstrText>
        </w:r>
        <w:r w:rsidR="00AF53BB" w:rsidRPr="002F7E70" w:rsidDel="00851D13">
          <w:rPr>
            <w:noProof/>
            <w:webHidden/>
            <w:szCs w:val="26"/>
            <w:rPrChange w:id="3044" w:author="Thảo Nguyễn Kim" w:date="2019-03-13T13:30:00Z">
              <w:rPr>
                <w:noProof/>
                <w:webHidden/>
                <w:szCs w:val="26"/>
              </w:rPr>
            </w:rPrChange>
          </w:rPr>
        </w:r>
        <w:r w:rsidR="00AF53BB" w:rsidRPr="002F7E70" w:rsidDel="00851D13">
          <w:rPr>
            <w:noProof/>
            <w:webHidden/>
            <w:szCs w:val="26"/>
            <w:rPrChange w:id="3045" w:author="Thảo Nguyễn Kim" w:date="2019-03-13T13:30:00Z">
              <w:rPr>
                <w:noProof/>
                <w:webHidden/>
              </w:rPr>
            </w:rPrChange>
          </w:rPr>
          <w:fldChar w:fldCharType="separate"/>
        </w:r>
        <w:r w:rsidR="00AF53BB" w:rsidRPr="002F7E70" w:rsidDel="00851D13">
          <w:rPr>
            <w:noProof/>
            <w:webHidden/>
            <w:szCs w:val="26"/>
            <w:rPrChange w:id="3046" w:author="Thảo Nguyễn Kim" w:date="2019-03-13T13:30:00Z">
              <w:rPr>
                <w:noProof/>
                <w:webHidden/>
              </w:rPr>
            </w:rPrChange>
          </w:rPr>
          <w:delText>21</w:delText>
        </w:r>
        <w:r w:rsidR="00AF53BB" w:rsidRPr="002F7E70" w:rsidDel="00851D13">
          <w:rPr>
            <w:noProof/>
            <w:webHidden/>
            <w:szCs w:val="26"/>
            <w:rPrChange w:id="3047" w:author="Thảo Nguyễn Kim" w:date="2019-03-13T13:30:00Z">
              <w:rPr>
                <w:noProof/>
                <w:webHidden/>
              </w:rPr>
            </w:rPrChange>
          </w:rPr>
          <w:fldChar w:fldCharType="end"/>
        </w:r>
        <w:r w:rsidRPr="002F7E70" w:rsidDel="00851D13">
          <w:rPr>
            <w:noProof/>
            <w:szCs w:val="26"/>
            <w:rPrChange w:id="3048" w:author="Thảo Nguyễn Kim" w:date="2019-03-13T13:30:00Z">
              <w:rPr>
                <w:noProof/>
              </w:rPr>
            </w:rPrChange>
          </w:rPr>
          <w:fldChar w:fldCharType="end"/>
        </w:r>
      </w:del>
    </w:p>
    <w:p w14:paraId="538823EA" w14:textId="17051A47" w:rsidR="00AF53BB" w:rsidRPr="002F7E70" w:rsidDel="00851D13" w:rsidRDefault="00532FCF">
      <w:pPr>
        <w:pStyle w:val="TableofFigures"/>
        <w:tabs>
          <w:tab w:val="right" w:leader="dot" w:pos="9111"/>
        </w:tabs>
        <w:spacing w:line="360" w:lineRule="auto"/>
        <w:rPr>
          <w:del w:id="3049" w:author="Thảo Nguyễn Kim" w:date="2019-03-11T14:46:00Z"/>
          <w:rFonts w:eastAsiaTheme="minorEastAsia"/>
          <w:noProof/>
          <w:szCs w:val="26"/>
          <w:rPrChange w:id="3050" w:author="Thảo Nguyễn Kim" w:date="2019-03-13T13:30:00Z">
            <w:rPr>
              <w:del w:id="3051" w:author="Thảo Nguyễn Kim" w:date="2019-03-11T14:46:00Z"/>
              <w:rFonts w:eastAsiaTheme="minorEastAsia"/>
              <w:noProof/>
              <w:sz w:val="22"/>
            </w:rPr>
          </w:rPrChange>
        </w:rPr>
      </w:pPr>
      <w:del w:id="3052" w:author="Thảo Nguyễn Kim" w:date="2019-03-11T14:46:00Z">
        <w:r w:rsidRPr="002F7E70" w:rsidDel="00851D13">
          <w:rPr>
            <w:rStyle w:val="Hyperlink"/>
            <w:rFonts w:eastAsia="SimSun"/>
            <w:szCs w:val="26"/>
            <w:rPrChange w:id="3053" w:author="Thảo Nguyễn Kim" w:date="2019-03-13T13:30:00Z">
              <w:rPr>
                <w:rStyle w:val="Hyperlink"/>
                <w:rFonts w:eastAsia="SimSun"/>
              </w:rPr>
            </w:rPrChange>
          </w:rPr>
          <w:fldChar w:fldCharType="begin"/>
        </w:r>
        <w:r w:rsidRPr="002F7E70" w:rsidDel="00851D13">
          <w:rPr>
            <w:rStyle w:val="Hyperlink"/>
            <w:rFonts w:eastAsia="SimSun"/>
            <w:noProof/>
            <w:szCs w:val="26"/>
            <w:rPrChange w:id="3054" w:author="Thảo Nguyễn Kim" w:date="2019-03-13T13:30:00Z">
              <w:rPr>
                <w:rStyle w:val="Hyperlink"/>
                <w:rFonts w:eastAsia="SimSun"/>
                <w:noProof/>
              </w:rPr>
            </w:rPrChange>
          </w:rPr>
          <w:delInstrText xml:space="preserve"> HYPERLINK \l "_Toc1997727" </w:delInstrText>
        </w:r>
        <w:r w:rsidRPr="002F7E70" w:rsidDel="00851D13">
          <w:rPr>
            <w:rStyle w:val="Hyperlink"/>
            <w:rFonts w:eastAsia="SimSun"/>
            <w:szCs w:val="26"/>
            <w:rPrChange w:id="3055" w:author="Thảo Nguyễn Kim" w:date="2019-03-13T13:30:00Z">
              <w:rPr>
                <w:noProof/>
              </w:rPr>
            </w:rPrChange>
          </w:rPr>
          <w:fldChar w:fldCharType="separate"/>
        </w:r>
        <w:r w:rsidR="00AF53BB" w:rsidRPr="002F7E70" w:rsidDel="00851D13">
          <w:rPr>
            <w:rStyle w:val="Hyperlink"/>
            <w:rFonts w:eastAsia="SimSun"/>
            <w:noProof/>
            <w:szCs w:val="26"/>
            <w:rPrChange w:id="3056" w:author="Thảo Nguyễn Kim" w:date="2019-03-13T13:30:00Z">
              <w:rPr>
                <w:rStyle w:val="Hyperlink"/>
                <w:rFonts w:eastAsia="SimSun"/>
                <w:noProof/>
              </w:rPr>
            </w:rPrChange>
          </w:rPr>
          <w:delText>Bảng 3. 1 - Bảng so sánh giữa BPMN, Flow Chart và Activity Diagram</w:delText>
        </w:r>
        <w:r w:rsidR="00AF53BB" w:rsidRPr="002F7E70" w:rsidDel="00851D13">
          <w:rPr>
            <w:noProof/>
            <w:webHidden/>
            <w:szCs w:val="26"/>
            <w:rPrChange w:id="3057" w:author="Thảo Nguyễn Kim" w:date="2019-03-13T13:30:00Z">
              <w:rPr>
                <w:noProof/>
                <w:webHidden/>
              </w:rPr>
            </w:rPrChange>
          </w:rPr>
          <w:tab/>
        </w:r>
        <w:r w:rsidR="00AF53BB" w:rsidRPr="002F7E70" w:rsidDel="00851D13">
          <w:rPr>
            <w:noProof/>
            <w:webHidden/>
            <w:szCs w:val="26"/>
            <w:rPrChange w:id="3058" w:author="Thảo Nguyễn Kim" w:date="2019-03-13T13:30:00Z">
              <w:rPr>
                <w:noProof/>
                <w:webHidden/>
              </w:rPr>
            </w:rPrChange>
          </w:rPr>
          <w:fldChar w:fldCharType="begin"/>
        </w:r>
        <w:r w:rsidR="00AF53BB" w:rsidRPr="002F7E70" w:rsidDel="00851D13">
          <w:rPr>
            <w:noProof/>
            <w:webHidden/>
            <w:szCs w:val="26"/>
            <w:rPrChange w:id="3059" w:author="Thảo Nguyễn Kim" w:date="2019-03-13T13:30:00Z">
              <w:rPr>
                <w:noProof/>
                <w:webHidden/>
              </w:rPr>
            </w:rPrChange>
          </w:rPr>
          <w:delInstrText xml:space="preserve"> PAGEREF _Toc1997727 \h </w:delInstrText>
        </w:r>
        <w:r w:rsidR="00AF53BB" w:rsidRPr="002F7E70" w:rsidDel="00851D13">
          <w:rPr>
            <w:noProof/>
            <w:webHidden/>
            <w:szCs w:val="26"/>
            <w:rPrChange w:id="3060" w:author="Thảo Nguyễn Kim" w:date="2019-03-13T13:30:00Z">
              <w:rPr>
                <w:noProof/>
                <w:webHidden/>
                <w:szCs w:val="26"/>
              </w:rPr>
            </w:rPrChange>
          </w:rPr>
        </w:r>
        <w:r w:rsidR="00AF53BB" w:rsidRPr="002F7E70" w:rsidDel="00851D13">
          <w:rPr>
            <w:noProof/>
            <w:webHidden/>
            <w:szCs w:val="26"/>
            <w:rPrChange w:id="3061" w:author="Thảo Nguyễn Kim" w:date="2019-03-13T13:30:00Z">
              <w:rPr>
                <w:noProof/>
                <w:webHidden/>
              </w:rPr>
            </w:rPrChange>
          </w:rPr>
          <w:fldChar w:fldCharType="separate"/>
        </w:r>
        <w:r w:rsidR="00AF53BB" w:rsidRPr="002F7E70" w:rsidDel="00851D13">
          <w:rPr>
            <w:noProof/>
            <w:webHidden/>
            <w:szCs w:val="26"/>
            <w:rPrChange w:id="3062" w:author="Thảo Nguyễn Kim" w:date="2019-03-13T13:30:00Z">
              <w:rPr>
                <w:noProof/>
                <w:webHidden/>
              </w:rPr>
            </w:rPrChange>
          </w:rPr>
          <w:delText>24</w:delText>
        </w:r>
        <w:r w:rsidR="00AF53BB" w:rsidRPr="002F7E70" w:rsidDel="00851D13">
          <w:rPr>
            <w:noProof/>
            <w:webHidden/>
            <w:szCs w:val="26"/>
            <w:rPrChange w:id="3063" w:author="Thảo Nguyễn Kim" w:date="2019-03-13T13:30:00Z">
              <w:rPr>
                <w:noProof/>
                <w:webHidden/>
              </w:rPr>
            </w:rPrChange>
          </w:rPr>
          <w:fldChar w:fldCharType="end"/>
        </w:r>
        <w:r w:rsidRPr="002F7E70" w:rsidDel="00851D13">
          <w:rPr>
            <w:noProof/>
            <w:szCs w:val="26"/>
            <w:rPrChange w:id="3064" w:author="Thảo Nguyễn Kim" w:date="2019-03-13T13:30:00Z">
              <w:rPr>
                <w:noProof/>
              </w:rPr>
            </w:rPrChange>
          </w:rPr>
          <w:fldChar w:fldCharType="end"/>
        </w:r>
      </w:del>
    </w:p>
    <w:p w14:paraId="28D6B7A7" w14:textId="6701560D" w:rsidR="00AF53BB" w:rsidRPr="002F7E70" w:rsidDel="00851D13" w:rsidRDefault="00532FCF">
      <w:pPr>
        <w:pStyle w:val="TableofFigures"/>
        <w:tabs>
          <w:tab w:val="right" w:leader="dot" w:pos="9111"/>
        </w:tabs>
        <w:spacing w:line="360" w:lineRule="auto"/>
        <w:rPr>
          <w:del w:id="3065" w:author="Thảo Nguyễn Kim" w:date="2019-03-11T14:46:00Z"/>
          <w:rFonts w:eastAsiaTheme="minorEastAsia"/>
          <w:noProof/>
          <w:szCs w:val="26"/>
          <w:rPrChange w:id="3066" w:author="Thảo Nguyễn Kim" w:date="2019-03-13T13:30:00Z">
            <w:rPr>
              <w:del w:id="3067" w:author="Thảo Nguyễn Kim" w:date="2019-03-11T14:46:00Z"/>
              <w:rFonts w:eastAsiaTheme="minorEastAsia"/>
              <w:noProof/>
              <w:sz w:val="22"/>
            </w:rPr>
          </w:rPrChange>
        </w:rPr>
      </w:pPr>
      <w:del w:id="3068" w:author="Thảo Nguyễn Kim" w:date="2019-03-11T14:46:00Z">
        <w:r w:rsidRPr="002F7E70" w:rsidDel="00851D13">
          <w:rPr>
            <w:rStyle w:val="Hyperlink"/>
            <w:rFonts w:eastAsia="SimSun"/>
            <w:szCs w:val="26"/>
            <w:rPrChange w:id="3069" w:author="Thảo Nguyễn Kim" w:date="2019-03-13T13:30:00Z">
              <w:rPr>
                <w:rStyle w:val="Hyperlink"/>
                <w:rFonts w:eastAsia="SimSun"/>
              </w:rPr>
            </w:rPrChange>
          </w:rPr>
          <w:fldChar w:fldCharType="begin"/>
        </w:r>
        <w:r w:rsidRPr="002F7E70" w:rsidDel="00851D13">
          <w:rPr>
            <w:rStyle w:val="Hyperlink"/>
            <w:rFonts w:eastAsia="SimSun"/>
            <w:noProof/>
            <w:szCs w:val="26"/>
            <w:rPrChange w:id="3070" w:author="Thảo Nguyễn Kim" w:date="2019-03-13T13:30:00Z">
              <w:rPr>
                <w:rStyle w:val="Hyperlink"/>
                <w:rFonts w:eastAsia="SimSun"/>
                <w:noProof/>
              </w:rPr>
            </w:rPrChange>
          </w:rPr>
          <w:delInstrText xml:space="preserve"> HYPERLINK \l "_Toc1997728" </w:delInstrText>
        </w:r>
        <w:r w:rsidRPr="002F7E70" w:rsidDel="00851D13">
          <w:rPr>
            <w:rStyle w:val="Hyperlink"/>
            <w:rFonts w:eastAsia="SimSun"/>
            <w:szCs w:val="26"/>
            <w:rPrChange w:id="3071" w:author="Thảo Nguyễn Kim" w:date="2019-03-13T13:30:00Z">
              <w:rPr>
                <w:noProof/>
              </w:rPr>
            </w:rPrChange>
          </w:rPr>
          <w:fldChar w:fldCharType="separate"/>
        </w:r>
        <w:r w:rsidR="00AF53BB" w:rsidRPr="002F7E70" w:rsidDel="00851D13">
          <w:rPr>
            <w:rStyle w:val="Hyperlink"/>
            <w:rFonts w:eastAsia="SimSun"/>
            <w:noProof/>
            <w:szCs w:val="26"/>
            <w:rPrChange w:id="3072" w:author="Thảo Nguyễn Kim" w:date="2019-03-13T13:30:00Z">
              <w:rPr>
                <w:rStyle w:val="Hyperlink"/>
                <w:rFonts w:eastAsia="SimSun"/>
                <w:noProof/>
              </w:rPr>
            </w:rPrChange>
          </w:rPr>
          <w:delText>Bảng 5. 1 – Chi tiết các thuộc tính thêm vào UserTask.</w:delText>
        </w:r>
        <w:r w:rsidR="00AF53BB" w:rsidRPr="002F7E70" w:rsidDel="00851D13">
          <w:rPr>
            <w:noProof/>
            <w:webHidden/>
            <w:szCs w:val="26"/>
            <w:rPrChange w:id="3073" w:author="Thảo Nguyễn Kim" w:date="2019-03-13T13:30:00Z">
              <w:rPr>
                <w:noProof/>
                <w:webHidden/>
              </w:rPr>
            </w:rPrChange>
          </w:rPr>
          <w:tab/>
        </w:r>
        <w:r w:rsidR="00AF53BB" w:rsidRPr="002F7E70" w:rsidDel="00851D13">
          <w:rPr>
            <w:noProof/>
            <w:webHidden/>
            <w:szCs w:val="26"/>
            <w:rPrChange w:id="3074" w:author="Thảo Nguyễn Kim" w:date="2019-03-13T13:30:00Z">
              <w:rPr>
                <w:noProof/>
                <w:webHidden/>
              </w:rPr>
            </w:rPrChange>
          </w:rPr>
          <w:fldChar w:fldCharType="begin"/>
        </w:r>
        <w:r w:rsidR="00AF53BB" w:rsidRPr="002F7E70" w:rsidDel="00851D13">
          <w:rPr>
            <w:noProof/>
            <w:webHidden/>
            <w:szCs w:val="26"/>
            <w:rPrChange w:id="3075" w:author="Thảo Nguyễn Kim" w:date="2019-03-13T13:30:00Z">
              <w:rPr>
                <w:noProof/>
                <w:webHidden/>
              </w:rPr>
            </w:rPrChange>
          </w:rPr>
          <w:delInstrText xml:space="preserve"> PAGEREF _Toc1997728 \h </w:delInstrText>
        </w:r>
        <w:r w:rsidR="00AF53BB" w:rsidRPr="002F7E70" w:rsidDel="00851D13">
          <w:rPr>
            <w:noProof/>
            <w:webHidden/>
            <w:szCs w:val="26"/>
            <w:rPrChange w:id="3076" w:author="Thảo Nguyễn Kim" w:date="2019-03-13T13:30:00Z">
              <w:rPr>
                <w:noProof/>
                <w:webHidden/>
                <w:szCs w:val="26"/>
              </w:rPr>
            </w:rPrChange>
          </w:rPr>
        </w:r>
        <w:r w:rsidR="00AF53BB" w:rsidRPr="002F7E70" w:rsidDel="00851D13">
          <w:rPr>
            <w:noProof/>
            <w:webHidden/>
            <w:szCs w:val="26"/>
            <w:rPrChange w:id="3077" w:author="Thảo Nguyễn Kim" w:date="2019-03-13T13:30:00Z">
              <w:rPr>
                <w:noProof/>
                <w:webHidden/>
              </w:rPr>
            </w:rPrChange>
          </w:rPr>
          <w:fldChar w:fldCharType="separate"/>
        </w:r>
        <w:r w:rsidR="00AF53BB" w:rsidRPr="002F7E70" w:rsidDel="00851D13">
          <w:rPr>
            <w:noProof/>
            <w:webHidden/>
            <w:szCs w:val="26"/>
            <w:rPrChange w:id="3078" w:author="Thảo Nguyễn Kim" w:date="2019-03-13T13:30:00Z">
              <w:rPr>
                <w:noProof/>
                <w:webHidden/>
              </w:rPr>
            </w:rPrChange>
          </w:rPr>
          <w:delText>56</w:delText>
        </w:r>
        <w:r w:rsidR="00AF53BB" w:rsidRPr="002F7E70" w:rsidDel="00851D13">
          <w:rPr>
            <w:noProof/>
            <w:webHidden/>
            <w:szCs w:val="26"/>
            <w:rPrChange w:id="3079" w:author="Thảo Nguyễn Kim" w:date="2019-03-13T13:30:00Z">
              <w:rPr>
                <w:noProof/>
                <w:webHidden/>
              </w:rPr>
            </w:rPrChange>
          </w:rPr>
          <w:fldChar w:fldCharType="end"/>
        </w:r>
        <w:r w:rsidRPr="002F7E70" w:rsidDel="00851D13">
          <w:rPr>
            <w:noProof/>
            <w:szCs w:val="26"/>
            <w:rPrChange w:id="3080" w:author="Thảo Nguyễn Kim" w:date="2019-03-13T13:30:00Z">
              <w:rPr>
                <w:noProof/>
              </w:rPr>
            </w:rPrChange>
          </w:rPr>
          <w:fldChar w:fldCharType="end"/>
        </w:r>
      </w:del>
    </w:p>
    <w:p w14:paraId="50504DDF" w14:textId="3E2B25FB" w:rsidR="00AF53BB" w:rsidRPr="002F7E70" w:rsidDel="00851D13" w:rsidRDefault="00532FCF">
      <w:pPr>
        <w:pStyle w:val="TableofFigures"/>
        <w:tabs>
          <w:tab w:val="right" w:leader="dot" w:pos="9111"/>
        </w:tabs>
        <w:spacing w:line="360" w:lineRule="auto"/>
        <w:rPr>
          <w:del w:id="3081" w:author="Thảo Nguyễn Kim" w:date="2019-03-11T14:46:00Z"/>
          <w:rFonts w:eastAsiaTheme="minorEastAsia"/>
          <w:noProof/>
          <w:szCs w:val="26"/>
          <w:rPrChange w:id="3082" w:author="Thảo Nguyễn Kim" w:date="2019-03-13T13:30:00Z">
            <w:rPr>
              <w:del w:id="3083" w:author="Thảo Nguyễn Kim" w:date="2019-03-11T14:46:00Z"/>
              <w:rFonts w:eastAsiaTheme="minorEastAsia"/>
              <w:noProof/>
              <w:sz w:val="22"/>
            </w:rPr>
          </w:rPrChange>
        </w:rPr>
      </w:pPr>
      <w:del w:id="3084" w:author="Thảo Nguyễn Kim" w:date="2019-03-11T14:46:00Z">
        <w:r w:rsidRPr="002F7E70" w:rsidDel="00851D13">
          <w:rPr>
            <w:rStyle w:val="Hyperlink"/>
            <w:rFonts w:eastAsia="SimSun"/>
            <w:szCs w:val="26"/>
            <w:rPrChange w:id="3085" w:author="Thảo Nguyễn Kim" w:date="2019-03-13T13:30:00Z">
              <w:rPr>
                <w:rStyle w:val="Hyperlink"/>
                <w:rFonts w:eastAsia="SimSun"/>
              </w:rPr>
            </w:rPrChange>
          </w:rPr>
          <w:fldChar w:fldCharType="begin"/>
        </w:r>
        <w:r w:rsidRPr="002F7E70" w:rsidDel="00851D13">
          <w:rPr>
            <w:rStyle w:val="Hyperlink"/>
            <w:rFonts w:eastAsia="SimSun"/>
            <w:noProof/>
            <w:szCs w:val="26"/>
            <w:rPrChange w:id="3086" w:author="Thảo Nguyễn Kim" w:date="2019-03-13T13:30:00Z">
              <w:rPr>
                <w:rStyle w:val="Hyperlink"/>
                <w:rFonts w:eastAsia="SimSun"/>
                <w:noProof/>
              </w:rPr>
            </w:rPrChange>
          </w:rPr>
          <w:delInstrText xml:space="preserve"> HYPERLINK \l "_Toc1997729" </w:delInstrText>
        </w:r>
        <w:r w:rsidRPr="002F7E70" w:rsidDel="00851D13">
          <w:rPr>
            <w:rStyle w:val="Hyperlink"/>
            <w:rFonts w:eastAsia="SimSun"/>
            <w:szCs w:val="26"/>
            <w:rPrChange w:id="3087" w:author="Thảo Nguyễn Kim" w:date="2019-03-13T13:30:00Z">
              <w:rPr>
                <w:noProof/>
              </w:rPr>
            </w:rPrChange>
          </w:rPr>
          <w:fldChar w:fldCharType="separate"/>
        </w:r>
        <w:r w:rsidR="00AF53BB" w:rsidRPr="002F7E70" w:rsidDel="00851D13">
          <w:rPr>
            <w:rStyle w:val="Hyperlink"/>
            <w:rFonts w:eastAsia="SimSun"/>
            <w:noProof/>
            <w:szCs w:val="26"/>
            <w:rPrChange w:id="3088" w:author="Thảo Nguyễn Kim" w:date="2019-03-13T13:30:00Z">
              <w:rPr>
                <w:rStyle w:val="Hyperlink"/>
                <w:rFonts w:eastAsia="SimSun"/>
                <w:noProof/>
              </w:rPr>
            </w:rPrChange>
          </w:rPr>
          <w:delText>Bảng 5. 2</w:delText>
        </w:r>
        <w:r w:rsidR="00AF53BB" w:rsidRPr="002F7E70" w:rsidDel="00851D13">
          <w:rPr>
            <w:rStyle w:val="Hyperlink"/>
            <w:rFonts w:eastAsia="SimSun"/>
            <w:bCs/>
            <w:noProof/>
            <w:szCs w:val="26"/>
            <w:rPrChange w:id="3089" w:author="Thảo Nguyễn Kim" w:date="2019-03-13T13:30:00Z">
              <w:rPr>
                <w:rStyle w:val="Hyperlink"/>
                <w:rFonts w:eastAsia="SimSun"/>
                <w:bCs/>
                <w:noProof/>
              </w:rPr>
            </w:rPrChange>
          </w:rPr>
          <w:delText>– Các tài nguyên truy cập</w:delText>
        </w:r>
        <w:r w:rsidR="00AF53BB" w:rsidRPr="002F7E70" w:rsidDel="00851D13">
          <w:rPr>
            <w:noProof/>
            <w:webHidden/>
            <w:szCs w:val="26"/>
            <w:rPrChange w:id="3090" w:author="Thảo Nguyễn Kim" w:date="2019-03-13T13:30:00Z">
              <w:rPr>
                <w:noProof/>
                <w:webHidden/>
              </w:rPr>
            </w:rPrChange>
          </w:rPr>
          <w:tab/>
        </w:r>
        <w:r w:rsidR="00AF53BB" w:rsidRPr="002F7E70" w:rsidDel="00851D13">
          <w:rPr>
            <w:noProof/>
            <w:webHidden/>
            <w:szCs w:val="26"/>
            <w:rPrChange w:id="3091" w:author="Thảo Nguyễn Kim" w:date="2019-03-13T13:30:00Z">
              <w:rPr>
                <w:noProof/>
                <w:webHidden/>
              </w:rPr>
            </w:rPrChange>
          </w:rPr>
          <w:fldChar w:fldCharType="begin"/>
        </w:r>
        <w:r w:rsidR="00AF53BB" w:rsidRPr="002F7E70" w:rsidDel="00851D13">
          <w:rPr>
            <w:noProof/>
            <w:webHidden/>
            <w:szCs w:val="26"/>
            <w:rPrChange w:id="3092" w:author="Thảo Nguyễn Kim" w:date="2019-03-13T13:30:00Z">
              <w:rPr>
                <w:noProof/>
                <w:webHidden/>
              </w:rPr>
            </w:rPrChange>
          </w:rPr>
          <w:delInstrText xml:space="preserve"> PAGEREF _Toc1997729 \h </w:delInstrText>
        </w:r>
        <w:r w:rsidR="00AF53BB" w:rsidRPr="002F7E70" w:rsidDel="00851D13">
          <w:rPr>
            <w:noProof/>
            <w:webHidden/>
            <w:szCs w:val="26"/>
            <w:rPrChange w:id="3093" w:author="Thảo Nguyễn Kim" w:date="2019-03-13T13:30:00Z">
              <w:rPr>
                <w:noProof/>
                <w:webHidden/>
                <w:szCs w:val="26"/>
              </w:rPr>
            </w:rPrChange>
          </w:rPr>
        </w:r>
        <w:r w:rsidR="00AF53BB" w:rsidRPr="002F7E70" w:rsidDel="00851D13">
          <w:rPr>
            <w:noProof/>
            <w:webHidden/>
            <w:szCs w:val="26"/>
            <w:rPrChange w:id="3094" w:author="Thảo Nguyễn Kim" w:date="2019-03-13T13:30:00Z">
              <w:rPr>
                <w:noProof/>
                <w:webHidden/>
              </w:rPr>
            </w:rPrChange>
          </w:rPr>
          <w:fldChar w:fldCharType="separate"/>
        </w:r>
        <w:r w:rsidR="00AF53BB" w:rsidRPr="002F7E70" w:rsidDel="00851D13">
          <w:rPr>
            <w:noProof/>
            <w:webHidden/>
            <w:szCs w:val="26"/>
            <w:rPrChange w:id="3095" w:author="Thảo Nguyễn Kim" w:date="2019-03-13T13:30:00Z">
              <w:rPr>
                <w:noProof/>
                <w:webHidden/>
              </w:rPr>
            </w:rPrChange>
          </w:rPr>
          <w:delText>60</w:delText>
        </w:r>
        <w:r w:rsidR="00AF53BB" w:rsidRPr="002F7E70" w:rsidDel="00851D13">
          <w:rPr>
            <w:noProof/>
            <w:webHidden/>
            <w:szCs w:val="26"/>
            <w:rPrChange w:id="3096" w:author="Thảo Nguyễn Kim" w:date="2019-03-13T13:30:00Z">
              <w:rPr>
                <w:noProof/>
                <w:webHidden/>
              </w:rPr>
            </w:rPrChange>
          </w:rPr>
          <w:fldChar w:fldCharType="end"/>
        </w:r>
        <w:r w:rsidRPr="002F7E70" w:rsidDel="00851D13">
          <w:rPr>
            <w:noProof/>
            <w:szCs w:val="26"/>
            <w:rPrChange w:id="3097" w:author="Thảo Nguyễn Kim" w:date="2019-03-13T13:30:00Z">
              <w:rPr>
                <w:noProof/>
              </w:rPr>
            </w:rPrChange>
          </w:rPr>
          <w:fldChar w:fldCharType="end"/>
        </w:r>
      </w:del>
    </w:p>
    <w:p w14:paraId="33C83370" w14:textId="59D1C46A" w:rsidR="00AF53BB" w:rsidRPr="002F7E70" w:rsidDel="00851D13" w:rsidRDefault="00532FCF">
      <w:pPr>
        <w:pStyle w:val="TableofFigures"/>
        <w:tabs>
          <w:tab w:val="right" w:leader="dot" w:pos="9111"/>
        </w:tabs>
        <w:spacing w:line="360" w:lineRule="auto"/>
        <w:rPr>
          <w:del w:id="3098" w:author="Thảo Nguyễn Kim" w:date="2019-03-11T14:46:00Z"/>
          <w:rFonts w:eastAsiaTheme="minorEastAsia"/>
          <w:noProof/>
          <w:szCs w:val="26"/>
          <w:rPrChange w:id="3099" w:author="Thảo Nguyễn Kim" w:date="2019-03-13T13:30:00Z">
            <w:rPr>
              <w:del w:id="3100" w:author="Thảo Nguyễn Kim" w:date="2019-03-11T14:46:00Z"/>
              <w:rFonts w:eastAsiaTheme="minorEastAsia"/>
              <w:noProof/>
              <w:sz w:val="22"/>
            </w:rPr>
          </w:rPrChange>
        </w:rPr>
      </w:pPr>
      <w:del w:id="3101" w:author="Thảo Nguyễn Kim" w:date="2019-03-11T14:46:00Z">
        <w:r w:rsidRPr="002F7E70" w:rsidDel="00851D13">
          <w:rPr>
            <w:rStyle w:val="Hyperlink"/>
            <w:rFonts w:eastAsia="SimSun"/>
            <w:szCs w:val="26"/>
            <w:rPrChange w:id="3102" w:author="Thảo Nguyễn Kim" w:date="2019-03-13T13:30:00Z">
              <w:rPr>
                <w:rStyle w:val="Hyperlink"/>
                <w:rFonts w:eastAsia="SimSun"/>
              </w:rPr>
            </w:rPrChange>
          </w:rPr>
          <w:fldChar w:fldCharType="begin"/>
        </w:r>
        <w:r w:rsidRPr="002F7E70" w:rsidDel="00851D13">
          <w:rPr>
            <w:rStyle w:val="Hyperlink"/>
            <w:rFonts w:eastAsia="SimSun"/>
            <w:noProof/>
            <w:szCs w:val="26"/>
            <w:rPrChange w:id="3103" w:author="Thảo Nguyễn Kim" w:date="2019-03-13T13:30:00Z">
              <w:rPr>
                <w:rStyle w:val="Hyperlink"/>
                <w:rFonts w:eastAsia="SimSun"/>
                <w:noProof/>
              </w:rPr>
            </w:rPrChange>
          </w:rPr>
          <w:delInstrText xml:space="preserve"> HYPERLINK \l "_Toc1997730" </w:delInstrText>
        </w:r>
        <w:r w:rsidRPr="002F7E70" w:rsidDel="00851D13">
          <w:rPr>
            <w:rStyle w:val="Hyperlink"/>
            <w:rFonts w:eastAsia="SimSun"/>
            <w:szCs w:val="26"/>
            <w:rPrChange w:id="3104" w:author="Thảo Nguyễn Kim" w:date="2019-03-13T13:30:00Z">
              <w:rPr>
                <w:noProof/>
              </w:rPr>
            </w:rPrChange>
          </w:rPr>
          <w:fldChar w:fldCharType="separate"/>
        </w:r>
        <w:r w:rsidR="00AF53BB" w:rsidRPr="002F7E70" w:rsidDel="00851D13">
          <w:rPr>
            <w:rStyle w:val="Hyperlink"/>
            <w:rFonts w:eastAsia="SimSun"/>
            <w:noProof/>
            <w:szCs w:val="26"/>
            <w:rPrChange w:id="3105" w:author="Thảo Nguyễn Kim" w:date="2019-03-13T13:30:00Z">
              <w:rPr>
                <w:rStyle w:val="Hyperlink"/>
                <w:rFonts w:eastAsia="SimSun"/>
                <w:noProof/>
              </w:rPr>
            </w:rPrChange>
          </w:rPr>
          <w:delText>Bảng 5. 3– Các tài nguyên truy cập</w:delText>
        </w:r>
        <w:r w:rsidR="00AF53BB" w:rsidRPr="002F7E70" w:rsidDel="00851D13">
          <w:rPr>
            <w:noProof/>
            <w:webHidden/>
            <w:szCs w:val="26"/>
            <w:rPrChange w:id="3106" w:author="Thảo Nguyễn Kim" w:date="2019-03-13T13:30:00Z">
              <w:rPr>
                <w:noProof/>
                <w:webHidden/>
              </w:rPr>
            </w:rPrChange>
          </w:rPr>
          <w:tab/>
        </w:r>
        <w:r w:rsidR="00AF53BB" w:rsidRPr="002F7E70" w:rsidDel="00851D13">
          <w:rPr>
            <w:noProof/>
            <w:webHidden/>
            <w:szCs w:val="26"/>
            <w:rPrChange w:id="3107" w:author="Thảo Nguyễn Kim" w:date="2019-03-13T13:30:00Z">
              <w:rPr>
                <w:noProof/>
                <w:webHidden/>
              </w:rPr>
            </w:rPrChange>
          </w:rPr>
          <w:fldChar w:fldCharType="begin"/>
        </w:r>
        <w:r w:rsidR="00AF53BB" w:rsidRPr="002F7E70" w:rsidDel="00851D13">
          <w:rPr>
            <w:noProof/>
            <w:webHidden/>
            <w:szCs w:val="26"/>
            <w:rPrChange w:id="3108" w:author="Thảo Nguyễn Kim" w:date="2019-03-13T13:30:00Z">
              <w:rPr>
                <w:noProof/>
                <w:webHidden/>
              </w:rPr>
            </w:rPrChange>
          </w:rPr>
          <w:delInstrText xml:space="preserve"> PAGEREF _Toc1997730 \h </w:delInstrText>
        </w:r>
        <w:r w:rsidR="00AF53BB" w:rsidRPr="002F7E70" w:rsidDel="00851D13">
          <w:rPr>
            <w:noProof/>
            <w:webHidden/>
            <w:szCs w:val="26"/>
            <w:rPrChange w:id="3109" w:author="Thảo Nguyễn Kim" w:date="2019-03-13T13:30:00Z">
              <w:rPr>
                <w:noProof/>
                <w:webHidden/>
                <w:szCs w:val="26"/>
              </w:rPr>
            </w:rPrChange>
          </w:rPr>
        </w:r>
        <w:r w:rsidR="00AF53BB" w:rsidRPr="002F7E70" w:rsidDel="00851D13">
          <w:rPr>
            <w:noProof/>
            <w:webHidden/>
            <w:szCs w:val="26"/>
            <w:rPrChange w:id="3110" w:author="Thảo Nguyễn Kim" w:date="2019-03-13T13:30:00Z">
              <w:rPr>
                <w:noProof/>
                <w:webHidden/>
              </w:rPr>
            </w:rPrChange>
          </w:rPr>
          <w:fldChar w:fldCharType="separate"/>
        </w:r>
        <w:r w:rsidR="00AF53BB" w:rsidRPr="002F7E70" w:rsidDel="00851D13">
          <w:rPr>
            <w:noProof/>
            <w:webHidden/>
            <w:szCs w:val="26"/>
            <w:rPrChange w:id="3111" w:author="Thảo Nguyễn Kim" w:date="2019-03-13T13:30:00Z">
              <w:rPr>
                <w:noProof/>
                <w:webHidden/>
              </w:rPr>
            </w:rPrChange>
          </w:rPr>
          <w:delText>60</w:delText>
        </w:r>
        <w:r w:rsidR="00AF53BB" w:rsidRPr="002F7E70" w:rsidDel="00851D13">
          <w:rPr>
            <w:noProof/>
            <w:webHidden/>
            <w:szCs w:val="26"/>
            <w:rPrChange w:id="3112" w:author="Thảo Nguyễn Kim" w:date="2019-03-13T13:30:00Z">
              <w:rPr>
                <w:noProof/>
                <w:webHidden/>
              </w:rPr>
            </w:rPrChange>
          </w:rPr>
          <w:fldChar w:fldCharType="end"/>
        </w:r>
        <w:r w:rsidRPr="002F7E70" w:rsidDel="00851D13">
          <w:rPr>
            <w:noProof/>
            <w:szCs w:val="26"/>
            <w:rPrChange w:id="3113" w:author="Thảo Nguyễn Kim" w:date="2019-03-13T13:30:00Z">
              <w:rPr>
                <w:noProof/>
              </w:rPr>
            </w:rPrChange>
          </w:rPr>
          <w:fldChar w:fldCharType="end"/>
        </w:r>
      </w:del>
    </w:p>
    <w:p w14:paraId="226A17D8" w14:textId="4C9D0421" w:rsidR="00AF53BB" w:rsidRPr="002F7E70" w:rsidDel="00851D13" w:rsidRDefault="00532FCF">
      <w:pPr>
        <w:pStyle w:val="TableofFigures"/>
        <w:tabs>
          <w:tab w:val="right" w:leader="dot" w:pos="9111"/>
        </w:tabs>
        <w:spacing w:line="360" w:lineRule="auto"/>
        <w:rPr>
          <w:del w:id="3114" w:author="Thảo Nguyễn Kim" w:date="2019-03-11T14:46:00Z"/>
          <w:rFonts w:eastAsiaTheme="minorEastAsia"/>
          <w:noProof/>
          <w:szCs w:val="26"/>
          <w:rPrChange w:id="3115" w:author="Thảo Nguyễn Kim" w:date="2019-03-13T13:30:00Z">
            <w:rPr>
              <w:del w:id="3116" w:author="Thảo Nguyễn Kim" w:date="2019-03-11T14:46:00Z"/>
              <w:rFonts w:eastAsiaTheme="minorEastAsia"/>
              <w:noProof/>
              <w:sz w:val="22"/>
            </w:rPr>
          </w:rPrChange>
        </w:rPr>
      </w:pPr>
      <w:del w:id="3117" w:author="Thảo Nguyễn Kim" w:date="2019-03-11T14:46:00Z">
        <w:r w:rsidRPr="002F7E70" w:rsidDel="00851D13">
          <w:rPr>
            <w:rStyle w:val="Hyperlink"/>
            <w:rFonts w:eastAsia="SimSun"/>
            <w:szCs w:val="26"/>
            <w:rPrChange w:id="3118" w:author="Thảo Nguyễn Kim" w:date="2019-03-13T13:30:00Z">
              <w:rPr>
                <w:rStyle w:val="Hyperlink"/>
                <w:rFonts w:eastAsia="SimSun"/>
              </w:rPr>
            </w:rPrChange>
          </w:rPr>
          <w:fldChar w:fldCharType="begin"/>
        </w:r>
        <w:r w:rsidRPr="002F7E70" w:rsidDel="00851D13">
          <w:rPr>
            <w:rStyle w:val="Hyperlink"/>
            <w:rFonts w:eastAsia="SimSun"/>
            <w:noProof/>
            <w:szCs w:val="26"/>
            <w:rPrChange w:id="3119" w:author="Thảo Nguyễn Kim" w:date="2019-03-13T13:30:00Z">
              <w:rPr>
                <w:rStyle w:val="Hyperlink"/>
                <w:rFonts w:eastAsia="SimSun"/>
                <w:noProof/>
              </w:rPr>
            </w:rPrChange>
          </w:rPr>
          <w:delInstrText xml:space="preserve"> HYPERLINK \l "_Toc1997731" </w:delInstrText>
        </w:r>
        <w:r w:rsidRPr="002F7E70" w:rsidDel="00851D13">
          <w:rPr>
            <w:rStyle w:val="Hyperlink"/>
            <w:rFonts w:eastAsia="SimSun"/>
            <w:szCs w:val="26"/>
            <w:rPrChange w:id="3120" w:author="Thảo Nguyễn Kim" w:date="2019-03-13T13:30:00Z">
              <w:rPr>
                <w:noProof/>
              </w:rPr>
            </w:rPrChange>
          </w:rPr>
          <w:fldChar w:fldCharType="separate"/>
        </w:r>
        <w:r w:rsidR="00AF53BB" w:rsidRPr="002F7E70" w:rsidDel="00851D13">
          <w:rPr>
            <w:rStyle w:val="Hyperlink"/>
            <w:rFonts w:eastAsia="SimSun"/>
            <w:noProof/>
            <w:szCs w:val="26"/>
            <w:rPrChange w:id="3121" w:author="Thảo Nguyễn Kim" w:date="2019-03-13T13:30:00Z">
              <w:rPr>
                <w:rStyle w:val="Hyperlink"/>
                <w:rFonts w:eastAsia="SimSun"/>
                <w:noProof/>
              </w:rPr>
            </w:rPrChange>
          </w:rPr>
          <w:delText>Bảng 5. 4- Chi tiết các form control đươc thêm vào cấu trúc SDK.</w:delText>
        </w:r>
        <w:r w:rsidR="00AF53BB" w:rsidRPr="002F7E70" w:rsidDel="00851D13">
          <w:rPr>
            <w:noProof/>
            <w:webHidden/>
            <w:szCs w:val="26"/>
            <w:rPrChange w:id="3122" w:author="Thảo Nguyễn Kim" w:date="2019-03-13T13:30:00Z">
              <w:rPr>
                <w:noProof/>
                <w:webHidden/>
              </w:rPr>
            </w:rPrChange>
          </w:rPr>
          <w:tab/>
        </w:r>
        <w:r w:rsidR="00AF53BB" w:rsidRPr="002F7E70" w:rsidDel="00851D13">
          <w:rPr>
            <w:noProof/>
            <w:webHidden/>
            <w:szCs w:val="26"/>
            <w:rPrChange w:id="3123" w:author="Thảo Nguyễn Kim" w:date="2019-03-13T13:30:00Z">
              <w:rPr>
                <w:noProof/>
                <w:webHidden/>
              </w:rPr>
            </w:rPrChange>
          </w:rPr>
          <w:fldChar w:fldCharType="begin"/>
        </w:r>
        <w:r w:rsidR="00AF53BB" w:rsidRPr="002F7E70" w:rsidDel="00851D13">
          <w:rPr>
            <w:noProof/>
            <w:webHidden/>
            <w:szCs w:val="26"/>
            <w:rPrChange w:id="3124" w:author="Thảo Nguyễn Kim" w:date="2019-03-13T13:30:00Z">
              <w:rPr>
                <w:noProof/>
                <w:webHidden/>
              </w:rPr>
            </w:rPrChange>
          </w:rPr>
          <w:delInstrText xml:space="preserve"> PAGEREF _Toc1997731 \h </w:delInstrText>
        </w:r>
        <w:r w:rsidR="00AF53BB" w:rsidRPr="002F7E70" w:rsidDel="00851D13">
          <w:rPr>
            <w:noProof/>
            <w:webHidden/>
            <w:szCs w:val="26"/>
            <w:rPrChange w:id="3125" w:author="Thảo Nguyễn Kim" w:date="2019-03-13T13:30:00Z">
              <w:rPr>
                <w:noProof/>
                <w:webHidden/>
                <w:szCs w:val="26"/>
              </w:rPr>
            </w:rPrChange>
          </w:rPr>
        </w:r>
        <w:r w:rsidR="00AF53BB" w:rsidRPr="002F7E70" w:rsidDel="00851D13">
          <w:rPr>
            <w:noProof/>
            <w:webHidden/>
            <w:szCs w:val="26"/>
            <w:rPrChange w:id="3126" w:author="Thảo Nguyễn Kim" w:date="2019-03-13T13:30:00Z">
              <w:rPr>
                <w:noProof/>
                <w:webHidden/>
              </w:rPr>
            </w:rPrChange>
          </w:rPr>
          <w:fldChar w:fldCharType="separate"/>
        </w:r>
        <w:r w:rsidR="00AF53BB" w:rsidRPr="002F7E70" w:rsidDel="00851D13">
          <w:rPr>
            <w:noProof/>
            <w:webHidden/>
            <w:szCs w:val="26"/>
            <w:rPrChange w:id="3127" w:author="Thảo Nguyễn Kim" w:date="2019-03-13T13:30:00Z">
              <w:rPr>
                <w:noProof/>
                <w:webHidden/>
              </w:rPr>
            </w:rPrChange>
          </w:rPr>
          <w:delText>62</w:delText>
        </w:r>
        <w:r w:rsidR="00AF53BB" w:rsidRPr="002F7E70" w:rsidDel="00851D13">
          <w:rPr>
            <w:noProof/>
            <w:webHidden/>
            <w:szCs w:val="26"/>
            <w:rPrChange w:id="3128" w:author="Thảo Nguyễn Kim" w:date="2019-03-13T13:30:00Z">
              <w:rPr>
                <w:noProof/>
                <w:webHidden/>
              </w:rPr>
            </w:rPrChange>
          </w:rPr>
          <w:fldChar w:fldCharType="end"/>
        </w:r>
        <w:r w:rsidRPr="002F7E70" w:rsidDel="00851D13">
          <w:rPr>
            <w:noProof/>
            <w:szCs w:val="26"/>
            <w:rPrChange w:id="3129" w:author="Thảo Nguyễn Kim" w:date="2019-03-13T13:30:00Z">
              <w:rPr>
                <w:noProof/>
              </w:rPr>
            </w:rPrChange>
          </w:rPr>
          <w:fldChar w:fldCharType="end"/>
        </w:r>
      </w:del>
    </w:p>
    <w:p w14:paraId="5B21903C" w14:textId="0E7037A8" w:rsidR="00AF53BB" w:rsidRPr="002F7E70" w:rsidDel="00851D13" w:rsidRDefault="00532FCF">
      <w:pPr>
        <w:pStyle w:val="TableofFigures"/>
        <w:tabs>
          <w:tab w:val="right" w:leader="dot" w:pos="9111"/>
        </w:tabs>
        <w:spacing w:line="360" w:lineRule="auto"/>
        <w:rPr>
          <w:del w:id="3130" w:author="Thảo Nguyễn Kim" w:date="2019-03-11T14:46:00Z"/>
          <w:rFonts w:eastAsiaTheme="minorEastAsia"/>
          <w:noProof/>
          <w:szCs w:val="26"/>
          <w:rPrChange w:id="3131" w:author="Thảo Nguyễn Kim" w:date="2019-03-13T13:30:00Z">
            <w:rPr>
              <w:del w:id="3132" w:author="Thảo Nguyễn Kim" w:date="2019-03-11T14:46:00Z"/>
              <w:rFonts w:eastAsiaTheme="minorEastAsia"/>
              <w:noProof/>
              <w:sz w:val="22"/>
            </w:rPr>
          </w:rPrChange>
        </w:rPr>
      </w:pPr>
      <w:del w:id="3133" w:author="Thảo Nguyễn Kim" w:date="2019-03-11T14:46:00Z">
        <w:r w:rsidRPr="002F7E70" w:rsidDel="00851D13">
          <w:rPr>
            <w:rStyle w:val="Hyperlink"/>
            <w:rFonts w:eastAsia="SimSun"/>
            <w:szCs w:val="26"/>
            <w:rPrChange w:id="3134" w:author="Thảo Nguyễn Kim" w:date="2019-03-13T13:30:00Z">
              <w:rPr>
                <w:rStyle w:val="Hyperlink"/>
                <w:rFonts w:eastAsia="SimSun"/>
              </w:rPr>
            </w:rPrChange>
          </w:rPr>
          <w:fldChar w:fldCharType="begin"/>
        </w:r>
        <w:r w:rsidRPr="002F7E70" w:rsidDel="00851D13">
          <w:rPr>
            <w:rStyle w:val="Hyperlink"/>
            <w:rFonts w:eastAsia="SimSun"/>
            <w:noProof/>
            <w:szCs w:val="26"/>
            <w:rPrChange w:id="3135" w:author="Thảo Nguyễn Kim" w:date="2019-03-13T13:30:00Z">
              <w:rPr>
                <w:rStyle w:val="Hyperlink"/>
                <w:rFonts w:eastAsia="SimSun"/>
                <w:noProof/>
              </w:rPr>
            </w:rPrChange>
          </w:rPr>
          <w:delInstrText xml:space="preserve"> HYPERLINK \l "_Toc1997732" </w:delInstrText>
        </w:r>
        <w:r w:rsidRPr="002F7E70" w:rsidDel="00851D13">
          <w:rPr>
            <w:rStyle w:val="Hyperlink"/>
            <w:rFonts w:eastAsia="SimSun"/>
            <w:szCs w:val="26"/>
            <w:rPrChange w:id="3136" w:author="Thảo Nguyễn Kim" w:date="2019-03-13T13:30:00Z">
              <w:rPr>
                <w:noProof/>
              </w:rPr>
            </w:rPrChange>
          </w:rPr>
          <w:fldChar w:fldCharType="separate"/>
        </w:r>
        <w:r w:rsidR="00AF53BB" w:rsidRPr="002F7E70" w:rsidDel="00851D13">
          <w:rPr>
            <w:rStyle w:val="Hyperlink"/>
            <w:rFonts w:eastAsia="SimSun"/>
            <w:noProof/>
            <w:szCs w:val="26"/>
            <w:rPrChange w:id="3137" w:author="Thảo Nguyễn Kim" w:date="2019-03-13T13:30:00Z">
              <w:rPr>
                <w:rStyle w:val="Hyperlink"/>
                <w:rFonts w:eastAsia="SimSun"/>
                <w:noProof/>
              </w:rPr>
            </w:rPrChange>
          </w:rPr>
          <w:delText>Bảng 5. 5- Chi tiết các attribute mới thêm vào</w:delText>
        </w:r>
        <w:r w:rsidR="00AF53BB" w:rsidRPr="002F7E70" w:rsidDel="00851D13">
          <w:rPr>
            <w:noProof/>
            <w:webHidden/>
            <w:szCs w:val="26"/>
            <w:rPrChange w:id="3138" w:author="Thảo Nguyễn Kim" w:date="2019-03-13T13:30:00Z">
              <w:rPr>
                <w:noProof/>
                <w:webHidden/>
              </w:rPr>
            </w:rPrChange>
          </w:rPr>
          <w:tab/>
        </w:r>
        <w:r w:rsidR="00AF53BB" w:rsidRPr="002F7E70" w:rsidDel="00851D13">
          <w:rPr>
            <w:noProof/>
            <w:webHidden/>
            <w:szCs w:val="26"/>
            <w:rPrChange w:id="3139" w:author="Thảo Nguyễn Kim" w:date="2019-03-13T13:30:00Z">
              <w:rPr>
                <w:noProof/>
                <w:webHidden/>
              </w:rPr>
            </w:rPrChange>
          </w:rPr>
          <w:fldChar w:fldCharType="begin"/>
        </w:r>
        <w:r w:rsidR="00AF53BB" w:rsidRPr="002F7E70" w:rsidDel="00851D13">
          <w:rPr>
            <w:noProof/>
            <w:webHidden/>
            <w:szCs w:val="26"/>
            <w:rPrChange w:id="3140" w:author="Thảo Nguyễn Kim" w:date="2019-03-13T13:30:00Z">
              <w:rPr>
                <w:noProof/>
                <w:webHidden/>
              </w:rPr>
            </w:rPrChange>
          </w:rPr>
          <w:delInstrText xml:space="preserve"> PAGEREF _Toc1997732 \h </w:delInstrText>
        </w:r>
        <w:r w:rsidR="00AF53BB" w:rsidRPr="002F7E70" w:rsidDel="00851D13">
          <w:rPr>
            <w:noProof/>
            <w:webHidden/>
            <w:szCs w:val="26"/>
            <w:rPrChange w:id="3141" w:author="Thảo Nguyễn Kim" w:date="2019-03-13T13:30:00Z">
              <w:rPr>
                <w:noProof/>
                <w:webHidden/>
                <w:szCs w:val="26"/>
              </w:rPr>
            </w:rPrChange>
          </w:rPr>
        </w:r>
        <w:r w:rsidR="00AF53BB" w:rsidRPr="002F7E70" w:rsidDel="00851D13">
          <w:rPr>
            <w:noProof/>
            <w:webHidden/>
            <w:szCs w:val="26"/>
            <w:rPrChange w:id="3142" w:author="Thảo Nguyễn Kim" w:date="2019-03-13T13:30:00Z">
              <w:rPr>
                <w:noProof/>
                <w:webHidden/>
              </w:rPr>
            </w:rPrChange>
          </w:rPr>
          <w:fldChar w:fldCharType="separate"/>
        </w:r>
        <w:r w:rsidR="00AF53BB" w:rsidRPr="002F7E70" w:rsidDel="00851D13">
          <w:rPr>
            <w:noProof/>
            <w:webHidden/>
            <w:szCs w:val="26"/>
            <w:rPrChange w:id="3143" w:author="Thảo Nguyễn Kim" w:date="2019-03-13T13:30:00Z">
              <w:rPr>
                <w:noProof/>
                <w:webHidden/>
              </w:rPr>
            </w:rPrChange>
          </w:rPr>
          <w:delText>64</w:delText>
        </w:r>
        <w:r w:rsidR="00AF53BB" w:rsidRPr="002F7E70" w:rsidDel="00851D13">
          <w:rPr>
            <w:noProof/>
            <w:webHidden/>
            <w:szCs w:val="26"/>
            <w:rPrChange w:id="3144" w:author="Thảo Nguyễn Kim" w:date="2019-03-13T13:30:00Z">
              <w:rPr>
                <w:noProof/>
                <w:webHidden/>
              </w:rPr>
            </w:rPrChange>
          </w:rPr>
          <w:fldChar w:fldCharType="end"/>
        </w:r>
        <w:r w:rsidRPr="002F7E70" w:rsidDel="00851D13">
          <w:rPr>
            <w:noProof/>
            <w:szCs w:val="26"/>
            <w:rPrChange w:id="3145" w:author="Thảo Nguyễn Kim" w:date="2019-03-13T13:30:00Z">
              <w:rPr>
                <w:noProof/>
              </w:rPr>
            </w:rPrChange>
          </w:rPr>
          <w:fldChar w:fldCharType="end"/>
        </w:r>
      </w:del>
    </w:p>
    <w:p w14:paraId="31A734AD" w14:textId="681D93C5" w:rsidR="00AF53BB" w:rsidRPr="002F7E70" w:rsidDel="00851D13" w:rsidRDefault="00532FCF">
      <w:pPr>
        <w:pStyle w:val="TableofFigures"/>
        <w:tabs>
          <w:tab w:val="right" w:leader="dot" w:pos="9111"/>
        </w:tabs>
        <w:spacing w:line="360" w:lineRule="auto"/>
        <w:rPr>
          <w:del w:id="3146" w:author="Thảo Nguyễn Kim" w:date="2019-03-11T14:46:00Z"/>
          <w:rFonts w:eastAsiaTheme="minorEastAsia"/>
          <w:noProof/>
          <w:szCs w:val="26"/>
          <w:rPrChange w:id="3147" w:author="Thảo Nguyễn Kim" w:date="2019-03-13T13:30:00Z">
            <w:rPr>
              <w:del w:id="3148" w:author="Thảo Nguyễn Kim" w:date="2019-03-11T14:46:00Z"/>
              <w:rFonts w:eastAsiaTheme="minorEastAsia"/>
              <w:noProof/>
              <w:sz w:val="22"/>
            </w:rPr>
          </w:rPrChange>
        </w:rPr>
      </w:pPr>
      <w:del w:id="3149" w:author="Thảo Nguyễn Kim" w:date="2019-03-11T14:46:00Z">
        <w:r w:rsidRPr="002F7E70" w:rsidDel="00851D13">
          <w:rPr>
            <w:rStyle w:val="Hyperlink"/>
            <w:rFonts w:eastAsia="SimSun"/>
            <w:szCs w:val="26"/>
            <w:rPrChange w:id="3150" w:author="Thảo Nguyễn Kim" w:date="2019-03-13T13:30:00Z">
              <w:rPr>
                <w:rStyle w:val="Hyperlink"/>
                <w:rFonts w:eastAsia="SimSun"/>
              </w:rPr>
            </w:rPrChange>
          </w:rPr>
          <w:fldChar w:fldCharType="begin"/>
        </w:r>
        <w:r w:rsidRPr="002F7E70" w:rsidDel="00851D13">
          <w:rPr>
            <w:rStyle w:val="Hyperlink"/>
            <w:rFonts w:eastAsia="SimSun"/>
            <w:noProof/>
            <w:szCs w:val="26"/>
            <w:rPrChange w:id="3151" w:author="Thảo Nguyễn Kim" w:date="2019-03-13T13:30:00Z">
              <w:rPr>
                <w:rStyle w:val="Hyperlink"/>
                <w:rFonts w:eastAsia="SimSun"/>
                <w:noProof/>
              </w:rPr>
            </w:rPrChange>
          </w:rPr>
          <w:delInstrText xml:space="preserve"> HYPERLINK \l "_Toc1997733" </w:delInstrText>
        </w:r>
        <w:r w:rsidRPr="002F7E70" w:rsidDel="00851D13">
          <w:rPr>
            <w:rStyle w:val="Hyperlink"/>
            <w:rFonts w:eastAsia="SimSun"/>
            <w:szCs w:val="26"/>
            <w:rPrChange w:id="3152" w:author="Thảo Nguyễn Kim" w:date="2019-03-13T13:30:00Z">
              <w:rPr>
                <w:noProof/>
              </w:rPr>
            </w:rPrChange>
          </w:rPr>
          <w:fldChar w:fldCharType="separate"/>
        </w:r>
        <w:r w:rsidR="00AF53BB" w:rsidRPr="002F7E70" w:rsidDel="00851D13">
          <w:rPr>
            <w:rStyle w:val="Hyperlink"/>
            <w:rFonts w:eastAsia="SimSun"/>
            <w:noProof/>
            <w:szCs w:val="26"/>
            <w:rPrChange w:id="3153" w:author="Thảo Nguyễn Kim" w:date="2019-03-13T13:30:00Z">
              <w:rPr>
                <w:rStyle w:val="Hyperlink"/>
                <w:rFonts w:eastAsia="SimSun"/>
                <w:noProof/>
              </w:rPr>
            </w:rPrChange>
          </w:rPr>
          <w:delText>Bảng 5. 6- Các function hook cơ bản trong WCP</w:delText>
        </w:r>
        <w:r w:rsidR="00AF53BB" w:rsidRPr="002F7E70" w:rsidDel="00851D13">
          <w:rPr>
            <w:noProof/>
            <w:webHidden/>
            <w:szCs w:val="26"/>
            <w:rPrChange w:id="3154" w:author="Thảo Nguyễn Kim" w:date="2019-03-13T13:30:00Z">
              <w:rPr>
                <w:noProof/>
                <w:webHidden/>
              </w:rPr>
            </w:rPrChange>
          </w:rPr>
          <w:tab/>
        </w:r>
        <w:r w:rsidR="00AF53BB" w:rsidRPr="002F7E70" w:rsidDel="00851D13">
          <w:rPr>
            <w:noProof/>
            <w:webHidden/>
            <w:szCs w:val="26"/>
            <w:rPrChange w:id="3155" w:author="Thảo Nguyễn Kim" w:date="2019-03-13T13:30:00Z">
              <w:rPr>
                <w:noProof/>
                <w:webHidden/>
              </w:rPr>
            </w:rPrChange>
          </w:rPr>
          <w:fldChar w:fldCharType="begin"/>
        </w:r>
        <w:r w:rsidR="00AF53BB" w:rsidRPr="002F7E70" w:rsidDel="00851D13">
          <w:rPr>
            <w:noProof/>
            <w:webHidden/>
            <w:szCs w:val="26"/>
            <w:rPrChange w:id="3156" w:author="Thảo Nguyễn Kim" w:date="2019-03-13T13:30:00Z">
              <w:rPr>
                <w:noProof/>
                <w:webHidden/>
              </w:rPr>
            </w:rPrChange>
          </w:rPr>
          <w:delInstrText xml:space="preserve"> PAGEREF _Toc1997733 \h </w:delInstrText>
        </w:r>
        <w:r w:rsidR="00AF53BB" w:rsidRPr="002F7E70" w:rsidDel="00851D13">
          <w:rPr>
            <w:noProof/>
            <w:webHidden/>
            <w:szCs w:val="26"/>
            <w:rPrChange w:id="3157" w:author="Thảo Nguyễn Kim" w:date="2019-03-13T13:30:00Z">
              <w:rPr>
                <w:noProof/>
                <w:webHidden/>
                <w:szCs w:val="26"/>
              </w:rPr>
            </w:rPrChange>
          </w:rPr>
        </w:r>
        <w:r w:rsidR="00AF53BB" w:rsidRPr="002F7E70" w:rsidDel="00851D13">
          <w:rPr>
            <w:noProof/>
            <w:webHidden/>
            <w:szCs w:val="26"/>
            <w:rPrChange w:id="3158" w:author="Thảo Nguyễn Kim" w:date="2019-03-13T13:30:00Z">
              <w:rPr>
                <w:noProof/>
                <w:webHidden/>
              </w:rPr>
            </w:rPrChange>
          </w:rPr>
          <w:fldChar w:fldCharType="separate"/>
        </w:r>
        <w:r w:rsidR="00AF53BB" w:rsidRPr="002F7E70" w:rsidDel="00851D13">
          <w:rPr>
            <w:noProof/>
            <w:webHidden/>
            <w:szCs w:val="26"/>
            <w:rPrChange w:id="3159" w:author="Thảo Nguyễn Kim" w:date="2019-03-13T13:30:00Z">
              <w:rPr>
                <w:noProof/>
                <w:webHidden/>
              </w:rPr>
            </w:rPrChange>
          </w:rPr>
          <w:delText>73</w:delText>
        </w:r>
        <w:r w:rsidR="00AF53BB" w:rsidRPr="002F7E70" w:rsidDel="00851D13">
          <w:rPr>
            <w:noProof/>
            <w:webHidden/>
            <w:szCs w:val="26"/>
            <w:rPrChange w:id="3160" w:author="Thảo Nguyễn Kim" w:date="2019-03-13T13:30:00Z">
              <w:rPr>
                <w:noProof/>
                <w:webHidden/>
              </w:rPr>
            </w:rPrChange>
          </w:rPr>
          <w:fldChar w:fldCharType="end"/>
        </w:r>
        <w:r w:rsidRPr="002F7E70" w:rsidDel="00851D13">
          <w:rPr>
            <w:noProof/>
            <w:szCs w:val="26"/>
            <w:rPrChange w:id="3161" w:author="Thảo Nguyễn Kim" w:date="2019-03-13T13:30:00Z">
              <w:rPr>
                <w:noProof/>
              </w:rPr>
            </w:rPrChange>
          </w:rPr>
          <w:fldChar w:fldCharType="end"/>
        </w:r>
      </w:del>
    </w:p>
    <w:p w14:paraId="7548FD4C" w14:textId="77777777" w:rsidR="002F7E70" w:rsidRPr="002F7E70" w:rsidRDefault="00AF53BB">
      <w:pPr>
        <w:pStyle w:val="TableofFigures"/>
        <w:tabs>
          <w:tab w:val="right" w:leader="dot" w:pos="8895"/>
        </w:tabs>
        <w:spacing w:line="360" w:lineRule="auto"/>
        <w:rPr>
          <w:ins w:id="3162" w:author="Thảo Nguyễn Kim" w:date="2019-03-13T13:30:00Z"/>
          <w:rFonts w:eastAsiaTheme="minorEastAsia"/>
          <w:noProof/>
          <w:szCs w:val="26"/>
          <w:lang w:val="en-US"/>
          <w:rPrChange w:id="3163" w:author="Thảo Nguyễn Kim" w:date="2019-03-13T13:30:00Z">
            <w:rPr>
              <w:ins w:id="3164" w:author="Thảo Nguyễn Kim" w:date="2019-03-13T13:30:00Z"/>
              <w:rFonts w:asciiTheme="minorHAnsi" w:eastAsiaTheme="minorEastAsia" w:hAnsiTheme="minorHAnsi" w:cstheme="minorBidi"/>
              <w:noProof/>
              <w:sz w:val="22"/>
              <w:lang w:val="en-US"/>
            </w:rPr>
          </w:rPrChange>
        </w:rPr>
        <w:pPrChange w:id="3165" w:author="Thảo Nguyễn Kim" w:date="2019-03-13T13:30:00Z">
          <w:pPr>
            <w:pStyle w:val="TableofFigures"/>
            <w:tabs>
              <w:tab w:val="right" w:leader="dot" w:pos="8895"/>
            </w:tabs>
          </w:pPr>
        </w:pPrChange>
      </w:pPr>
      <w:del w:id="3166" w:author="Thảo Nguyễn Kim" w:date="2019-03-11T14:47:00Z">
        <w:r w:rsidRPr="002F7E70" w:rsidDel="00851D13">
          <w:rPr>
            <w:szCs w:val="26"/>
            <w:rPrChange w:id="3167" w:author="Thảo Nguyễn Kim" w:date="2019-03-13T13:30:00Z">
              <w:rPr>
                <w:sz w:val="32"/>
              </w:rPr>
            </w:rPrChange>
          </w:rPr>
          <w:fldChar w:fldCharType="end"/>
        </w:r>
      </w:del>
      <w:ins w:id="3168" w:author="Thảo Nguyễn Kim" w:date="2019-03-13T13:30:00Z">
        <w:r w:rsidR="002F7E70" w:rsidRPr="002F7E70">
          <w:rPr>
            <w:szCs w:val="26"/>
            <w:rPrChange w:id="3169" w:author="Thảo Nguyễn Kim" w:date="2019-03-13T13:30:00Z">
              <w:rPr>
                <w:sz w:val="32"/>
              </w:rPr>
            </w:rPrChange>
          </w:rPr>
          <w:fldChar w:fldCharType="begin"/>
        </w:r>
        <w:r w:rsidR="002F7E70" w:rsidRPr="002F7E70">
          <w:rPr>
            <w:szCs w:val="26"/>
            <w:rPrChange w:id="3170" w:author="Thảo Nguyễn Kim" w:date="2019-03-13T13:30:00Z">
              <w:rPr>
                <w:sz w:val="32"/>
              </w:rPr>
            </w:rPrChange>
          </w:rPr>
          <w:instrText xml:space="preserve"> TOC \f A \h \z \t "Bảng" \c </w:instrText>
        </w:r>
      </w:ins>
      <w:r w:rsidR="002F7E70" w:rsidRPr="002F7E70">
        <w:rPr>
          <w:szCs w:val="26"/>
          <w:rPrChange w:id="3171" w:author="Thảo Nguyễn Kim" w:date="2019-03-13T13:30:00Z">
            <w:rPr>
              <w:sz w:val="32"/>
            </w:rPr>
          </w:rPrChange>
        </w:rPr>
        <w:fldChar w:fldCharType="separate"/>
      </w:r>
      <w:ins w:id="3172" w:author="Thảo Nguyễn Kim" w:date="2019-03-13T13:30:00Z">
        <w:r w:rsidR="002F7E70" w:rsidRPr="002F7E70">
          <w:rPr>
            <w:rStyle w:val="Hyperlink"/>
            <w:rFonts w:eastAsia="SimSun"/>
            <w:noProof/>
            <w:szCs w:val="26"/>
            <w:rPrChange w:id="3173" w:author="Thảo Nguyễn Kim" w:date="2019-03-13T13:30:00Z">
              <w:rPr>
                <w:rStyle w:val="Hyperlink"/>
                <w:rFonts w:eastAsia="SimSun"/>
                <w:noProof/>
              </w:rPr>
            </w:rPrChange>
          </w:rPr>
          <w:fldChar w:fldCharType="begin"/>
        </w:r>
        <w:r w:rsidR="002F7E70" w:rsidRPr="002F7E70">
          <w:rPr>
            <w:rStyle w:val="Hyperlink"/>
            <w:rFonts w:eastAsia="SimSun"/>
            <w:noProof/>
            <w:szCs w:val="26"/>
            <w:rPrChange w:id="3174" w:author="Thảo Nguyễn Kim" w:date="2019-03-13T13:30:00Z">
              <w:rPr>
                <w:rStyle w:val="Hyperlink"/>
                <w:rFonts w:eastAsia="SimSun"/>
                <w:noProof/>
              </w:rPr>
            </w:rPrChange>
          </w:rPr>
          <w:instrText xml:space="preserve"> </w:instrText>
        </w:r>
        <w:r w:rsidR="002F7E70" w:rsidRPr="002F7E70">
          <w:rPr>
            <w:noProof/>
            <w:szCs w:val="26"/>
            <w:rPrChange w:id="3175" w:author="Thảo Nguyễn Kim" w:date="2019-03-13T13:30:00Z">
              <w:rPr>
                <w:noProof/>
              </w:rPr>
            </w:rPrChange>
          </w:rPr>
          <w:instrText>HYPERLINK \l "_Toc3376246"</w:instrText>
        </w:r>
        <w:r w:rsidR="002F7E70" w:rsidRPr="002F7E70">
          <w:rPr>
            <w:rStyle w:val="Hyperlink"/>
            <w:rFonts w:eastAsia="SimSun"/>
            <w:noProof/>
            <w:szCs w:val="26"/>
            <w:rPrChange w:id="3176" w:author="Thảo Nguyễn Kim" w:date="2019-03-13T13:30:00Z">
              <w:rPr>
                <w:rStyle w:val="Hyperlink"/>
                <w:rFonts w:eastAsia="SimSun"/>
                <w:noProof/>
              </w:rPr>
            </w:rPrChange>
          </w:rPr>
          <w:instrText xml:space="preserve"> </w:instrText>
        </w:r>
        <w:r w:rsidR="002F7E70" w:rsidRPr="002F7E70">
          <w:rPr>
            <w:rStyle w:val="Hyperlink"/>
            <w:rFonts w:eastAsia="SimSun"/>
            <w:noProof/>
            <w:szCs w:val="26"/>
            <w:rPrChange w:id="3177" w:author="Thảo Nguyễn Kim" w:date="2019-03-13T13:30:00Z">
              <w:rPr>
                <w:rStyle w:val="Hyperlink"/>
                <w:rFonts w:eastAsia="SimSun"/>
                <w:noProof/>
              </w:rPr>
            </w:rPrChange>
          </w:rPr>
          <w:fldChar w:fldCharType="separate"/>
        </w:r>
        <w:r w:rsidR="002F7E70" w:rsidRPr="002F7E70">
          <w:rPr>
            <w:rStyle w:val="Hyperlink"/>
            <w:rFonts w:eastAsia="SimSun"/>
            <w:noProof/>
            <w:szCs w:val="26"/>
            <w:rPrChange w:id="3178" w:author="Thảo Nguyễn Kim" w:date="2019-03-13T13:30:00Z">
              <w:rPr>
                <w:rStyle w:val="Hyperlink"/>
                <w:rFonts w:eastAsia="SimSun"/>
                <w:noProof/>
              </w:rPr>
            </w:rPrChange>
          </w:rPr>
          <w:t>Bảng 2. 1 - Điểm chung của Camunda và Flowable</w:t>
        </w:r>
        <w:r w:rsidR="002F7E70" w:rsidRPr="002F7E70">
          <w:rPr>
            <w:noProof/>
            <w:webHidden/>
            <w:szCs w:val="26"/>
            <w:rPrChange w:id="3179" w:author="Thảo Nguyễn Kim" w:date="2019-03-13T13:30:00Z">
              <w:rPr>
                <w:noProof/>
                <w:webHidden/>
              </w:rPr>
            </w:rPrChange>
          </w:rPr>
          <w:tab/>
        </w:r>
        <w:r w:rsidR="002F7E70" w:rsidRPr="002F7E70">
          <w:rPr>
            <w:noProof/>
            <w:webHidden/>
            <w:szCs w:val="26"/>
            <w:rPrChange w:id="3180" w:author="Thảo Nguyễn Kim" w:date="2019-03-13T13:30:00Z">
              <w:rPr>
                <w:noProof/>
                <w:webHidden/>
              </w:rPr>
            </w:rPrChange>
          </w:rPr>
          <w:fldChar w:fldCharType="begin"/>
        </w:r>
        <w:r w:rsidR="002F7E70" w:rsidRPr="002F7E70">
          <w:rPr>
            <w:noProof/>
            <w:webHidden/>
            <w:szCs w:val="26"/>
            <w:rPrChange w:id="3181" w:author="Thảo Nguyễn Kim" w:date="2019-03-13T13:30:00Z">
              <w:rPr>
                <w:noProof/>
                <w:webHidden/>
              </w:rPr>
            </w:rPrChange>
          </w:rPr>
          <w:instrText xml:space="preserve"> PAGEREF _Toc3376246 \h </w:instrText>
        </w:r>
      </w:ins>
      <w:r w:rsidR="002F7E70" w:rsidRPr="002F7E70">
        <w:rPr>
          <w:noProof/>
          <w:webHidden/>
          <w:szCs w:val="26"/>
          <w:rPrChange w:id="3182" w:author="Thảo Nguyễn Kim" w:date="2019-03-13T13:30:00Z">
            <w:rPr>
              <w:noProof/>
              <w:webHidden/>
              <w:szCs w:val="26"/>
            </w:rPr>
          </w:rPrChange>
        </w:rPr>
      </w:r>
      <w:r w:rsidR="002F7E70" w:rsidRPr="002F7E70">
        <w:rPr>
          <w:noProof/>
          <w:webHidden/>
          <w:szCs w:val="26"/>
          <w:rPrChange w:id="3183" w:author="Thảo Nguyễn Kim" w:date="2019-03-13T13:30:00Z">
            <w:rPr>
              <w:noProof/>
              <w:webHidden/>
            </w:rPr>
          </w:rPrChange>
        </w:rPr>
        <w:fldChar w:fldCharType="separate"/>
      </w:r>
      <w:ins w:id="3184" w:author="Thảo Nguyễn Kim" w:date="2019-03-13T13:30:00Z">
        <w:r w:rsidR="002F7E70" w:rsidRPr="002F7E70">
          <w:rPr>
            <w:noProof/>
            <w:webHidden/>
            <w:szCs w:val="26"/>
            <w:rPrChange w:id="3185" w:author="Thảo Nguyễn Kim" w:date="2019-03-13T13:30:00Z">
              <w:rPr>
                <w:noProof/>
                <w:webHidden/>
              </w:rPr>
            </w:rPrChange>
          </w:rPr>
          <w:t>23</w:t>
        </w:r>
        <w:r w:rsidR="002F7E70" w:rsidRPr="002F7E70">
          <w:rPr>
            <w:noProof/>
            <w:webHidden/>
            <w:szCs w:val="26"/>
            <w:rPrChange w:id="3186" w:author="Thảo Nguyễn Kim" w:date="2019-03-13T13:30:00Z">
              <w:rPr>
                <w:noProof/>
                <w:webHidden/>
              </w:rPr>
            </w:rPrChange>
          </w:rPr>
          <w:fldChar w:fldCharType="end"/>
        </w:r>
        <w:r w:rsidR="002F7E70" w:rsidRPr="002F7E70">
          <w:rPr>
            <w:rStyle w:val="Hyperlink"/>
            <w:rFonts w:eastAsia="SimSun"/>
            <w:noProof/>
            <w:szCs w:val="26"/>
            <w:rPrChange w:id="3187" w:author="Thảo Nguyễn Kim" w:date="2019-03-13T13:30:00Z">
              <w:rPr>
                <w:rStyle w:val="Hyperlink"/>
                <w:rFonts w:eastAsia="SimSun"/>
                <w:noProof/>
              </w:rPr>
            </w:rPrChange>
          </w:rPr>
          <w:fldChar w:fldCharType="end"/>
        </w:r>
      </w:ins>
    </w:p>
    <w:p w14:paraId="0C2A48B2" w14:textId="77777777" w:rsidR="002F7E70" w:rsidRPr="002F7E70" w:rsidRDefault="002F7E70">
      <w:pPr>
        <w:pStyle w:val="TableofFigures"/>
        <w:tabs>
          <w:tab w:val="right" w:leader="dot" w:pos="8895"/>
        </w:tabs>
        <w:spacing w:line="360" w:lineRule="auto"/>
        <w:rPr>
          <w:ins w:id="3188" w:author="Thảo Nguyễn Kim" w:date="2019-03-13T13:30:00Z"/>
          <w:rFonts w:eastAsiaTheme="minorEastAsia"/>
          <w:noProof/>
          <w:szCs w:val="26"/>
          <w:lang w:val="en-US"/>
          <w:rPrChange w:id="3189" w:author="Thảo Nguyễn Kim" w:date="2019-03-13T13:30:00Z">
            <w:rPr>
              <w:ins w:id="3190" w:author="Thảo Nguyễn Kim" w:date="2019-03-13T13:30:00Z"/>
              <w:rFonts w:asciiTheme="minorHAnsi" w:eastAsiaTheme="minorEastAsia" w:hAnsiTheme="minorHAnsi" w:cstheme="minorBidi"/>
              <w:noProof/>
              <w:sz w:val="22"/>
              <w:lang w:val="en-US"/>
            </w:rPr>
          </w:rPrChange>
        </w:rPr>
        <w:pPrChange w:id="3191" w:author="Thảo Nguyễn Kim" w:date="2019-03-13T13:30:00Z">
          <w:pPr>
            <w:pStyle w:val="TableofFigures"/>
            <w:tabs>
              <w:tab w:val="right" w:leader="dot" w:pos="8895"/>
            </w:tabs>
          </w:pPr>
        </w:pPrChange>
      </w:pPr>
      <w:ins w:id="3192" w:author="Thảo Nguyễn Kim" w:date="2019-03-13T13:30:00Z">
        <w:r w:rsidRPr="002F7E70">
          <w:rPr>
            <w:rStyle w:val="Hyperlink"/>
            <w:rFonts w:eastAsia="SimSun"/>
            <w:noProof/>
            <w:szCs w:val="26"/>
            <w:rPrChange w:id="3193" w:author="Thảo Nguyễn Kim" w:date="2019-03-13T13:30:00Z">
              <w:rPr>
                <w:rStyle w:val="Hyperlink"/>
                <w:rFonts w:eastAsia="SimSun"/>
                <w:noProof/>
              </w:rPr>
            </w:rPrChange>
          </w:rPr>
          <w:fldChar w:fldCharType="begin"/>
        </w:r>
        <w:r w:rsidRPr="002F7E70">
          <w:rPr>
            <w:rStyle w:val="Hyperlink"/>
            <w:rFonts w:eastAsia="SimSun"/>
            <w:noProof/>
            <w:szCs w:val="26"/>
            <w:rPrChange w:id="3194" w:author="Thảo Nguyễn Kim" w:date="2019-03-13T13:30:00Z">
              <w:rPr>
                <w:rStyle w:val="Hyperlink"/>
                <w:rFonts w:eastAsia="SimSun"/>
                <w:noProof/>
              </w:rPr>
            </w:rPrChange>
          </w:rPr>
          <w:instrText xml:space="preserve"> </w:instrText>
        </w:r>
        <w:r w:rsidRPr="002F7E70">
          <w:rPr>
            <w:noProof/>
            <w:szCs w:val="26"/>
            <w:rPrChange w:id="3195" w:author="Thảo Nguyễn Kim" w:date="2019-03-13T13:30:00Z">
              <w:rPr>
                <w:noProof/>
              </w:rPr>
            </w:rPrChange>
          </w:rPr>
          <w:instrText>HYPERLINK \l "_Toc3376247"</w:instrText>
        </w:r>
        <w:r w:rsidRPr="002F7E70">
          <w:rPr>
            <w:rStyle w:val="Hyperlink"/>
            <w:rFonts w:eastAsia="SimSun"/>
            <w:noProof/>
            <w:szCs w:val="26"/>
            <w:rPrChange w:id="3196"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197" w:author="Thảo Nguyễn Kim" w:date="2019-03-13T13:30:00Z">
              <w:rPr>
                <w:rStyle w:val="Hyperlink"/>
                <w:rFonts w:eastAsia="SimSun"/>
                <w:noProof/>
              </w:rPr>
            </w:rPrChange>
          </w:rPr>
          <w:fldChar w:fldCharType="separate"/>
        </w:r>
        <w:r w:rsidRPr="002F7E70">
          <w:rPr>
            <w:rStyle w:val="Hyperlink"/>
            <w:rFonts w:eastAsia="SimSun"/>
            <w:noProof/>
            <w:szCs w:val="26"/>
            <w:rPrChange w:id="3198" w:author="Thảo Nguyễn Kim" w:date="2019-03-13T13:30:00Z">
              <w:rPr>
                <w:rStyle w:val="Hyperlink"/>
                <w:rFonts w:eastAsia="SimSun"/>
                <w:noProof/>
              </w:rPr>
            </w:rPrChange>
          </w:rPr>
          <w:t>Bảng 2. 2 - Điểm khác của Camuda và Flowable</w:t>
        </w:r>
        <w:r w:rsidRPr="002F7E70">
          <w:rPr>
            <w:noProof/>
            <w:webHidden/>
            <w:szCs w:val="26"/>
            <w:rPrChange w:id="3199" w:author="Thảo Nguyễn Kim" w:date="2019-03-13T13:30:00Z">
              <w:rPr>
                <w:noProof/>
                <w:webHidden/>
              </w:rPr>
            </w:rPrChange>
          </w:rPr>
          <w:tab/>
        </w:r>
        <w:r w:rsidRPr="002F7E70">
          <w:rPr>
            <w:noProof/>
            <w:webHidden/>
            <w:szCs w:val="26"/>
            <w:rPrChange w:id="3200" w:author="Thảo Nguyễn Kim" w:date="2019-03-13T13:30:00Z">
              <w:rPr>
                <w:noProof/>
                <w:webHidden/>
              </w:rPr>
            </w:rPrChange>
          </w:rPr>
          <w:fldChar w:fldCharType="begin"/>
        </w:r>
        <w:r w:rsidRPr="002F7E70">
          <w:rPr>
            <w:noProof/>
            <w:webHidden/>
            <w:szCs w:val="26"/>
            <w:rPrChange w:id="3201" w:author="Thảo Nguyễn Kim" w:date="2019-03-13T13:30:00Z">
              <w:rPr>
                <w:noProof/>
                <w:webHidden/>
              </w:rPr>
            </w:rPrChange>
          </w:rPr>
          <w:instrText xml:space="preserve"> PAGEREF _Toc3376247 \h </w:instrText>
        </w:r>
      </w:ins>
      <w:r w:rsidRPr="002F7E70">
        <w:rPr>
          <w:noProof/>
          <w:webHidden/>
          <w:szCs w:val="26"/>
          <w:rPrChange w:id="3202" w:author="Thảo Nguyễn Kim" w:date="2019-03-13T13:30:00Z">
            <w:rPr>
              <w:noProof/>
              <w:webHidden/>
              <w:szCs w:val="26"/>
            </w:rPr>
          </w:rPrChange>
        </w:rPr>
      </w:r>
      <w:r w:rsidRPr="002F7E70">
        <w:rPr>
          <w:noProof/>
          <w:webHidden/>
          <w:szCs w:val="26"/>
          <w:rPrChange w:id="3203" w:author="Thảo Nguyễn Kim" w:date="2019-03-13T13:30:00Z">
            <w:rPr>
              <w:noProof/>
              <w:webHidden/>
            </w:rPr>
          </w:rPrChange>
        </w:rPr>
        <w:fldChar w:fldCharType="separate"/>
      </w:r>
      <w:ins w:id="3204" w:author="Thảo Nguyễn Kim" w:date="2019-03-13T13:30:00Z">
        <w:r w:rsidRPr="002F7E70">
          <w:rPr>
            <w:noProof/>
            <w:webHidden/>
            <w:szCs w:val="26"/>
            <w:rPrChange w:id="3205" w:author="Thảo Nguyễn Kim" w:date="2019-03-13T13:30:00Z">
              <w:rPr>
                <w:noProof/>
                <w:webHidden/>
              </w:rPr>
            </w:rPrChange>
          </w:rPr>
          <w:t>24</w:t>
        </w:r>
        <w:r w:rsidRPr="002F7E70">
          <w:rPr>
            <w:noProof/>
            <w:webHidden/>
            <w:szCs w:val="26"/>
            <w:rPrChange w:id="3206" w:author="Thảo Nguyễn Kim" w:date="2019-03-13T13:30:00Z">
              <w:rPr>
                <w:noProof/>
                <w:webHidden/>
              </w:rPr>
            </w:rPrChange>
          </w:rPr>
          <w:fldChar w:fldCharType="end"/>
        </w:r>
        <w:r w:rsidRPr="002F7E70">
          <w:rPr>
            <w:rStyle w:val="Hyperlink"/>
            <w:rFonts w:eastAsia="SimSun"/>
            <w:noProof/>
            <w:szCs w:val="26"/>
            <w:rPrChange w:id="3207" w:author="Thảo Nguyễn Kim" w:date="2019-03-13T13:30:00Z">
              <w:rPr>
                <w:rStyle w:val="Hyperlink"/>
                <w:rFonts w:eastAsia="SimSun"/>
                <w:noProof/>
              </w:rPr>
            </w:rPrChange>
          </w:rPr>
          <w:fldChar w:fldCharType="end"/>
        </w:r>
      </w:ins>
    </w:p>
    <w:p w14:paraId="4D338059" w14:textId="77777777" w:rsidR="002F7E70" w:rsidRPr="002F7E70" w:rsidRDefault="002F7E70">
      <w:pPr>
        <w:pStyle w:val="TableofFigures"/>
        <w:tabs>
          <w:tab w:val="right" w:leader="dot" w:pos="8895"/>
        </w:tabs>
        <w:spacing w:line="360" w:lineRule="auto"/>
        <w:rPr>
          <w:ins w:id="3208" w:author="Thảo Nguyễn Kim" w:date="2019-03-13T13:30:00Z"/>
          <w:rFonts w:eastAsiaTheme="minorEastAsia"/>
          <w:noProof/>
          <w:szCs w:val="26"/>
          <w:lang w:val="en-US"/>
          <w:rPrChange w:id="3209" w:author="Thảo Nguyễn Kim" w:date="2019-03-13T13:30:00Z">
            <w:rPr>
              <w:ins w:id="3210" w:author="Thảo Nguyễn Kim" w:date="2019-03-13T13:30:00Z"/>
              <w:rFonts w:asciiTheme="minorHAnsi" w:eastAsiaTheme="minorEastAsia" w:hAnsiTheme="minorHAnsi" w:cstheme="minorBidi"/>
              <w:noProof/>
              <w:sz w:val="22"/>
              <w:lang w:val="en-US"/>
            </w:rPr>
          </w:rPrChange>
        </w:rPr>
        <w:pPrChange w:id="3211" w:author="Thảo Nguyễn Kim" w:date="2019-03-13T13:30:00Z">
          <w:pPr>
            <w:pStyle w:val="TableofFigures"/>
            <w:tabs>
              <w:tab w:val="right" w:leader="dot" w:pos="8895"/>
            </w:tabs>
          </w:pPr>
        </w:pPrChange>
      </w:pPr>
      <w:ins w:id="3212" w:author="Thảo Nguyễn Kim" w:date="2019-03-13T13:30:00Z">
        <w:r w:rsidRPr="002F7E70">
          <w:rPr>
            <w:rStyle w:val="Hyperlink"/>
            <w:rFonts w:eastAsia="SimSun"/>
            <w:noProof/>
            <w:szCs w:val="26"/>
            <w:rPrChange w:id="3213" w:author="Thảo Nguyễn Kim" w:date="2019-03-13T13:30:00Z">
              <w:rPr>
                <w:rStyle w:val="Hyperlink"/>
                <w:rFonts w:eastAsia="SimSun"/>
                <w:noProof/>
              </w:rPr>
            </w:rPrChange>
          </w:rPr>
          <w:fldChar w:fldCharType="begin"/>
        </w:r>
        <w:r w:rsidRPr="002F7E70">
          <w:rPr>
            <w:rStyle w:val="Hyperlink"/>
            <w:rFonts w:eastAsia="SimSun"/>
            <w:noProof/>
            <w:szCs w:val="26"/>
            <w:rPrChange w:id="3214" w:author="Thảo Nguyễn Kim" w:date="2019-03-13T13:30:00Z">
              <w:rPr>
                <w:rStyle w:val="Hyperlink"/>
                <w:rFonts w:eastAsia="SimSun"/>
                <w:noProof/>
              </w:rPr>
            </w:rPrChange>
          </w:rPr>
          <w:instrText xml:space="preserve"> </w:instrText>
        </w:r>
        <w:r w:rsidRPr="002F7E70">
          <w:rPr>
            <w:noProof/>
            <w:szCs w:val="26"/>
            <w:rPrChange w:id="3215" w:author="Thảo Nguyễn Kim" w:date="2019-03-13T13:30:00Z">
              <w:rPr>
                <w:noProof/>
              </w:rPr>
            </w:rPrChange>
          </w:rPr>
          <w:instrText>HYPERLINK \l "_Toc3376248"</w:instrText>
        </w:r>
        <w:r w:rsidRPr="002F7E70">
          <w:rPr>
            <w:rStyle w:val="Hyperlink"/>
            <w:rFonts w:eastAsia="SimSun"/>
            <w:noProof/>
            <w:szCs w:val="26"/>
            <w:rPrChange w:id="3216"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217" w:author="Thảo Nguyễn Kim" w:date="2019-03-13T13:30:00Z">
              <w:rPr>
                <w:rStyle w:val="Hyperlink"/>
                <w:rFonts w:eastAsia="SimSun"/>
                <w:noProof/>
              </w:rPr>
            </w:rPrChange>
          </w:rPr>
          <w:fldChar w:fldCharType="separate"/>
        </w:r>
        <w:r w:rsidRPr="002F7E70">
          <w:rPr>
            <w:rStyle w:val="Hyperlink"/>
            <w:rFonts w:eastAsia="SimSun"/>
            <w:noProof/>
            <w:szCs w:val="26"/>
            <w:rPrChange w:id="3218" w:author="Thảo Nguyễn Kim" w:date="2019-03-13T13:30:00Z">
              <w:rPr>
                <w:rStyle w:val="Hyperlink"/>
                <w:rFonts w:eastAsia="SimSun"/>
                <w:noProof/>
              </w:rPr>
            </w:rPrChange>
          </w:rPr>
          <w:t>Bảng 3. 1 - Bảng so sánh giữa BPMN, Flow Chart và Activity Diagram</w:t>
        </w:r>
        <w:r w:rsidRPr="002F7E70">
          <w:rPr>
            <w:noProof/>
            <w:webHidden/>
            <w:szCs w:val="26"/>
            <w:rPrChange w:id="3219" w:author="Thảo Nguyễn Kim" w:date="2019-03-13T13:30:00Z">
              <w:rPr>
                <w:noProof/>
                <w:webHidden/>
              </w:rPr>
            </w:rPrChange>
          </w:rPr>
          <w:tab/>
        </w:r>
        <w:r w:rsidRPr="002F7E70">
          <w:rPr>
            <w:noProof/>
            <w:webHidden/>
            <w:szCs w:val="26"/>
            <w:rPrChange w:id="3220" w:author="Thảo Nguyễn Kim" w:date="2019-03-13T13:30:00Z">
              <w:rPr>
                <w:noProof/>
                <w:webHidden/>
              </w:rPr>
            </w:rPrChange>
          </w:rPr>
          <w:fldChar w:fldCharType="begin"/>
        </w:r>
        <w:r w:rsidRPr="002F7E70">
          <w:rPr>
            <w:noProof/>
            <w:webHidden/>
            <w:szCs w:val="26"/>
            <w:rPrChange w:id="3221" w:author="Thảo Nguyễn Kim" w:date="2019-03-13T13:30:00Z">
              <w:rPr>
                <w:noProof/>
                <w:webHidden/>
              </w:rPr>
            </w:rPrChange>
          </w:rPr>
          <w:instrText xml:space="preserve"> PAGEREF _Toc3376248 \h </w:instrText>
        </w:r>
      </w:ins>
      <w:r w:rsidRPr="002F7E70">
        <w:rPr>
          <w:noProof/>
          <w:webHidden/>
          <w:szCs w:val="26"/>
          <w:rPrChange w:id="3222" w:author="Thảo Nguyễn Kim" w:date="2019-03-13T13:30:00Z">
            <w:rPr>
              <w:noProof/>
              <w:webHidden/>
              <w:szCs w:val="26"/>
            </w:rPr>
          </w:rPrChange>
        </w:rPr>
      </w:r>
      <w:r w:rsidRPr="002F7E70">
        <w:rPr>
          <w:noProof/>
          <w:webHidden/>
          <w:szCs w:val="26"/>
          <w:rPrChange w:id="3223" w:author="Thảo Nguyễn Kim" w:date="2019-03-13T13:30:00Z">
            <w:rPr>
              <w:noProof/>
              <w:webHidden/>
            </w:rPr>
          </w:rPrChange>
        </w:rPr>
        <w:fldChar w:fldCharType="separate"/>
      </w:r>
      <w:ins w:id="3224" w:author="Thảo Nguyễn Kim" w:date="2019-03-13T13:30:00Z">
        <w:r w:rsidRPr="002F7E70">
          <w:rPr>
            <w:noProof/>
            <w:webHidden/>
            <w:szCs w:val="26"/>
            <w:rPrChange w:id="3225" w:author="Thảo Nguyễn Kim" w:date="2019-03-13T13:30:00Z">
              <w:rPr>
                <w:noProof/>
                <w:webHidden/>
              </w:rPr>
            </w:rPrChange>
          </w:rPr>
          <w:t>26</w:t>
        </w:r>
        <w:r w:rsidRPr="002F7E70">
          <w:rPr>
            <w:noProof/>
            <w:webHidden/>
            <w:szCs w:val="26"/>
            <w:rPrChange w:id="3226" w:author="Thảo Nguyễn Kim" w:date="2019-03-13T13:30:00Z">
              <w:rPr>
                <w:noProof/>
                <w:webHidden/>
              </w:rPr>
            </w:rPrChange>
          </w:rPr>
          <w:fldChar w:fldCharType="end"/>
        </w:r>
        <w:r w:rsidRPr="002F7E70">
          <w:rPr>
            <w:rStyle w:val="Hyperlink"/>
            <w:rFonts w:eastAsia="SimSun"/>
            <w:noProof/>
            <w:szCs w:val="26"/>
            <w:rPrChange w:id="3227" w:author="Thảo Nguyễn Kim" w:date="2019-03-13T13:30:00Z">
              <w:rPr>
                <w:rStyle w:val="Hyperlink"/>
                <w:rFonts w:eastAsia="SimSun"/>
                <w:noProof/>
              </w:rPr>
            </w:rPrChange>
          </w:rPr>
          <w:fldChar w:fldCharType="end"/>
        </w:r>
      </w:ins>
    </w:p>
    <w:p w14:paraId="4BCFAC33" w14:textId="77777777" w:rsidR="002F7E70" w:rsidRPr="002F7E70" w:rsidRDefault="002F7E70">
      <w:pPr>
        <w:pStyle w:val="TableofFigures"/>
        <w:tabs>
          <w:tab w:val="right" w:leader="dot" w:pos="8895"/>
        </w:tabs>
        <w:spacing w:line="360" w:lineRule="auto"/>
        <w:rPr>
          <w:ins w:id="3228" w:author="Thảo Nguyễn Kim" w:date="2019-03-13T13:30:00Z"/>
          <w:rFonts w:eastAsiaTheme="minorEastAsia"/>
          <w:noProof/>
          <w:szCs w:val="26"/>
          <w:lang w:val="en-US"/>
          <w:rPrChange w:id="3229" w:author="Thảo Nguyễn Kim" w:date="2019-03-13T13:30:00Z">
            <w:rPr>
              <w:ins w:id="3230" w:author="Thảo Nguyễn Kim" w:date="2019-03-13T13:30:00Z"/>
              <w:rFonts w:asciiTheme="minorHAnsi" w:eastAsiaTheme="minorEastAsia" w:hAnsiTheme="minorHAnsi" w:cstheme="minorBidi"/>
              <w:noProof/>
              <w:sz w:val="22"/>
              <w:lang w:val="en-US"/>
            </w:rPr>
          </w:rPrChange>
        </w:rPr>
        <w:pPrChange w:id="3231" w:author="Thảo Nguyễn Kim" w:date="2019-03-13T13:30:00Z">
          <w:pPr>
            <w:pStyle w:val="TableofFigures"/>
            <w:tabs>
              <w:tab w:val="right" w:leader="dot" w:pos="8895"/>
            </w:tabs>
          </w:pPr>
        </w:pPrChange>
      </w:pPr>
      <w:ins w:id="3232" w:author="Thảo Nguyễn Kim" w:date="2019-03-13T13:30:00Z">
        <w:r w:rsidRPr="002F7E70">
          <w:rPr>
            <w:rStyle w:val="Hyperlink"/>
            <w:rFonts w:eastAsia="SimSun"/>
            <w:noProof/>
            <w:szCs w:val="26"/>
            <w:rPrChange w:id="3233" w:author="Thảo Nguyễn Kim" w:date="2019-03-13T13:30:00Z">
              <w:rPr>
                <w:rStyle w:val="Hyperlink"/>
                <w:rFonts w:eastAsia="SimSun"/>
                <w:noProof/>
              </w:rPr>
            </w:rPrChange>
          </w:rPr>
          <w:fldChar w:fldCharType="begin"/>
        </w:r>
        <w:r w:rsidRPr="002F7E70">
          <w:rPr>
            <w:rStyle w:val="Hyperlink"/>
            <w:rFonts w:eastAsia="SimSun"/>
            <w:noProof/>
            <w:szCs w:val="26"/>
            <w:rPrChange w:id="3234" w:author="Thảo Nguyễn Kim" w:date="2019-03-13T13:30:00Z">
              <w:rPr>
                <w:rStyle w:val="Hyperlink"/>
                <w:rFonts w:eastAsia="SimSun"/>
                <w:noProof/>
              </w:rPr>
            </w:rPrChange>
          </w:rPr>
          <w:instrText xml:space="preserve"> </w:instrText>
        </w:r>
        <w:r w:rsidRPr="002F7E70">
          <w:rPr>
            <w:noProof/>
            <w:szCs w:val="26"/>
            <w:rPrChange w:id="3235" w:author="Thảo Nguyễn Kim" w:date="2019-03-13T13:30:00Z">
              <w:rPr>
                <w:noProof/>
              </w:rPr>
            </w:rPrChange>
          </w:rPr>
          <w:instrText>HYPERLINK \l "_Toc3376249"</w:instrText>
        </w:r>
        <w:r w:rsidRPr="002F7E70">
          <w:rPr>
            <w:rStyle w:val="Hyperlink"/>
            <w:rFonts w:eastAsia="SimSun"/>
            <w:noProof/>
            <w:szCs w:val="26"/>
            <w:rPrChange w:id="3236"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237" w:author="Thảo Nguyễn Kim" w:date="2019-03-13T13:30:00Z">
              <w:rPr>
                <w:rStyle w:val="Hyperlink"/>
                <w:rFonts w:eastAsia="SimSun"/>
                <w:noProof/>
              </w:rPr>
            </w:rPrChange>
          </w:rPr>
          <w:fldChar w:fldCharType="separate"/>
        </w:r>
        <w:r w:rsidRPr="002F7E70">
          <w:rPr>
            <w:rStyle w:val="Hyperlink"/>
            <w:rFonts w:eastAsia="SimSun"/>
            <w:noProof/>
            <w:szCs w:val="26"/>
            <w:rPrChange w:id="3238" w:author="Thảo Nguyễn Kim" w:date="2019-03-13T13:30:00Z">
              <w:rPr>
                <w:rStyle w:val="Hyperlink"/>
                <w:rFonts w:eastAsia="SimSun"/>
                <w:noProof/>
              </w:rPr>
            </w:rPrChange>
          </w:rPr>
          <w:t>Bảng 3. 2 – Bảng mô tả và kí hiệu một số Event đặc biệt.</w:t>
        </w:r>
        <w:r w:rsidRPr="002F7E70">
          <w:rPr>
            <w:noProof/>
            <w:webHidden/>
            <w:szCs w:val="26"/>
            <w:rPrChange w:id="3239" w:author="Thảo Nguyễn Kim" w:date="2019-03-13T13:30:00Z">
              <w:rPr>
                <w:noProof/>
                <w:webHidden/>
              </w:rPr>
            </w:rPrChange>
          </w:rPr>
          <w:tab/>
        </w:r>
        <w:r w:rsidRPr="002F7E70">
          <w:rPr>
            <w:noProof/>
            <w:webHidden/>
            <w:szCs w:val="26"/>
            <w:rPrChange w:id="3240" w:author="Thảo Nguyễn Kim" w:date="2019-03-13T13:30:00Z">
              <w:rPr>
                <w:noProof/>
                <w:webHidden/>
              </w:rPr>
            </w:rPrChange>
          </w:rPr>
          <w:fldChar w:fldCharType="begin"/>
        </w:r>
        <w:r w:rsidRPr="002F7E70">
          <w:rPr>
            <w:noProof/>
            <w:webHidden/>
            <w:szCs w:val="26"/>
            <w:rPrChange w:id="3241" w:author="Thảo Nguyễn Kim" w:date="2019-03-13T13:30:00Z">
              <w:rPr>
                <w:noProof/>
                <w:webHidden/>
              </w:rPr>
            </w:rPrChange>
          </w:rPr>
          <w:instrText xml:space="preserve"> PAGEREF _Toc3376249 \h </w:instrText>
        </w:r>
      </w:ins>
      <w:r w:rsidRPr="002F7E70">
        <w:rPr>
          <w:noProof/>
          <w:webHidden/>
          <w:szCs w:val="26"/>
          <w:rPrChange w:id="3242" w:author="Thảo Nguyễn Kim" w:date="2019-03-13T13:30:00Z">
            <w:rPr>
              <w:noProof/>
              <w:webHidden/>
              <w:szCs w:val="26"/>
            </w:rPr>
          </w:rPrChange>
        </w:rPr>
      </w:r>
      <w:r w:rsidRPr="002F7E70">
        <w:rPr>
          <w:noProof/>
          <w:webHidden/>
          <w:szCs w:val="26"/>
          <w:rPrChange w:id="3243" w:author="Thảo Nguyễn Kim" w:date="2019-03-13T13:30:00Z">
            <w:rPr>
              <w:noProof/>
              <w:webHidden/>
            </w:rPr>
          </w:rPrChange>
        </w:rPr>
        <w:fldChar w:fldCharType="separate"/>
      </w:r>
      <w:ins w:id="3244" w:author="Thảo Nguyễn Kim" w:date="2019-03-13T13:30:00Z">
        <w:r w:rsidRPr="002F7E70">
          <w:rPr>
            <w:noProof/>
            <w:webHidden/>
            <w:szCs w:val="26"/>
            <w:rPrChange w:id="3245" w:author="Thảo Nguyễn Kim" w:date="2019-03-13T13:30:00Z">
              <w:rPr>
                <w:noProof/>
                <w:webHidden/>
              </w:rPr>
            </w:rPrChange>
          </w:rPr>
          <w:t>29</w:t>
        </w:r>
        <w:r w:rsidRPr="002F7E70">
          <w:rPr>
            <w:noProof/>
            <w:webHidden/>
            <w:szCs w:val="26"/>
            <w:rPrChange w:id="3246" w:author="Thảo Nguyễn Kim" w:date="2019-03-13T13:30:00Z">
              <w:rPr>
                <w:noProof/>
                <w:webHidden/>
              </w:rPr>
            </w:rPrChange>
          </w:rPr>
          <w:fldChar w:fldCharType="end"/>
        </w:r>
        <w:r w:rsidRPr="002F7E70">
          <w:rPr>
            <w:rStyle w:val="Hyperlink"/>
            <w:rFonts w:eastAsia="SimSun"/>
            <w:noProof/>
            <w:szCs w:val="26"/>
            <w:rPrChange w:id="3247" w:author="Thảo Nguyễn Kim" w:date="2019-03-13T13:30:00Z">
              <w:rPr>
                <w:rStyle w:val="Hyperlink"/>
                <w:rFonts w:eastAsia="SimSun"/>
                <w:noProof/>
              </w:rPr>
            </w:rPrChange>
          </w:rPr>
          <w:fldChar w:fldCharType="end"/>
        </w:r>
      </w:ins>
    </w:p>
    <w:p w14:paraId="790E0082" w14:textId="77777777" w:rsidR="002F7E70" w:rsidRPr="002F7E70" w:rsidRDefault="002F7E70">
      <w:pPr>
        <w:pStyle w:val="TableofFigures"/>
        <w:tabs>
          <w:tab w:val="right" w:leader="dot" w:pos="8895"/>
        </w:tabs>
        <w:spacing w:line="360" w:lineRule="auto"/>
        <w:rPr>
          <w:ins w:id="3248" w:author="Thảo Nguyễn Kim" w:date="2019-03-13T13:30:00Z"/>
          <w:rFonts w:eastAsiaTheme="minorEastAsia"/>
          <w:noProof/>
          <w:szCs w:val="26"/>
          <w:lang w:val="en-US"/>
          <w:rPrChange w:id="3249" w:author="Thảo Nguyễn Kim" w:date="2019-03-13T13:30:00Z">
            <w:rPr>
              <w:ins w:id="3250" w:author="Thảo Nguyễn Kim" w:date="2019-03-13T13:30:00Z"/>
              <w:rFonts w:asciiTheme="minorHAnsi" w:eastAsiaTheme="minorEastAsia" w:hAnsiTheme="minorHAnsi" w:cstheme="minorBidi"/>
              <w:noProof/>
              <w:sz w:val="22"/>
              <w:lang w:val="en-US"/>
            </w:rPr>
          </w:rPrChange>
        </w:rPr>
        <w:pPrChange w:id="3251" w:author="Thảo Nguyễn Kim" w:date="2019-03-13T13:30:00Z">
          <w:pPr>
            <w:pStyle w:val="TableofFigures"/>
            <w:tabs>
              <w:tab w:val="right" w:leader="dot" w:pos="8895"/>
            </w:tabs>
          </w:pPr>
        </w:pPrChange>
      </w:pPr>
      <w:ins w:id="3252" w:author="Thảo Nguyễn Kim" w:date="2019-03-13T13:30:00Z">
        <w:r w:rsidRPr="002F7E70">
          <w:rPr>
            <w:rStyle w:val="Hyperlink"/>
            <w:rFonts w:eastAsia="SimSun"/>
            <w:noProof/>
            <w:szCs w:val="26"/>
            <w:rPrChange w:id="3253" w:author="Thảo Nguyễn Kim" w:date="2019-03-13T13:30:00Z">
              <w:rPr>
                <w:rStyle w:val="Hyperlink"/>
                <w:rFonts w:eastAsia="SimSun"/>
                <w:noProof/>
              </w:rPr>
            </w:rPrChange>
          </w:rPr>
          <w:fldChar w:fldCharType="begin"/>
        </w:r>
        <w:r w:rsidRPr="002F7E70">
          <w:rPr>
            <w:rStyle w:val="Hyperlink"/>
            <w:rFonts w:eastAsia="SimSun"/>
            <w:noProof/>
            <w:szCs w:val="26"/>
            <w:rPrChange w:id="3254" w:author="Thảo Nguyễn Kim" w:date="2019-03-13T13:30:00Z">
              <w:rPr>
                <w:rStyle w:val="Hyperlink"/>
                <w:rFonts w:eastAsia="SimSun"/>
                <w:noProof/>
              </w:rPr>
            </w:rPrChange>
          </w:rPr>
          <w:instrText xml:space="preserve"> </w:instrText>
        </w:r>
        <w:r w:rsidRPr="002F7E70">
          <w:rPr>
            <w:noProof/>
            <w:szCs w:val="26"/>
            <w:rPrChange w:id="3255" w:author="Thảo Nguyễn Kim" w:date="2019-03-13T13:30:00Z">
              <w:rPr>
                <w:noProof/>
              </w:rPr>
            </w:rPrChange>
          </w:rPr>
          <w:instrText>HYPERLINK \l "_Toc3376250"</w:instrText>
        </w:r>
        <w:r w:rsidRPr="002F7E70">
          <w:rPr>
            <w:rStyle w:val="Hyperlink"/>
            <w:rFonts w:eastAsia="SimSun"/>
            <w:noProof/>
            <w:szCs w:val="26"/>
            <w:rPrChange w:id="3256"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257" w:author="Thảo Nguyễn Kim" w:date="2019-03-13T13:30:00Z">
              <w:rPr>
                <w:rStyle w:val="Hyperlink"/>
                <w:rFonts w:eastAsia="SimSun"/>
                <w:noProof/>
              </w:rPr>
            </w:rPrChange>
          </w:rPr>
          <w:fldChar w:fldCharType="separate"/>
        </w:r>
        <w:r w:rsidRPr="002F7E70">
          <w:rPr>
            <w:rStyle w:val="Hyperlink"/>
            <w:rFonts w:eastAsia="SimSun"/>
            <w:noProof/>
            <w:szCs w:val="26"/>
            <w:rPrChange w:id="3258" w:author="Thảo Nguyễn Kim" w:date="2019-03-13T13:30:00Z">
              <w:rPr>
                <w:rStyle w:val="Hyperlink"/>
                <w:rFonts w:eastAsia="SimSun"/>
                <w:noProof/>
              </w:rPr>
            </w:rPrChange>
          </w:rPr>
          <w:t>Bảng 5. 1 – Chi tiết các thuộc tính thêm vào UserTask.</w:t>
        </w:r>
        <w:r w:rsidRPr="002F7E70">
          <w:rPr>
            <w:noProof/>
            <w:webHidden/>
            <w:szCs w:val="26"/>
            <w:rPrChange w:id="3259" w:author="Thảo Nguyễn Kim" w:date="2019-03-13T13:30:00Z">
              <w:rPr>
                <w:noProof/>
                <w:webHidden/>
              </w:rPr>
            </w:rPrChange>
          </w:rPr>
          <w:tab/>
        </w:r>
        <w:r w:rsidRPr="002F7E70">
          <w:rPr>
            <w:noProof/>
            <w:webHidden/>
            <w:szCs w:val="26"/>
            <w:rPrChange w:id="3260" w:author="Thảo Nguyễn Kim" w:date="2019-03-13T13:30:00Z">
              <w:rPr>
                <w:noProof/>
                <w:webHidden/>
              </w:rPr>
            </w:rPrChange>
          </w:rPr>
          <w:fldChar w:fldCharType="begin"/>
        </w:r>
        <w:r w:rsidRPr="002F7E70">
          <w:rPr>
            <w:noProof/>
            <w:webHidden/>
            <w:szCs w:val="26"/>
            <w:rPrChange w:id="3261" w:author="Thảo Nguyễn Kim" w:date="2019-03-13T13:30:00Z">
              <w:rPr>
                <w:noProof/>
                <w:webHidden/>
              </w:rPr>
            </w:rPrChange>
          </w:rPr>
          <w:instrText xml:space="preserve"> PAGEREF _Toc3376250 \h </w:instrText>
        </w:r>
      </w:ins>
      <w:r w:rsidRPr="002F7E70">
        <w:rPr>
          <w:noProof/>
          <w:webHidden/>
          <w:szCs w:val="26"/>
          <w:rPrChange w:id="3262" w:author="Thảo Nguyễn Kim" w:date="2019-03-13T13:30:00Z">
            <w:rPr>
              <w:noProof/>
              <w:webHidden/>
              <w:szCs w:val="26"/>
            </w:rPr>
          </w:rPrChange>
        </w:rPr>
      </w:r>
      <w:r w:rsidRPr="002F7E70">
        <w:rPr>
          <w:noProof/>
          <w:webHidden/>
          <w:szCs w:val="26"/>
          <w:rPrChange w:id="3263" w:author="Thảo Nguyễn Kim" w:date="2019-03-13T13:30:00Z">
            <w:rPr>
              <w:noProof/>
              <w:webHidden/>
            </w:rPr>
          </w:rPrChange>
        </w:rPr>
        <w:fldChar w:fldCharType="separate"/>
      </w:r>
      <w:ins w:id="3264" w:author="Thảo Nguyễn Kim" w:date="2019-03-13T13:30:00Z">
        <w:r w:rsidRPr="002F7E70">
          <w:rPr>
            <w:noProof/>
            <w:webHidden/>
            <w:szCs w:val="26"/>
            <w:rPrChange w:id="3265" w:author="Thảo Nguyễn Kim" w:date="2019-03-13T13:30:00Z">
              <w:rPr>
                <w:noProof/>
                <w:webHidden/>
              </w:rPr>
            </w:rPrChange>
          </w:rPr>
          <w:t>70</w:t>
        </w:r>
        <w:r w:rsidRPr="002F7E70">
          <w:rPr>
            <w:noProof/>
            <w:webHidden/>
            <w:szCs w:val="26"/>
            <w:rPrChange w:id="3266" w:author="Thảo Nguyễn Kim" w:date="2019-03-13T13:30:00Z">
              <w:rPr>
                <w:noProof/>
                <w:webHidden/>
              </w:rPr>
            </w:rPrChange>
          </w:rPr>
          <w:fldChar w:fldCharType="end"/>
        </w:r>
        <w:r w:rsidRPr="002F7E70">
          <w:rPr>
            <w:rStyle w:val="Hyperlink"/>
            <w:rFonts w:eastAsia="SimSun"/>
            <w:noProof/>
            <w:szCs w:val="26"/>
            <w:rPrChange w:id="3267" w:author="Thảo Nguyễn Kim" w:date="2019-03-13T13:30:00Z">
              <w:rPr>
                <w:rStyle w:val="Hyperlink"/>
                <w:rFonts w:eastAsia="SimSun"/>
                <w:noProof/>
              </w:rPr>
            </w:rPrChange>
          </w:rPr>
          <w:fldChar w:fldCharType="end"/>
        </w:r>
      </w:ins>
    </w:p>
    <w:p w14:paraId="29366F38" w14:textId="77777777" w:rsidR="002F7E70" w:rsidRPr="002F7E70" w:rsidRDefault="002F7E70">
      <w:pPr>
        <w:pStyle w:val="TableofFigures"/>
        <w:tabs>
          <w:tab w:val="right" w:leader="dot" w:pos="8895"/>
        </w:tabs>
        <w:spacing w:line="360" w:lineRule="auto"/>
        <w:rPr>
          <w:ins w:id="3268" w:author="Thảo Nguyễn Kim" w:date="2019-03-13T13:30:00Z"/>
          <w:rFonts w:eastAsiaTheme="minorEastAsia"/>
          <w:noProof/>
          <w:szCs w:val="26"/>
          <w:lang w:val="en-US"/>
          <w:rPrChange w:id="3269" w:author="Thảo Nguyễn Kim" w:date="2019-03-13T13:30:00Z">
            <w:rPr>
              <w:ins w:id="3270" w:author="Thảo Nguyễn Kim" w:date="2019-03-13T13:30:00Z"/>
              <w:rFonts w:asciiTheme="minorHAnsi" w:eastAsiaTheme="minorEastAsia" w:hAnsiTheme="minorHAnsi" w:cstheme="minorBidi"/>
              <w:noProof/>
              <w:sz w:val="22"/>
              <w:lang w:val="en-US"/>
            </w:rPr>
          </w:rPrChange>
        </w:rPr>
        <w:pPrChange w:id="3271" w:author="Thảo Nguyễn Kim" w:date="2019-03-13T13:30:00Z">
          <w:pPr>
            <w:pStyle w:val="TableofFigures"/>
            <w:tabs>
              <w:tab w:val="right" w:leader="dot" w:pos="8895"/>
            </w:tabs>
          </w:pPr>
        </w:pPrChange>
      </w:pPr>
      <w:ins w:id="3272" w:author="Thảo Nguyễn Kim" w:date="2019-03-13T13:30:00Z">
        <w:r w:rsidRPr="002F7E70">
          <w:rPr>
            <w:rStyle w:val="Hyperlink"/>
            <w:rFonts w:eastAsia="SimSun"/>
            <w:noProof/>
            <w:szCs w:val="26"/>
            <w:rPrChange w:id="3273" w:author="Thảo Nguyễn Kim" w:date="2019-03-13T13:30:00Z">
              <w:rPr>
                <w:rStyle w:val="Hyperlink"/>
                <w:rFonts w:eastAsia="SimSun"/>
                <w:noProof/>
              </w:rPr>
            </w:rPrChange>
          </w:rPr>
          <w:fldChar w:fldCharType="begin"/>
        </w:r>
        <w:r w:rsidRPr="002F7E70">
          <w:rPr>
            <w:rStyle w:val="Hyperlink"/>
            <w:rFonts w:eastAsia="SimSun"/>
            <w:noProof/>
            <w:szCs w:val="26"/>
            <w:rPrChange w:id="3274" w:author="Thảo Nguyễn Kim" w:date="2019-03-13T13:30:00Z">
              <w:rPr>
                <w:rStyle w:val="Hyperlink"/>
                <w:rFonts w:eastAsia="SimSun"/>
                <w:noProof/>
              </w:rPr>
            </w:rPrChange>
          </w:rPr>
          <w:instrText xml:space="preserve"> </w:instrText>
        </w:r>
        <w:r w:rsidRPr="002F7E70">
          <w:rPr>
            <w:noProof/>
            <w:szCs w:val="26"/>
            <w:rPrChange w:id="3275" w:author="Thảo Nguyễn Kim" w:date="2019-03-13T13:30:00Z">
              <w:rPr>
                <w:noProof/>
              </w:rPr>
            </w:rPrChange>
          </w:rPr>
          <w:instrText>HYPERLINK \l "_Toc3376251"</w:instrText>
        </w:r>
        <w:r w:rsidRPr="002F7E70">
          <w:rPr>
            <w:rStyle w:val="Hyperlink"/>
            <w:rFonts w:eastAsia="SimSun"/>
            <w:noProof/>
            <w:szCs w:val="26"/>
            <w:rPrChange w:id="3276"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277" w:author="Thảo Nguyễn Kim" w:date="2019-03-13T13:30:00Z">
              <w:rPr>
                <w:rStyle w:val="Hyperlink"/>
                <w:rFonts w:eastAsia="SimSun"/>
                <w:noProof/>
              </w:rPr>
            </w:rPrChange>
          </w:rPr>
          <w:fldChar w:fldCharType="separate"/>
        </w:r>
        <w:r w:rsidRPr="002F7E70">
          <w:rPr>
            <w:rStyle w:val="Hyperlink"/>
            <w:rFonts w:eastAsia="SimSun"/>
            <w:noProof/>
            <w:szCs w:val="26"/>
            <w:rPrChange w:id="3278" w:author="Thảo Nguyễn Kim" w:date="2019-03-13T13:30:00Z">
              <w:rPr>
                <w:rStyle w:val="Hyperlink"/>
                <w:rFonts w:eastAsia="SimSun"/>
                <w:noProof/>
              </w:rPr>
            </w:rPrChange>
          </w:rPr>
          <w:t>Bảng 5. 2</w:t>
        </w:r>
        <w:r w:rsidRPr="002F7E70">
          <w:rPr>
            <w:rStyle w:val="Hyperlink"/>
            <w:rFonts w:eastAsia="SimSun" w:hint="eastAsia"/>
            <w:bCs/>
            <w:noProof/>
            <w:szCs w:val="26"/>
            <w:rPrChange w:id="3279" w:author="Thảo Nguyễn Kim" w:date="2019-03-13T13:30:00Z">
              <w:rPr>
                <w:rStyle w:val="Hyperlink"/>
                <w:rFonts w:ascii="TimesNewRomanPS-BoldMT" w:eastAsia="SimSun" w:hAnsi="TimesNewRomanPS-BoldMT" w:hint="eastAsia"/>
                <w:bCs/>
                <w:noProof/>
              </w:rPr>
            </w:rPrChange>
          </w:rPr>
          <w:t>–</w:t>
        </w:r>
        <w:r w:rsidRPr="002F7E70">
          <w:rPr>
            <w:rStyle w:val="Hyperlink"/>
            <w:rFonts w:eastAsia="SimSun" w:hint="eastAsia"/>
            <w:bCs/>
            <w:noProof/>
            <w:szCs w:val="26"/>
            <w:rPrChange w:id="3280" w:author="Thảo Nguyễn Kim" w:date="2019-03-13T13:30:00Z">
              <w:rPr>
                <w:rStyle w:val="Hyperlink"/>
                <w:rFonts w:ascii="TimesNewRomanPS-BoldMT" w:eastAsia="SimSun" w:hAnsi="TimesNewRomanPS-BoldMT" w:hint="eastAsia"/>
                <w:bCs/>
                <w:noProof/>
              </w:rPr>
            </w:rPrChange>
          </w:rPr>
          <w:t xml:space="preserve"> Các tài nguyên truy </w:t>
        </w:r>
        <w:r w:rsidRPr="002F7E70">
          <w:rPr>
            <w:rStyle w:val="Hyperlink"/>
            <w:rFonts w:eastAsia="SimSun"/>
            <w:bCs/>
            <w:noProof/>
            <w:szCs w:val="26"/>
            <w:rPrChange w:id="3281" w:author="Thảo Nguyễn Kim" w:date="2019-03-13T13:30:00Z">
              <w:rPr>
                <w:rStyle w:val="Hyperlink"/>
                <w:rFonts w:ascii="TimesNewRomanPS-BoldMT" w:eastAsia="SimSun" w:hAnsi="TimesNewRomanPS-BoldMT"/>
                <w:bCs/>
                <w:noProof/>
              </w:rPr>
            </w:rPrChange>
          </w:rPr>
          <w:t>cập</w:t>
        </w:r>
        <w:r w:rsidRPr="002F7E70">
          <w:rPr>
            <w:noProof/>
            <w:webHidden/>
            <w:szCs w:val="26"/>
            <w:rPrChange w:id="3282" w:author="Thảo Nguyễn Kim" w:date="2019-03-13T13:30:00Z">
              <w:rPr>
                <w:noProof/>
                <w:webHidden/>
              </w:rPr>
            </w:rPrChange>
          </w:rPr>
          <w:tab/>
        </w:r>
        <w:r w:rsidRPr="002F7E70">
          <w:rPr>
            <w:noProof/>
            <w:webHidden/>
            <w:szCs w:val="26"/>
            <w:rPrChange w:id="3283" w:author="Thảo Nguyễn Kim" w:date="2019-03-13T13:30:00Z">
              <w:rPr>
                <w:noProof/>
                <w:webHidden/>
              </w:rPr>
            </w:rPrChange>
          </w:rPr>
          <w:fldChar w:fldCharType="begin"/>
        </w:r>
        <w:r w:rsidRPr="002F7E70">
          <w:rPr>
            <w:noProof/>
            <w:webHidden/>
            <w:szCs w:val="26"/>
            <w:rPrChange w:id="3284" w:author="Thảo Nguyễn Kim" w:date="2019-03-13T13:30:00Z">
              <w:rPr>
                <w:noProof/>
                <w:webHidden/>
              </w:rPr>
            </w:rPrChange>
          </w:rPr>
          <w:instrText xml:space="preserve"> PAGEREF _Toc3376251 \h </w:instrText>
        </w:r>
      </w:ins>
      <w:r w:rsidRPr="002F7E70">
        <w:rPr>
          <w:noProof/>
          <w:webHidden/>
          <w:szCs w:val="26"/>
          <w:rPrChange w:id="3285" w:author="Thảo Nguyễn Kim" w:date="2019-03-13T13:30:00Z">
            <w:rPr>
              <w:noProof/>
              <w:webHidden/>
              <w:szCs w:val="26"/>
            </w:rPr>
          </w:rPrChange>
        </w:rPr>
      </w:r>
      <w:r w:rsidRPr="002F7E70">
        <w:rPr>
          <w:noProof/>
          <w:webHidden/>
          <w:szCs w:val="26"/>
          <w:rPrChange w:id="3286" w:author="Thảo Nguyễn Kim" w:date="2019-03-13T13:30:00Z">
            <w:rPr>
              <w:noProof/>
              <w:webHidden/>
            </w:rPr>
          </w:rPrChange>
        </w:rPr>
        <w:fldChar w:fldCharType="separate"/>
      </w:r>
      <w:ins w:id="3287" w:author="Thảo Nguyễn Kim" w:date="2019-03-13T13:30:00Z">
        <w:r w:rsidRPr="002F7E70">
          <w:rPr>
            <w:noProof/>
            <w:webHidden/>
            <w:szCs w:val="26"/>
            <w:rPrChange w:id="3288" w:author="Thảo Nguyễn Kim" w:date="2019-03-13T13:30:00Z">
              <w:rPr>
                <w:noProof/>
                <w:webHidden/>
              </w:rPr>
            </w:rPrChange>
          </w:rPr>
          <w:t>75</w:t>
        </w:r>
        <w:r w:rsidRPr="002F7E70">
          <w:rPr>
            <w:noProof/>
            <w:webHidden/>
            <w:szCs w:val="26"/>
            <w:rPrChange w:id="3289" w:author="Thảo Nguyễn Kim" w:date="2019-03-13T13:30:00Z">
              <w:rPr>
                <w:noProof/>
                <w:webHidden/>
              </w:rPr>
            </w:rPrChange>
          </w:rPr>
          <w:fldChar w:fldCharType="end"/>
        </w:r>
        <w:r w:rsidRPr="002F7E70">
          <w:rPr>
            <w:rStyle w:val="Hyperlink"/>
            <w:rFonts w:eastAsia="SimSun"/>
            <w:noProof/>
            <w:szCs w:val="26"/>
            <w:rPrChange w:id="3290" w:author="Thảo Nguyễn Kim" w:date="2019-03-13T13:30:00Z">
              <w:rPr>
                <w:rStyle w:val="Hyperlink"/>
                <w:rFonts w:eastAsia="SimSun"/>
                <w:noProof/>
              </w:rPr>
            </w:rPrChange>
          </w:rPr>
          <w:fldChar w:fldCharType="end"/>
        </w:r>
      </w:ins>
    </w:p>
    <w:p w14:paraId="285571B7" w14:textId="77777777" w:rsidR="002F7E70" w:rsidRPr="002F7E70" w:rsidRDefault="002F7E70">
      <w:pPr>
        <w:pStyle w:val="TableofFigures"/>
        <w:tabs>
          <w:tab w:val="right" w:leader="dot" w:pos="8895"/>
        </w:tabs>
        <w:spacing w:line="360" w:lineRule="auto"/>
        <w:rPr>
          <w:ins w:id="3291" w:author="Thảo Nguyễn Kim" w:date="2019-03-13T13:30:00Z"/>
          <w:rFonts w:eastAsiaTheme="minorEastAsia"/>
          <w:noProof/>
          <w:szCs w:val="26"/>
          <w:lang w:val="en-US"/>
          <w:rPrChange w:id="3292" w:author="Thảo Nguyễn Kim" w:date="2019-03-13T13:30:00Z">
            <w:rPr>
              <w:ins w:id="3293" w:author="Thảo Nguyễn Kim" w:date="2019-03-13T13:30:00Z"/>
              <w:rFonts w:asciiTheme="minorHAnsi" w:eastAsiaTheme="minorEastAsia" w:hAnsiTheme="minorHAnsi" w:cstheme="minorBidi"/>
              <w:noProof/>
              <w:sz w:val="22"/>
              <w:lang w:val="en-US"/>
            </w:rPr>
          </w:rPrChange>
        </w:rPr>
        <w:pPrChange w:id="3294" w:author="Thảo Nguyễn Kim" w:date="2019-03-13T13:30:00Z">
          <w:pPr>
            <w:pStyle w:val="TableofFigures"/>
            <w:tabs>
              <w:tab w:val="right" w:leader="dot" w:pos="8895"/>
            </w:tabs>
          </w:pPr>
        </w:pPrChange>
      </w:pPr>
      <w:ins w:id="3295" w:author="Thảo Nguyễn Kim" w:date="2019-03-13T13:30:00Z">
        <w:r w:rsidRPr="002F7E70">
          <w:rPr>
            <w:rStyle w:val="Hyperlink"/>
            <w:rFonts w:eastAsia="SimSun"/>
            <w:noProof/>
            <w:szCs w:val="26"/>
            <w:rPrChange w:id="3296" w:author="Thảo Nguyễn Kim" w:date="2019-03-13T13:30:00Z">
              <w:rPr>
                <w:rStyle w:val="Hyperlink"/>
                <w:rFonts w:eastAsia="SimSun"/>
                <w:noProof/>
              </w:rPr>
            </w:rPrChange>
          </w:rPr>
          <w:fldChar w:fldCharType="begin"/>
        </w:r>
        <w:r w:rsidRPr="002F7E70">
          <w:rPr>
            <w:rStyle w:val="Hyperlink"/>
            <w:rFonts w:eastAsia="SimSun"/>
            <w:noProof/>
            <w:szCs w:val="26"/>
            <w:rPrChange w:id="3297" w:author="Thảo Nguyễn Kim" w:date="2019-03-13T13:30:00Z">
              <w:rPr>
                <w:rStyle w:val="Hyperlink"/>
                <w:rFonts w:eastAsia="SimSun"/>
                <w:noProof/>
              </w:rPr>
            </w:rPrChange>
          </w:rPr>
          <w:instrText xml:space="preserve"> </w:instrText>
        </w:r>
        <w:r w:rsidRPr="002F7E70">
          <w:rPr>
            <w:noProof/>
            <w:szCs w:val="26"/>
            <w:rPrChange w:id="3298" w:author="Thảo Nguyễn Kim" w:date="2019-03-13T13:30:00Z">
              <w:rPr>
                <w:noProof/>
              </w:rPr>
            </w:rPrChange>
          </w:rPr>
          <w:instrText>HYPERLINK \l "_Toc3376252"</w:instrText>
        </w:r>
        <w:r w:rsidRPr="002F7E70">
          <w:rPr>
            <w:rStyle w:val="Hyperlink"/>
            <w:rFonts w:eastAsia="SimSun"/>
            <w:noProof/>
            <w:szCs w:val="26"/>
            <w:rPrChange w:id="3299"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300" w:author="Thảo Nguyễn Kim" w:date="2019-03-13T13:30:00Z">
              <w:rPr>
                <w:rStyle w:val="Hyperlink"/>
                <w:rFonts w:eastAsia="SimSun"/>
                <w:noProof/>
              </w:rPr>
            </w:rPrChange>
          </w:rPr>
          <w:fldChar w:fldCharType="separate"/>
        </w:r>
        <w:r w:rsidRPr="002F7E70">
          <w:rPr>
            <w:rStyle w:val="Hyperlink"/>
            <w:rFonts w:eastAsia="SimSun"/>
            <w:noProof/>
            <w:szCs w:val="26"/>
            <w:rPrChange w:id="3301" w:author="Thảo Nguyễn Kim" w:date="2019-03-13T13:30:00Z">
              <w:rPr>
                <w:rStyle w:val="Hyperlink"/>
                <w:rFonts w:eastAsia="SimSun"/>
                <w:noProof/>
              </w:rPr>
            </w:rPrChange>
          </w:rPr>
          <w:t>Bảng 5. 3– Các phương thức truy cập tài nguyên</w:t>
        </w:r>
        <w:r w:rsidRPr="002F7E70">
          <w:rPr>
            <w:noProof/>
            <w:webHidden/>
            <w:szCs w:val="26"/>
            <w:rPrChange w:id="3302" w:author="Thảo Nguyễn Kim" w:date="2019-03-13T13:30:00Z">
              <w:rPr>
                <w:noProof/>
                <w:webHidden/>
              </w:rPr>
            </w:rPrChange>
          </w:rPr>
          <w:tab/>
        </w:r>
        <w:r w:rsidRPr="002F7E70">
          <w:rPr>
            <w:noProof/>
            <w:webHidden/>
            <w:szCs w:val="26"/>
            <w:rPrChange w:id="3303" w:author="Thảo Nguyễn Kim" w:date="2019-03-13T13:30:00Z">
              <w:rPr>
                <w:noProof/>
                <w:webHidden/>
              </w:rPr>
            </w:rPrChange>
          </w:rPr>
          <w:fldChar w:fldCharType="begin"/>
        </w:r>
        <w:r w:rsidRPr="002F7E70">
          <w:rPr>
            <w:noProof/>
            <w:webHidden/>
            <w:szCs w:val="26"/>
            <w:rPrChange w:id="3304" w:author="Thảo Nguyễn Kim" w:date="2019-03-13T13:30:00Z">
              <w:rPr>
                <w:noProof/>
                <w:webHidden/>
              </w:rPr>
            </w:rPrChange>
          </w:rPr>
          <w:instrText xml:space="preserve"> PAGEREF _Toc3376252 \h </w:instrText>
        </w:r>
      </w:ins>
      <w:r w:rsidRPr="002F7E70">
        <w:rPr>
          <w:noProof/>
          <w:webHidden/>
          <w:szCs w:val="26"/>
          <w:rPrChange w:id="3305" w:author="Thảo Nguyễn Kim" w:date="2019-03-13T13:30:00Z">
            <w:rPr>
              <w:noProof/>
              <w:webHidden/>
              <w:szCs w:val="26"/>
            </w:rPr>
          </w:rPrChange>
        </w:rPr>
      </w:r>
      <w:r w:rsidRPr="002F7E70">
        <w:rPr>
          <w:noProof/>
          <w:webHidden/>
          <w:szCs w:val="26"/>
          <w:rPrChange w:id="3306" w:author="Thảo Nguyễn Kim" w:date="2019-03-13T13:30:00Z">
            <w:rPr>
              <w:noProof/>
              <w:webHidden/>
            </w:rPr>
          </w:rPrChange>
        </w:rPr>
        <w:fldChar w:fldCharType="separate"/>
      </w:r>
      <w:ins w:id="3307" w:author="Thảo Nguyễn Kim" w:date="2019-03-13T13:30:00Z">
        <w:r w:rsidRPr="002F7E70">
          <w:rPr>
            <w:noProof/>
            <w:webHidden/>
            <w:szCs w:val="26"/>
            <w:rPrChange w:id="3308" w:author="Thảo Nguyễn Kim" w:date="2019-03-13T13:30:00Z">
              <w:rPr>
                <w:noProof/>
                <w:webHidden/>
              </w:rPr>
            </w:rPrChange>
          </w:rPr>
          <w:t>75</w:t>
        </w:r>
        <w:r w:rsidRPr="002F7E70">
          <w:rPr>
            <w:noProof/>
            <w:webHidden/>
            <w:szCs w:val="26"/>
            <w:rPrChange w:id="3309" w:author="Thảo Nguyễn Kim" w:date="2019-03-13T13:30:00Z">
              <w:rPr>
                <w:noProof/>
                <w:webHidden/>
              </w:rPr>
            </w:rPrChange>
          </w:rPr>
          <w:fldChar w:fldCharType="end"/>
        </w:r>
        <w:r w:rsidRPr="002F7E70">
          <w:rPr>
            <w:rStyle w:val="Hyperlink"/>
            <w:rFonts w:eastAsia="SimSun"/>
            <w:noProof/>
            <w:szCs w:val="26"/>
            <w:rPrChange w:id="3310" w:author="Thảo Nguyễn Kim" w:date="2019-03-13T13:30:00Z">
              <w:rPr>
                <w:rStyle w:val="Hyperlink"/>
                <w:rFonts w:eastAsia="SimSun"/>
                <w:noProof/>
              </w:rPr>
            </w:rPrChange>
          </w:rPr>
          <w:fldChar w:fldCharType="end"/>
        </w:r>
      </w:ins>
    </w:p>
    <w:p w14:paraId="70F8400F" w14:textId="77777777" w:rsidR="002F7E70" w:rsidRPr="002F7E70" w:rsidRDefault="002F7E70">
      <w:pPr>
        <w:pStyle w:val="TableofFigures"/>
        <w:tabs>
          <w:tab w:val="right" w:leader="dot" w:pos="8895"/>
        </w:tabs>
        <w:spacing w:line="360" w:lineRule="auto"/>
        <w:rPr>
          <w:ins w:id="3311" w:author="Thảo Nguyễn Kim" w:date="2019-03-13T13:30:00Z"/>
          <w:rFonts w:eastAsiaTheme="minorEastAsia"/>
          <w:noProof/>
          <w:szCs w:val="26"/>
          <w:lang w:val="en-US"/>
          <w:rPrChange w:id="3312" w:author="Thảo Nguyễn Kim" w:date="2019-03-13T13:30:00Z">
            <w:rPr>
              <w:ins w:id="3313" w:author="Thảo Nguyễn Kim" w:date="2019-03-13T13:30:00Z"/>
              <w:rFonts w:asciiTheme="minorHAnsi" w:eastAsiaTheme="minorEastAsia" w:hAnsiTheme="minorHAnsi" w:cstheme="minorBidi"/>
              <w:noProof/>
              <w:sz w:val="22"/>
              <w:lang w:val="en-US"/>
            </w:rPr>
          </w:rPrChange>
        </w:rPr>
        <w:pPrChange w:id="3314" w:author="Thảo Nguyễn Kim" w:date="2019-03-13T13:30:00Z">
          <w:pPr>
            <w:pStyle w:val="TableofFigures"/>
            <w:tabs>
              <w:tab w:val="right" w:leader="dot" w:pos="8895"/>
            </w:tabs>
          </w:pPr>
        </w:pPrChange>
      </w:pPr>
      <w:ins w:id="3315" w:author="Thảo Nguyễn Kim" w:date="2019-03-13T13:30:00Z">
        <w:r w:rsidRPr="002F7E70">
          <w:rPr>
            <w:rStyle w:val="Hyperlink"/>
            <w:rFonts w:eastAsia="SimSun"/>
            <w:noProof/>
            <w:szCs w:val="26"/>
            <w:rPrChange w:id="3316" w:author="Thảo Nguyễn Kim" w:date="2019-03-13T13:30:00Z">
              <w:rPr>
                <w:rStyle w:val="Hyperlink"/>
                <w:rFonts w:eastAsia="SimSun"/>
                <w:noProof/>
              </w:rPr>
            </w:rPrChange>
          </w:rPr>
          <w:fldChar w:fldCharType="begin"/>
        </w:r>
        <w:r w:rsidRPr="002F7E70">
          <w:rPr>
            <w:rStyle w:val="Hyperlink"/>
            <w:rFonts w:eastAsia="SimSun"/>
            <w:noProof/>
            <w:szCs w:val="26"/>
            <w:rPrChange w:id="3317" w:author="Thảo Nguyễn Kim" w:date="2019-03-13T13:30:00Z">
              <w:rPr>
                <w:rStyle w:val="Hyperlink"/>
                <w:rFonts w:eastAsia="SimSun"/>
                <w:noProof/>
              </w:rPr>
            </w:rPrChange>
          </w:rPr>
          <w:instrText xml:space="preserve"> </w:instrText>
        </w:r>
        <w:r w:rsidRPr="002F7E70">
          <w:rPr>
            <w:noProof/>
            <w:szCs w:val="26"/>
            <w:rPrChange w:id="3318" w:author="Thảo Nguyễn Kim" w:date="2019-03-13T13:30:00Z">
              <w:rPr>
                <w:noProof/>
              </w:rPr>
            </w:rPrChange>
          </w:rPr>
          <w:instrText>HYPERLINK \l "_Toc3376253"</w:instrText>
        </w:r>
        <w:r w:rsidRPr="002F7E70">
          <w:rPr>
            <w:rStyle w:val="Hyperlink"/>
            <w:rFonts w:eastAsia="SimSun"/>
            <w:noProof/>
            <w:szCs w:val="26"/>
            <w:rPrChange w:id="3319"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320" w:author="Thảo Nguyễn Kim" w:date="2019-03-13T13:30:00Z">
              <w:rPr>
                <w:rStyle w:val="Hyperlink"/>
                <w:rFonts w:eastAsia="SimSun"/>
                <w:noProof/>
              </w:rPr>
            </w:rPrChange>
          </w:rPr>
          <w:fldChar w:fldCharType="separate"/>
        </w:r>
        <w:r w:rsidRPr="002F7E70">
          <w:rPr>
            <w:rStyle w:val="Hyperlink"/>
            <w:rFonts w:eastAsia="SimSun"/>
            <w:noProof/>
            <w:szCs w:val="26"/>
            <w:rPrChange w:id="3321" w:author="Thảo Nguyễn Kim" w:date="2019-03-13T13:30:00Z">
              <w:rPr>
                <w:rStyle w:val="Hyperlink"/>
                <w:rFonts w:eastAsia="SimSun"/>
                <w:noProof/>
              </w:rPr>
            </w:rPrChange>
          </w:rPr>
          <w:t>Bảng 5. 4- Chi tiết các form control đươc thêm vào cấu trúc SDK.</w:t>
        </w:r>
        <w:r w:rsidRPr="002F7E70">
          <w:rPr>
            <w:noProof/>
            <w:webHidden/>
            <w:szCs w:val="26"/>
            <w:rPrChange w:id="3322" w:author="Thảo Nguyễn Kim" w:date="2019-03-13T13:30:00Z">
              <w:rPr>
                <w:noProof/>
                <w:webHidden/>
              </w:rPr>
            </w:rPrChange>
          </w:rPr>
          <w:tab/>
        </w:r>
        <w:r w:rsidRPr="002F7E70">
          <w:rPr>
            <w:noProof/>
            <w:webHidden/>
            <w:szCs w:val="26"/>
            <w:rPrChange w:id="3323" w:author="Thảo Nguyễn Kim" w:date="2019-03-13T13:30:00Z">
              <w:rPr>
                <w:noProof/>
                <w:webHidden/>
              </w:rPr>
            </w:rPrChange>
          </w:rPr>
          <w:fldChar w:fldCharType="begin"/>
        </w:r>
        <w:r w:rsidRPr="002F7E70">
          <w:rPr>
            <w:noProof/>
            <w:webHidden/>
            <w:szCs w:val="26"/>
            <w:rPrChange w:id="3324" w:author="Thảo Nguyễn Kim" w:date="2019-03-13T13:30:00Z">
              <w:rPr>
                <w:noProof/>
                <w:webHidden/>
              </w:rPr>
            </w:rPrChange>
          </w:rPr>
          <w:instrText xml:space="preserve"> PAGEREF _Toc3376253 \h </w:instrText>
        </w:r>
      </w:ins>
      <w:r w:rsidRPr="002F7E70">
        <w:rPr>
          <w:noProof/>
          <w:webHidden/>
          <w:szCs w:val="26"/>
          <w:rPrChange w:id="3325" w:author="Thảo Nguyễn Kim" w:date="2019-03-13T13:30:00Z">
            <w:rPr>
              <w:noProof/>
              <w:webHidden/>
              <w:szCs w:val="26"/>
            </w:rPr>
          </w:rPrChange>
        </w:rPr>
      </w:r>
      <w:r w:rsidRPr="002F7E70">
        <w:rPr>
          <w:noProof/>
          <w:webHidden/>
          <w:szCs w:val="26"/>
          <w:rPrChange w:id="3326" w:author="Thảo Nguyễn Kim" w:date="2019-03-13T13:30:00Z">
            <w:rPr>
              <w:noProof/>
              <w:webHidden/>
            </w:rPr>
          </w:rPrChange>
        </w:rPr>
        <w:fldChar w:fldCharType="separate"/>
      </w:r>
      <w:ins w:id="3327" w:author="Thảo Nguyễn Kim" w:date="2019-03-13T13:30:00Z">
        <w:r w:rsidRPr="002F7E70">
          <w:rPr>
            <w:noProof/>
            <w:webHidden/>
            <w:szCs w:val="26"/>
            <w:rPrChange w:id="3328" w:author="Thảo Nguyễn Kim" w:date="2019-03-13T13:30:00Z">
              <w:rPr>
                <w:noProof/>
                <w:webHidden/>
              </w:rPr>
            </w:rPrChange>
          </w:rPr>
          <w:t>77</w:t>
        </w:r>
        <w:r w:rsidRPr="002F7E70">
          <w:rPr>
            <w:noProof/>
            <w:webHidden/>
            <w:szCs w:val="26"/>
            <w:rPrChange w:id="3329" w:author="Thảo Nguyễn Kim" w:date="2019-03-13T13:30:00Z">
              <w:rPr>
                <w:noProof/>
                <w:webHidden/>
              </w:rPr>
            </w:rPrChange>
          </w:rPr>
          <w:fldChar w:fldCharType="end"/>
        </w:r>
        <w:r w:rsidRPr="002F7E70">
          <w:rPr>
            <w:rStyle w:val="Hyperlink"/>
            <w:rFonts w:eastAsia="SimSun"/>
            <w:noProof/>
            <w:szCs w:val="26"/>
            <w:rPrChange w:id="3330" w:author="Thảo Nguyễn Kim" w:date="2019-03-13T13:30:00Z">
              <w:rPr>
                <w:rStyle w:val="Hyperlink"/>
                <w:rFonts w:eastAsia="SimSun"/>
                <w:noProof/>
              </w:rPr>
            </w:rPrChange>
          </w:rPr>
          <w:fldChar w:fldCharType="end"/>
        </w:r>
      </w:ins>
    </w:p>
    <w:p w14:paraId="7EBE83B2" w14:textId="77777777" w:rsidR="002F7E70" w:rsidRPr="002F7E70" w:rsidRDefault="002F7E70">
      <w:pPr>
        <w:pStyle w:val="TableofFigures"/>
        <w:tabs>
          <w:tab w:val="right" w:leader="dot" w:pos="8895"/>
        </w:tabs>
        <w:spacing w:line="360" w:lineRule="auto"/>
        <w:rPr>
          <w:ins w:id="3331" w:author="Thảo Nguyễn Kim" w:date="2019-03-13T13:30:00Z"/>
          <w:rFonts w:eastAsiaTheme="minorEastAsia"/>
          <w:noProof/>
          <w:szCs w:val="26"/>
          <w:lang w:val="en-US"/>
          <w:rPrChange w:id="3332" w:author="Thảo Nguyễn Kim" w:date="2019-03-13T13:30:00Z">
            <w:rPr>
              <w:ins w:id="3333" w:author="Thảo Nguyễn Kim" w:date="2019-03-13T13:30:00Z"/>
              <w:rFonts w:asciiTheme="minorHAnsi" w:eastAsiaTheme="minorEastAsia" w:hAnsiTheme="minorHAnsi" w:cstheme="minorBidi"/>
              <w:noProof/>
              <w:sz w:val="22"/>
              <w:lang w:val="en-US"/>
            </w:rPr>
          </w:rPrChange>
        </w:rPr>
        <w:pPrChange w:id="3334" w:author="Thảo Nguyễn Kim" w:date="2019-03-13T13:30:00Z">
          <w:pPr>
            <w:pStyle w:val="TableofFigures"/>
            <w:tabs>
              <w:tab w:val="right" w:leader="dot" w:pos="8895"/>
            </w:tabs>
          </w:pPr>
        </w:pPrChange>
      </w:pPr>
      <w:ins w:id="3335" w:author="Thảo Nguyễn Kim" w:date="2019-03-13T13:30:00Z">
        <w:r w:rsidRPr="002F7E70">
          <w:rPr>
            <w:rStyle w:val="Hyperlink"/>
            <w:rFonts w:eastAsia="SimSun"/>
            <w:noProof/>
            <w:szCs w:val="26"/>
            <w:rPrChange w:id="3336" w:author="Thảo Nguyễn Kim" w:date="2019-03-13T13:30:00Z">
              <w:rPr>
                <w:rStyle w:val="Hyperlink"/>
                <w:rFonts w:eastAsia="SimSun"/>
                <w:noProof/>
              </w:rPr>
            </w:rPrChange>
          </w:rPr>
          <w:fldChar w:fldCharType="begin"/>
        </w:r>
        <w:r w:rsidRPr="002F7E70">
          <w:rPr>
            <w:rStyle w:val="Hyperlink"/>
            <w:rFonts w:eastAsia="SimSun"/>
            <w:noProof/>
            <w:szCs w:val="26"/>
            <w:rPrChange w:id="3337" w:author="Thảo Nguyễn Kim" w:date="2019-03-13T13:30:00Z">
              <w:rPr>
                <w:rStyle w:val="Hyperlink"/>
                <w:rFonts w:eastAsia="SimSun"/>
                <w:noProof/>
              </w:rPr>
            </w:rPrChange>
          </w:rPr>
          <w:instrText xml:space="preserve"> </w:instrText>
        </w:r>
        <w:r w:rsidRPr="002F7E70">
          <w:rPr>
            <w:noProof/>
            <w:szCs w:val="26"/>
            <w:rPrChange w:id="3338" w:author="Thảo Nguyễn Kim" w:date="2019-03-13T13:30:00Z">
              <w:rPr>
                <w:noProof/>
              </w:rPr>
            </w:rPrChange>
          </w:rPr>
          <w:instrText>HYPERLINK \l "_Toc3376254"</w:instrText>
        </w:r>
        <w:r w:rsidRPr="002F7E70">
          <w:rPr>
            <w:rStyle w:val="Hyperlink"/>
            <w:rFonts w:eastAsia="SimSun"/>
            <w:noProof/>
            <w:szCs w:val="26"/>
            <w:rPrChange w:id="3339"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340" w:author="Thảo Nguyễn Kim" w:date="2019-03-13T13:30:00Z">
              <w:rPr>
                <w:rStyle w:val="Hyperlink"/>
                <w:rFonts w:eastAsia="SimSun"/>
                <w:noProof/>
              </w:rPr>
            </w:rPrChange>
          </w:rPr>
          <w:fldChar w:fldCharType="separate"/>
        </w:r>
        <w:r w:rsidRPr="002F7E70">
          <w:rPr>
            <w:rStyle w:val="Hyperlink"/>
            <w:rFonts w:eastAsia="SimSun"/>
            <w:noProof/>
            <w:szCs w:val="26"/>
            <w:rPrChange w:id="3341" w:author="Thảo Nguyễn Kim" w:date="2019-03-13T13:30:00Z">
              <w:rPr>
                <w:rStyle w:val="Hyperlink"/>
                <w:rFonts w:eastAsia="SimSun"/>
                <w:noProof/>
              </w:rPr>
            </w:rPrChange>
          </w:rPr>
          <w:t>Bảng 5. 5- Chi tiết các attribute mới thêm vào</w:t>
        </w:r>
        <w:r w:rsidRPr="002F7E70">
          <w:rPr>
            <w:noProof/>
            <w:webHidden/>
            <w:szCs w:val="26"/>
            <w:rPrChange w:id="3342" w:author="Thảo Nguyễn Kim" w:date="2019-03-13T13:30:00Z">
              <w:rPr>
                <w:noProof/>
                <w:webHidden/>
              </w:rPr>
            </w:rPrChange>
          </w:rPr>
          <w:tab/>
        </w:r>
        <w:r w:rsidRPr="002F7E70">
          <w:rPr>
            <w:noProof/>
            <w:webHidden/>
            <w:szCs w:val="26"/>
            <w:rPrChange w:id="3343" w:author="Thảo Nguyễn Kim" w:date="2019-03-13T13:30:00Z">
              <w:rPr>
                <w:noProof/>
                <w:webHidden/>
              </w:rPr>
            </w:rPrChange>
          </w:rPr>
          <w:fldChar w:fldCharType="begin"/>
        </w:r>
        <w:r w:rsidRPr="002F7E70">
          <w:rPr>
            <w:noProof/>
            <w:webHidden/>
            <w:szCs w:val="26"/>
            <w:rPrChange w:id="3344" w:author="Thảo Nguyễn Kim" w:date="2019-03-13T13:30:00Z">
              <w:rPr>
                <w:noProof/>
                <w:webHidden/>
              </w:rPr>
            </w:rPrChange>
          </w:rPr>
          <w:instrText xml:space="preserve"> PAGEREF _Toc3376254 \h </w:instrText>
        </w:r>
      </w:ins>
      <w:r w:rsidRPr="002F7E70">
        <w:rPr>
          <w:noProof/>
          <w:webHidden/>
          <w:szCs w:val="26"/>
          <w:rPrChange w:id="3345" w:author="Thảo Nguyễn Kim" w:date="2019-03-13T13:30:00Z">
            <w:rPr>
              <w:noProof/>
              <w:webHidden/>
              <w:szCs w:val="26"/>
            </w:rPr>
          </w:rPrChange>
        </w:rPr>
      </w:r>
      <w:r w:rsidRPr="002F7E70">
        <w:rPr>
          <w:noProof/>
          <w:webHidden/>
          <w:szCs w:val="26"/>
          <w:rPrChange w:id="3346" w:author="Thảo Nguyễn Kim" w:date="2019-03-13T13:30:00Z">
            <w:rPr>
              <w:noProof/>
              <w:webHidden/>
            </w:rPr>
          </w:rPrChange>
        </w:rPr>
        <w:fldChar w:fldCharType="separate"/>
      </w:r>
      <w:ins w:id="3347" w:author="Thảo Nguyễn Kim" w:date="2019-03-13T13:30:00Z">
        <w:r w:rsidRPr="002F7E70">
          <w:rPr>
            <w:noProof/>
            <w:webHidden/>
            <w:szCs w:val="26"/>
            <w:rPrChange w:id="3348" w:author="Thảo Nguyễn Kim" w:date="2019-03-13T13:30:00Z">
              <w:rPr>
                <w:noProof/>
                <w:webHidden/>
              </w:rPr>
            </w:rPrChange>
          </w:rPr>
          <w:t>78</w:t>
        </w:r>
        <w:r w:rsidRPr="002F7E70">
          <w:rPr>
            <w:noProof/>
            <w:webHidden/>
            <w:szCs w:val="26"/>
            <w:rPrChange w:id="3349" w:author="Thảo Nguyễn Kim" w:date="2019-03-13T13:30:00Z">
              <w:rPr>
                <w:noProof/>
                <w:webHidden/>
              </w:rPr>
            </w:rPrChange>
          </w:rPr>
          <w:fldChar w:fldCharType="end"/>
        </w:r>
        <w:r w:rsidRPr="002F7E70">
          <w:rPr>
            <w:rStyle w:val="Hyperlink"/>
            <w:rFonts w:eastAsia="SimSun"/>
            <w:noProof/>
            <w:szCs w:val="26"/>
            <w:rPrChange w:id="3350" w:author="Thảo Nguyễn Kim" w:date="2019-03-13T13:30:00Z">
              <w:rPr>
                <w:rStyle w:val="Hyperlink"/>
                <w:rFonts w:eastAsia="SimSun"/>
                <w:noProof/>
              </w:rPr>
            </w:rPrChange>
          </w:rPr>
          <w:fldChar w:fldCharType="end"/>
        </w:r>
      </w:ins>
    </w:p>
    <w:p w14:paraId="6DCF346E" w14:textId="77777777" w:rsidR="002F7E70" w:rsidRPr="002F7E70" w:rsidRDefault="002F7E70">
      <w:pPr>
        <w:pStyle w:val="TableofFigures"/>
        <w:tabs>
          <w:tab w:val="right" w:leader="dot" w:pos="8895"/>
        </w:tabs>
        <w:spacing w:line="360" w:lineRule="auto"/>
        <w:rPr>
          <w:ins w:id="3351" w:author="Thảo Nguyễn Kim" w:date="2019-03-13T13:30:00Z"/>
          <w:rFonts w:eastAsiaTheme="minorEastAsia"/>
          <w:noProof/>
          <w:szCs w:val="26"/>
          <w:lang w:val="en-US"/>
          <w:rPrChange w:id="3352" w:author="Thảo Nguyễn Kim" w:date="2019-03-13T13:30:00Z">
            <w:rPr>
              <w:ins w:id="3353" w:author="Thảo Nguyễn Kim" w:date="2019-03-13T13:30:00Z"/>
              <w:rFonts w:asciiTheme="minorHAnsi" w:eastAsiaTheme="minorEastAsia" w:hAnsiTheme="minorHAnsi" w:cstheme="minorBidi"/>
              <w:noProof/>
              <w:sz w:val="22"/>
              <w:lang w:val="en-US"/>
            </w:rPr>
          </w:rPrChange>
        </w:rPr>
        <w:pPrChange w:id="3354" w:author="Thảo Nguyễn Kim" w:date="2019-03-13T13:30:00Z">
          <w:pPr>
            <w:pStyle w:val="TableofFigures"/>
            <w:tabs>
              <w:tab w:val="right" w:leader="dot" w:pos="8895"/>
            </w:tabs>
          </w:pPr>
        </w:pPrChange>
      </w:pPr>
      <w:ins w:id="3355" w:author="Thảo Nguyễn Kim" w:date="2019-03-13T13:30:00Z">
        <w:r w:rsidRPr="002F7E70">
          <w:rPr>
            <w:rStyle w:val="Hyperlink"/>
            <w:rFonts w:eastAsia="SimSun"/>
            <w:noProof/>
            <w:szCs w:val="26"/>
            <w:rPrChange w:id="3356" w:author="Thảo Nguyễn Kim" w:date="2019-03-13T13:30:00Z">
              <w:rPr>
                <w:rStyle w:val="Hyperlink"/>
                <w:rFonts w:eastAsia="SimSun"/>
                <w:noProof/>
              </w:rPr>
            </w:rPrChange>
          </w:rPr>
          <w:fldChar w:fldCharType="begin"/>
        </w:r>
        <w:r w:rsidRPr="002F7E70">
          <w:rPr>
            <w:rStyle w:val="Hyperlink"/>
            <w:rFonts w:eastAsia="SimSun"/>
            <w:noProof/>
            <w:szCs w:val="26"/>
            <w:rPrChange w:id="3357" w:author="Thảo Nguyễn Kim" w:date="2019-03-13T13:30:00Z">
              <w:rPr>
                <w:rStyle w:val="Hyperlink"/>
                <w:rFonts w:eastAsia="SimSun"/>
                <w:noProof/>
              </w:rPr>
            </w:rPrChange>
          </w:rPr>
          <w:instrText xml:space="preserve"> </w:instrText>
        </w:r>
        <w:r w:rsidRPr="002F7E70">
          <w:rPr>
            <w:noProof/>
            <w:szCs w:val="26"/>
            <w:rPrChange w:id="3358" w:author="Thảo Nguyễn Kim" w:date="2019-03-13T13:30:00Z">
              <w:rPr>
                <w:noProof/>
              </w:rPr>
            </w:rPrChange>
          </w:rPr>
          <w:instrText>HYPERLINK \l "_Toc3376255"</w:instrText>
        </w:r>
        <w:r w:rsidRPr="002F7E70">
          <w:rPr>
            <w:rStyle w:val="Hyperlink"/>
            <w:rFonts w:eastAsia="SimSun"/>
            <w:noProof/>
            <w:szCs w:val="26"/>
            <w:rPrChange w:id="3359" w:author="Thảo Nguyễn Kim" w:date="2019-03-13T13:30:00Z">
              <w:rPr>
                <w:rStyle w:val="Hyperlink"/>
                <w:rFonts w:eastAsia="SimSun"/>
                <w:noProof/>
              </w:rPr>
            </w:rPrChange>
          </w:rPr>
          <w:instrText xml:space="preserve"> </w:instrText>
        </w:r>
        <w:r w:rsidRPr="002F7E70">
          <w:rPr>
            <w:rStyle w:val="Hyperlink"/>
            <w:rFonts w:eastAsia="SimSun"/>
            <w:noProof/>
            <w:szCs w:val="26"/>
            <w:rPrChange w:id="3360" w:author="Thảo Nguyễn Kim" w:date="2019-03-13T13:30:00Z">
              <w:rPr>
                <w:rStyle w:val="Hyperlink"/>
                <w:rFonts w:eastAsia="SimSun"/>
                <w:noProof/>
              </w:rPr>
            </w:rPrChange>
          </w:rPr>
          <w:fldChar w:fldCharType="separate"/>
        </w:r>
        <w:r w:rsidRPr="002F7E70">
          <w:rPr>
            <w:rStyle w:val="Hyperlink"/>
            <w:rFonts w:eastAsia="SimSun"/>
            <w:noProof/>
            <w:szCs w:val="26"/>
            <w:rPrChange w:id="3361" w:author="Thảo Nguyễn Kim" w:date="2019-03-13T13:30:00Z">
              <w:rPr>
                <w:rStyle w:val="Hyperlink"/>
                <w:rFonts w:eastAsia="SimSun"/>
                <w:noProof/>
              </w:rPr>
            </w:rPrChange>
          </w:rPr>
          <w:t>Bảng 5. 6- Các function hook cơ bản trong WCP</w:t>
        </w:r>
        <w:r w:rsidRPr="002F7E70">
          <w:rPr>
            <w:noProof/>
            <w:webHidden/>
            <w:szCs w:val="26"/>
            <w:rPrChange w:id="3362" w:author="Thảo Nguyễn Kim" w:date="2019-03-13T13:30:00Z">
              <w:rPr>
                <w:noProof/>
                <w:webHidden/>
              </w:rPr>
            </w:rPrChange>
          </w:rPr>
          <w:tab/>
        </w:r>
        <w:r w:rsidRPr="002F7E70">
          <w:rPr>
            <w:noProof/>
            <w:webHidden/>
            <w:szCs w:val="26"/>
            <w:rPrChange w:id="3363" w:author="Thảo Nguyễn Kim" w:date="2019-03-13T13:30:00Z">
              <w:rPr>
                <w:noProof/>
                <w:webHidden/>
              </w:rPr>
            </w:rPrChange>
          </w:rPr>
          <w:fldChar w:fldCharType="begin"/>
        </w:r>
        <w:r w:rsidRPr="002F7E70">
          <w:rPr>
            <w:noProof/>
            <w:webHidden/>
            <w:szCs w:val="26"/>
            <w:rPrChange w:id="3364" w:author="Thảo Nguyễn Kim" w:date="2019-03-13T13:30:00Z">
              <w:rPr>
                <w:noProof/>
                <w:webHidden/>
              </w:rPr>
            </w:rPrChange>
          </w:rPr>
          <w:instrText xml:space="preserve"> PAGEREF _Toc3376255 \h </w:instrText>
        </w:r>
      </w:ins>
      <w:r w:rsidRPr="002F7E70">
        <w:rPr>
          <w:noProof/>
          <w:webHidden/>
          <w:szCs w:val="26"/>
          <w:rPrChange w:id="3365" w:author="Thảo Nguyễn Kim" w:date="2019-03-13T13:30:00Z">
            <w:rPr>
              <w:noProof/>
              <w:webHidden/>
              <w:szCs w:val="26"/>
            </w:rPr>
          </w:rPrChange>
        </w:rPr>
      </w:r>
      <w:r w:rsidRPr="002F7E70">
        <w:rPr>
          <w:noProof/>
          <w:webHidden/>
          <w:szCs w:val="26"/>
          <w:rPrChange w:id="3366" w:author="Thảo Nguyễn Kim" w:date="2019-03-13T13:30:00Z">
            <w:rPr>
              <w:noProof/>
              <w:webHidden/>
            </w:rPr>
          </w:rPrChange>
        </w:rPr>
        <w:fldChar w:fldCharType="separate"/>
      </w:r>
      <w:ins w:id="3367" w:author="Thảo Nguyễn Kim" w:date="2019-03-13T13:30:00Z">
        <w:r w:rsidRPr="002F7E70">
          <w:rPr>
            <w:noProof/>
            <w:webHidden/>
            <w:szCs w:val="26"/>
            <w:rPrChange w:id="3368" w:author="Thảo Nguyễn Kim" w:date="2019-03-13T13:30:00Z">
              <w:rPr>
                <w:noProof/>
                <w:webHidden/>
              </w:rPr>
            </w:rPrChange>
          </w:rPr>
          <w:t>83</w:t>
        </w:r>
        <w:r w:rsidRPr="002F7E70">
          <w:rPr>
            <w:noProof/>
            <w:webHidden/>
            <w:szCs w:val="26"/>
            <w:rPrChange w:id="3369" w:author="Thảo Nguyễn Kim" w:date="2019-03-13T13:30:00Z">
              <w:rPr>
                <w:noProof/>
                <w:webHidden/>
              </w:rPr>
            </w:rPrChange>
          </w:rPr>
          <w:fldChar w:fldCharType="end"/>
        </w:r>
        <w:r w:rsidRPr="002F7E70">
          <w:rPr>
            <w:rStyle w:val="Hyperlink"/>
            <w:rFonts w:eastAsia="SimSun"/>
            <w:noProof/>
            <w:szCs w:val="26"/>
            <w:rPrChange w:id="3370" w:author="Thảo Nguyễn Kim" w:date="2019-03-13T13:30:00Z">
              <w:rPr>
                <w:rStyle w:val="Hyperlink"/>
                <w:rFonts w:eastAsia="SimSun"/>
                <w:noProof/>
              </w:rPr>
            </w:rPrChange>
          </w:rPr>
          <w:fldChar w:fldCharType="end"/>
        </w:r>
      </w:ins>
    </w:p>
    <w:p w14:paraId="1DB9A057" w14:textId="77777777" w:rsidR="002F7E70" w:rsidRPr="002F7E70" w:rsidDel="002F7E70" w:rsidRDefault="002F7E70">
      <w:pPr>
        <w:spacing w:line="360" w:lineRule="auto"/>
        <w:rPr>
          <w:del w:id="3371" w:author="Thảo Nguyễn Kim" w:date="2019-03-13T13:30:00Z"/>
          <w:rFonts w:ascii="Times New Roman" w:hAnsi="Times New Roman"/>
          <w:noProof/>
          <w:sz w:val="26"/>
          <w:szCs w:val="26"/>
          <w:rPrChange w:id="3372" w:author="Thảo Nguyễn Kim" w:date="2019-03-13T13:30:00Z">
            <w:rPr>
              <w:del w:id="3373" w:author="Thảo Nguyễn Kim" w:date="2019-03-13T13:30:00Z"/>
              <w:noProof/>
            </w:rPr>
          </w:rPrChange>
        </w:rPr>
      </w:pPr>
    </w:p>
    <w:p w14:paraId="769C9362" w14:textId="612FDA01" w:rsidR="00AF53BB" w:rsidRPr="002F7E70" w:rsidRDefault="002F7E70">
      <w:pPr>
        <w:spacing w:line="360" w:lineRule="auto"/>
        <w:rPr>
          <w:rFonts w:ascii="Times New Roman" w:hAnsi="Times New Roman"/>
          <w:sz w:val="32"/>
          <w:lang w:val="en-US"/>
          <w:rPrChange w:id="3374" w:author="Thảo Nguyễn Kim" w:date="2019-03-13T13:30:00Z">
            <w:rPr>
              <w:rFonts w:ascii="Times New Roman" w:hAnsi="Times New Roman"/>
              <w:sz w:val="32"/>
            </w:rPr>
          </w:rPrChange>
        </w:rPr>
        <w:pPrChange w:id="3375" w:author="Thảo Nguyễn Kim" w:date="2019-03-13T13:30:00Z">
          <w:pPr/>
        </w:pPrChange>
      </w:pPr>
      <w:ins w:id="3376" w:author="Thảo Nguyễn Kim" w:date="2019-03-13T13:30:00Z">
        <w:r w:rsidRPr="002F7E70">
          <w:rPr>
            <w:rFonts w:ascii="Times New Roman" w:hAnsi="Times New Roman"/>
            <w:sz w:val="26"/>
            <w:szCs w:val="26"/>
            <w:rPrChange w:id="3377" w:author="Thảo Nguyễn Kim" w:date="2019-03-13T13:30:00Z">
              <w:rPr>
                <w:rFonts w:ascii="Times New Roman" w:hAnsi="Times New Roman"/>
                <w:sz w:val="32"/>
              </w:rPr>
            </w:rPrChange>
          </w:rPr>
          <w:fldChar w:fldCharType="end"/>
        </w:r>
      </w:ins>
    </w:p>
    <w:p w14:paraId="6FCEFBD4" w14:textId="77777777" w:rsidR="00AF53BB" w:rsidRDefault="00AF53BB">
      <w:pPr>
        <w:spacing w:line="259" w:lineRule="auto"/>
        <w:jc w:val="left"/>
        <w:rPr>
          <w:rFonts w:ascii="Times New Roman" w:hAnsi="Times New Roman"/>
          <w:sz w:val="32"/>
        </w:rPr>
      </w:pPr>
      <w:r>
        <w:rPr>
          <w:rFonts w:ascii="Times New Roman" w:hAnsi="Times New Roman"/>
          <w:sz w:val="32"/>
        </w:rPr>
        <w:br w:type="page"/>
      </w:r>
    </w:p>
    <w:p w14:paraId="729FDD23" w14:textId="4AFB7036" w:rsidR="00C27334" w:rsidRDefault="00173019" w:rsidP="005F1357">
      <w:pPr>
        <w:pStyle w:val="Heading1"/>
        <w:rPr>
          <w:ins w:id="3378" w:author="Thảo Nguyễn Kim" w:date="2019-03-13T13:34:00Z"/>
          <w:rFonts w:ascii="Times New Roman" w:hAnsi="Times New Roman"/>
          <w:caps w:val="0"/>
          <w:sz w:val="32"/>
        </w:rPr>
      </w:pPr>
      <w:r w:rsidRPr="005F1357">
        <w:rPr>
          <w:rFonts w:ascii="Times New Roman" w:hAnsi="Times New Roman"/>
          <w:sz w:val="32"/>
        </w:rPr>
        <w:lastRenderedPageBreak/>
        <w:fldChar w:fldCharType="begin"/>
      </w:r>
      <w:r w:rsidR="001F2C5E" w:rsidRPr="005F1357">
        <w:rPr>
          <w:rFonts w:ascii="Times New Roman" w:hAnsi="Times New Roman"/>
          <w:sz w:val="32"/>
        </w:rPr>
        <w:instrText xml:space="preserve"> TOC \h \z \c "Bảng" </w:instrText>
      </w:r>
      <w:r w:rsidRPr="005F1357">
        <w:rPr>
          <w:rFonts w:ascii="Times New Roman" w:hAnsi="Times New Roman"/>
          <w:sz w:val="32"/>
        </w:rPr>
        <w:fldChar w:fldCharType="end"/>
      </w:r>
      <w:bookmarkStart w:id="3379" w:name="_Toc3204391"/>
      <w:r w:rsidR="00567078" w:rsidRPr="005F1357">
        <w:rPr>
          <w:rFonts w:ascii="Times New Roman" w:hAnsi="Times New Roman"/>
          <w:caps w:val="0"/>
          <w:sz w:val="32"/>
        </w:rPr>
        <w:t>DANH MỤC HÌNH ẢNH</w:t>
      </w:r>
      <w:bookmarkEnd w:id="3379"/>
    </w:p>
    <w:p w14:paraId="3604F0D1" w14:textId="77777777" w:rsidR="00D51C6F" w:rsidRPr="00D51C6F" w:rsidRDefault="00D51C6F">
      <w:pPr>
        <w:rPr>
          <w:caps/>
          <w:rPrChange w:id="3380" w:author="Thảo Nguyễn Kim" w:date="2019-03-13T13:34:00Z">
            <w:rPr>
              <w:rFonts w:ascii="Times New Roman" w:hAnsi="Times New Roman"/>
              <w:caps w:val="0"/>
              <w:sz w:val="32"/>
            </w:rPr>
          </w:rPrChange>
        </w:rPr>
        <w:pPrChange w:id="3381" w:author="Thảo Nguyễn Kim" w:date="2019-03-13T13:34:00Z">
          <w:pPr>
            <w:pStyle w:val="Heading1"/>
          </w:pPr>
        </w:pPrChange>
      </w:pPr>
    </w:p>
    <w:p w14:paraId="3C19CC12" w14:textId="77777777" w:rsidR="002F7E70" w:rsidRPr="00D51C6F" w:rsidRDefault="002F7E70">
      <w:pPr>
        <w:pStyle w:val="TableofFigures"/>
        <w:tabs>
          <w:tab w:val="right" w:leader="dot" w:pos="8895"/>
        </w:tabs>
        <w:spacing w:line="360" w:lineRule="auto"/>
        <w:rPr>
          <w:ins w:id="3382" w:author="Thảo Nguyễn Kim" w:date="2019-03-13T13:32:00Z"/>
          <w:rFonts w:eastAsiaTheme="minorEastAsia"/>
          <w:noProof/>
          <w:szCs w:val="26"/>
          <w:lang w:val="en-US"/>
          <w:rPrChange w:id="3383" w:author="Thảo Nguyễn Kim" w:date="2019-03-13T13:33:00Z">
            <w:rPr>
              <w:ins w:id="3384" w:author="Thảo Nguyễn Kim" w:date="2019-03-13T13:32:00Z"/>
              <w:rFonts w:asciiTheme="minorHAnsi" w:eastAsiaTheme="minorEastAsia" w:hAnsiTheme="minorHAnsi" w:cstheme="minorBidi"/>
              <w:noProof/>
              <w:sz w:val="22"/>
              <w:lang w:val="en-US"/>
            </w:rPr>
          </w:rPrChange>
        </w:rPr>
        <w:pPrChange w:id="3385" w:author="Thảo Nguyễn Kim" w:date="2019-03-13T13:33:00Z">
          <w:pPr>
            <w:pStyle w:val="TableofFigures"/>
            <w:tabs>
              <w:tab w:val="right" w:leader="dot" w:pos="8895"/>
            </w:tabs>
          </w:pPr>
        </w:pPrChange>
      </w:pPr>
      <w:ins w:id="3386" w:author="Thảo Nguyễn Kim" w:date="2019-03-13T13:32:00Z">
        <w:r w:rsidRPr="00D51C6F">
          <w:rPr>
            <w:szCs w:val="26"/>
            <w:rPrChange w:id="3387" w:author="Thảo Nguyễn Kim" w:date="2019-03-13T13:33:00Z">
              <w:rPr/>
            </w:rPrChange>
          </w:rPr>
          <w:fldChar w:fldCharType="begin"/>
        </w:r>
        <w:r w:rsidRPr="00D51C6F">
          <w:rPr>
            <w:szCs w:val="26"/>
            <w:rPrChange w:id="3388" w:author="Thảo Nguyễn Kim" w:date="2019-03-13T13:33:00Z">
              <w:rPr/>
            </w:rPrChange>
          </w:rPr>
          <w:instrText xml:space="preserve"> TOC \f A \h \z \t "Hình" \c </w:instrText>
        </w:r>
      </w:ins>
      <w:r w:rsidRPr="00D51C6F">
        <w:rPr>
          <w:szCs w:val="26"/>
          <w:rPrChange w:id="3389" w:author="Thảo Nguyễn Kim" w:date="2019-03-13T13:33:00Z">
            <w:rPr>
              <w:rFonts w:ascii="Calibri" w:hAnsi="Calibri"/>
              <w:sz w:val="22"/>
            </w:rPr>
          </w:rPrChange>
        </w:rPr>
        <w:fldChar w:fldCharType="separate"/>
      </w:r>
      <w:ins w:id="3390" w:author="Thảo Nguyễn Kim" w:date="2019-03-13T13:32:00Z">
        <w:r w:rsidRPr="00D51C6F">
          <w:rPr>
            <w:rStyle w:val="Hyperlink"/>
            <w:rFonts w:eastAsia="SimSun"/>
            <w:noProof/>
            <w:szCs w:val="26"/>
            <w:rPrChange w:id="3391" w:author="Thảo Nguyễn Kim" w:date="2019-03-13T13:33:00Z">
              <w:rPr>
                <w:rStyle w:val="Hyperlink"/>
                <w:rFonts w:eastAsia="SimSun"/>
                <w:noProof/>
              </w:rPr>
            </w:rPrChange>
          </w:rPr>
          <w:fldChar w:fldCharType="begin"/>
        </w:r>
        <w:r w:rsidRPr="00D51C6F">
          <w:rPr>
            <w:rStyle w:val="Hyperlink"/>
            <w:rFonts w:eastAsia="SimSun"/>
            <w:noProof/>
            <w:szCs w:val="26"/>
            <w:rPrChange w:id="3392" w:author="Thảo Nguyễn Kim" w:date="2019-03-13T13:33:00Z">
              <w:rPr>
                <w:rStyle w:val="Hyperlink"/>
                <w:rFonts w:eastAsia="SimSun"/>
                <w:noProof/>
              </w:rPr>
            </w:rPrChange>
          </w:rPr>
          <w:instrText xml:space="preserve"> </w:instrText>
        </w:r>
        <w:r w:rsidRPr="00D51C6F">
          <w:rPr>
            <w:noProof/>
            <w:szCs w:val="26"/>
            <w:rPrChange w:id="3393" w:author="Thảo Nguyễn Kim" w:date="2019-03-13T13:33:00Z">
              <w:rPr>
                <w:noProof/>
              </w:rPr>
            </w:rPrChange>
          </w:rPr>
          <w:instrText>HYPERLINK \l "_Toc3376395"</w:instrText>
        </w:r>
        <w:r w:rsidRPr="00D51C6F">
          <w:rPr>
            <w:rStyle w:val="Hyperlink"/>
            <w:rFonts w:eastAsia="SimSun"/>
            <w:noProof/>
            <w:szCs w:val="26"/>
            <w:rPrChange w:id="3394"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395" w:author="Thảo Nguyễn Kim" w:date="2019-03-13T13:33:00Z">
              <w:rPr>
                <w:rStyle w:val="Hyperlink"/>
                <w:rFonts w:eastAsia="SimSun"/>
                <w:noProof/>
              </w:rPr>
            </w:rPrChange>
          </w:rPr>
          <w:fldChar w:fldCharType="separate"/>
        </w:r>
        <w:r w:rsidRPr="00D51C6F">
          <w:rPr>
            <w:rStyle w:val="Hyperlink"/>
            <w:rFonts w:eastAsia="SimSun"/>
            <w:noProof/>
            <w:szCs w:val="26"/>
            <w:rPrChange w:id="3396" w:author="Thảo Nguyễn Kim" w:date="2019-03-13T13:33:00Z">
              <w:rPr>
                <w:rStyle w:val="Hyperlink"/>
                <w:rFonts w:eastAsia="SimSun"/>
                <w:noProof/>
              </w:rPr>
            </w:rPrChange>
          </w:rPr>
          <w:t>Hình 2.1 - Giao diện của Powerapps</w:t>
        </w:r>
        <w:r w:rsidRPr="00D51C6F">
          <w:rPr>
            <w:noProof/>
            <w:webHidden/>
            <w:szCs w:val="26"/>
            <w:rPrChange w:id="3397" w:author="Thảo Nguyễn Kim" w:date="2019-03-13T13:33:00Z">
              <w:rPr>
                <w:noProof/>
                <w:webHidden/>
              </w:rPr>
            </w:rPrChange>
          </w:rPr>
          <w:tab/>
        </w:r>
        <w:r w:rsidRPr="00D51C6F">
          <w:rPr>
            <w:noProof/>
            <w:webHidden/>
            <w:szCs w:val="26"/>
            <w:rPrChange w:id="3398" w:author="Thảo Nguyễn Kim" w:date="2019-03-13T13:33:00Z">
              <w:rPr>
                <w:noProof/>
                <w:webHidden/>
              </w:rPr>
            </w:rPrChange>
          </w:rPr>
          <w:fldChar w:fldCharType="begin"/>
        </w:r>
        <w:r w:rsidRPr="00D51C6F">
          <w:rPr>
            <w:noProof/>
            <w:webHidden/>
            <w:szCs w:val="26"/>
            <w:rPrChange w:id="3399" w:author="Thảo Nguyễn Kim" w:date="2019-03-13T13:33:00Z">
              <w:rPr>
                <w:noProof/>
                <w:webHidden/>
              </w:rPr>
            </w:rPrChange>
          </w:rPr>
          <w:instrText xml:space="preserve"> PAGEREF _Toc3376395 \h </w:instrText>
        </w:r>
      </w:ins>
      <w:r w:rsidRPr="00D51C6F">
        <w:rPr>
          <w:noProof/>
          <w:webHidden/>
          <w:szCs w:val="26"/>
          <w:rPrChange w:id="3400" w:author="Thảo Nguyễn Kim" w:date="2019-03-13T13:33:00Z">
            <w:rPr>
              <w:noProof/>
              <w:webHidden/>
              <w:szCs w:val="26"/>
            </w:rPr>
          </w:rPrChange>
        </w:rPr>
      </w:r>
      <w:r w:rsidRPr="00D51C6F">
        <w:rPr>
          <w:noProof/>
          <w:webHidden/>
          <w:szCs w:val="26"/>
          <w:rPrChange w:id="3401" w:author="Thảo Nguyễn Kim" w:date="2019-03-13T13:33:00Z">
            <w:rPr>
              <w:noProof/>
              <w:webHidden/>
            </w:rPr>
          </w:rPrChange>
        </w:rPr>
        <w:fldChar w:fldCharType="separate"/>
      </w:r>
      <w:ins w:id="3402" w:author="Thảo Nguyễn Kim" w:date="2019-03-13T13:33:00Z">
        <w:r w:rsidRPr="00D51C6F">
          <w:rPr>
            <w:noProof/>
            <w:webHidden/>
            <w:szCs w:val="26"/>
            <w:rPrChange w:id="3403" w:author="Thảo Nguyễn Kim" w:date="2019-03-13T13:33:00Z">
              <w:rPr>
                <w:noProof/>
                <w:webHidden/>
              </w:rPr>
            </w:rPrChange>
          </w:rPr>
          <w:t>18</w:t>
        </w:r>
      </w:ins>
      <w:ins w:id="3404" w:author="Thảo Nguyễn Kim" w:date="2019-03-13T13:32:00Z">
        <w:r w:rsidRPr="00D51C6F">
          <w:rPr>
            <w:noProof/>
            <w:webHidden/>
            <w:szCs w:val="26"/>
            <w:rPrChange w:id="3405" w:author="Thảo Nguyễn Kim" w:date="2019-03-13T13:33:00Z">
              <w:rPr>
                <w:noProof/>
                <w:webHidden/>
              </w:rPr>
            </w:rPrChange>
          </w:rPr>
          <w:fldChar w:fldCharType="end"/>
        </w:r>
        <w:r w:rsidRPr="00D51C6F">
          <w:rPr>
            <w:rStyle w:val="Hyperlink"/>
            <w:rFonts w:eastAsia="SimSun"/>
            <w:noProof/>
            <w:szCs w:val="26"/>
            <w:rPrChange w:id="3406" w:author="Thảo Nguyễn Kim" w:date="2019-03-13T13:33:00Z">
              <w:rPr>
                <w:rStyle w:val="Hyperlink"/>
                <w:rFonts w:eastAsia="SimSun"/>
                <w:noProof/>
              </w:rPr>
            </w:rPrChange>
          </w:rPr>
          <w:fldChar w:fldCharType="end"/>
        </w:r>
      </w:ins>
    </w:p>
    <w:p w14:paraId="44B693D9" w14:textId="77777777" w:rsidR="002F7E70" w:rsidRPr="00D51C6F" w:rsidRDefault="002F7E70">
      <w:pPr>
        <w:pStyle w:val="TableofFigures"/>
        <w:tabs>
          <w:tab w:val="right" w:leader="dot" w:pos="8895"/>
        </w:tabs>
        <w:spacing w:line="360" w:lineRule="auto"/>
        <w:rPr>
          <w:ins w:id="3407" w:author="Thảo Nguyễn Kim" w:date="2019-03-13T13:32:00Z"/>
          <w:rFonts w:eastAsiaTheme="minorEastAsia"/>
          <w:noProof/>
          <w:szCs w:val="26"/>
          <w:lang w:val="en-US"/>
          <w:rPrChange w:id="3408" w:author="Thảo Nguyễn Kim" w:date="2019-03-13T13:33:00Z">
            <w:rPr>
              <w:ins w:id="3409" w:author="Thảo Nguyễn Kim" w:date="2019-03-13T13:32:00Z"/>
              <w:rFonts w:asciiTheme="minorHAnsi" w:eastAsiaTheme="minorEastAsia" w:hAnsiTheme="minorHAnsi" w:cstheme="minorBidi"/>
              <w:noProof/>
              <w:sz w:val="22"/>
              <w:lang w:val="en-US"/>
            </w:rPr>
          </w:rPrChange>
        </w:rPr>
        <w:pPrChange w:id="3410" w:author="Thảo Nguyễn Kim" w:date="2019-03-13T13:33:00Z">
          <w:pPr>
            <w:pStyle w:val="TableofFigures"/>
            <w:tabs>
              <w:tab w:val="right" w:leader="dot" w:pos="8895"/>
            </w:tabs>
          </w:pPr>
        </w:pPrChange>
      </w:pPr>
      <w:ins w:id="3411" w:author="Thảo Nguyễn Kim" w:date="2019-03-13T13:32:00Z">
        <w:r w:rsidRPr="00D51C6F">
          <w:rPr>
            <w:rStyle w:val="Hyperlink"/>
            <w:rFonts w:eastAsia="SimSun"/>
            <w:noProof/>
            <w:szCs w:val="26"/>
            <w:rPrChange w:id="3412" w:author="Thảo Nguyễn Kim" w:date="2019-03-13T13:33:00Z">
              <w:rPr>
                <w:rStyle w:val="Hyperlink"/>
                <w:rFonts w:eastAsia="SimSun"/>
                <w:noProof/>
              </w:rPr>
            </w:rPrChange>
          </w:rPr>
          <w:fldChar w:fldCharType="begin"/>
        </w:r>
        <w:r w:rsidRPr="00D51C6F">
          <w:rPr>
            <w:rStyle w:val="Hyperlink"/>
            <w:rFonts w:eastAsia="SimSun"/>
            <w:noProof/>
            <w:szCs w:val="26"/>
            <w:rPrChange w:id="3413" w:author="Thảo Nguyễn Kim" w:date="2019-03-13T13:33:00Z">
              <w:rPr>
                <w:rStyle w:val="Hyperlink"/>
                <w:rFonts w:eastAsia="SimSun"/>
                <w:noProof/>
              </w:rPr>
            </w:rPrChange>
          </w:rPr>
          <w:instrText xml:space="preserve"> </w:instrText>
        </w:r>
        <w:r w:rsidRPr="00D51C6F">
          <w:rPr>
            <w:noProof/>
            <w:szCs w:val="26"/>
            <w:rPrChange w:id="3414" w:author="Thảo Nguyễn Kim" w:date="2019-03-13T13:33:00Z">
              <w:rPr>
                <w:noProof/>
              </w:rPr>
            </w:rPrChange>
          </w:rPr>
          <w:instrText>HYPERLINK \l "_Toc3376396"</w:instrText>
        </w:r>
        <w:r w:rsidRPr="00D51C6F">
          <w:rPr>
            <w:rStyle w:val="Hyperlink"/>
            <w:rFonts w:eastAsia="SimSun"/>
            <w:noProof/>
            <w:szCs w:val="26"/>
            <w:rPrChange w:id="3415"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416" w:author="Thảo Nguyễn Kim" w:date="2019-03-13T13:33:00Z">
              <w:rPr>
                <w:rStyle w:val="Hyperlink"/>
                <w:rFonts w:eastAsia="SimSun"/>
                <w:noProof/>
              </w:rPr>
            </w:rPrChange>
          </w:rPr>
          <w:fldChar w:fldCharType="separate"/>
        </w:r>
        <w:r w:rsidRPr="00D51C6F">
          <w:rPr>
            <w:rStyle w:val="Hyperlink"/>
            <w:rFonts w:eastAsia="SimSun"/>
            <w:noProof/>
            <w:szCs w:val="26"/>
            <w:rPrChange w:id="3417" w:author="Thảo Nguyễn Kim" w:date="2019-03-13T13:33:00Z">
              <w:rPr>
                <w:rStyle w:val="Hyperlink"/>
                <w:rFonts w:eastAsia="SimSun"/>
                <w:noProof/>
              </w:rPr>
            </w:rPrChange>
          </w:rPr>
          <w:t>Hình 2.2 - Giao diện của Form.io</w:t>
        </w:r>
        <w:r w:rsidRPr="00D51C6F">
          <w:rPr>
            <w:noProof/>
            <w:webHidden/>
            <w:szCs w:val="26"/>
            <w:rPrChange w:id="3418" w:author="Thảo Nguyễn Kim" w:date="2019-03-13T13:33:00Z">
              <w:rPr>
                <w:noProof/>
                <w:webHidden/>
              </w:rPr>
            </w:rPrChange>
          </w:rPr>
          <w:tab/>
        </w:r>
        <w:r w:rsidRPr="00D51C6F">
          <w:rPr>
            <w:noProof/>
            <w:webHidden/>
            <w:szCs w:val="26"/>
            <w:rPrChange w:id="3419" w:author="Thảo Nguyễn Kim" w:date="2019-03-13T13:33:00Z">
              <w:rPr>
                <w:noProof/>
                <w:webHidden/>
              </w:rPr>
            </w:rPrChange>
          </w:rPr>
          <w:fldChar w:fldCharType="begin"/>
        </w:r>
        <w:r w:rsidRPr="00D51C6F">
          <w:rPr>
            <w:noProof/>
            <w:webHidden/>
            <w:szCs w:val="26"/>
            <w:rPrChange w:id="3420" w:author="Thảo Nguyễn Kim" w:date="2019-03-13T13:33:00Z">
              <w:rPr>
                <w:noProof/>
                <w:webHidden/>
              </w:rPr>
            </w:rPrChange>
          </w:rPr>
          <w:instrText xml:space="preserve"> PAGEREF _Toc3376396 \h </w:instrText>
        </w:r>
      </w:ins>
      <w:r w:rsidRPr="00D51C6F">
        <w:rPr>
          <w:noProof/>
          <w:webHidden/>
          <w:szCs w:val="26"/>
          <w:rPrChange w:id="3421" w:author="Thảo Nguyễn Kim" w:date="2019-03-13T13:33:00Z">
            <w:rPr>
              <w:noProof/>
              <w:webHidden/>
              <w:szCs w:val="26"/>
            </w:rPr>
          </w:rPrChange>
        </w:rPr>
      </w:r>
      <w:r w:rsidRPr="00D51C6F">
        <w:rPr>
          <w:noProof/>
          <w:webHidden/>
          <w:szCs w:val="26"/>
          <w:rPrChange w:id="3422" w:author="Thảo Nguyễn Kim" w:date="2019-03-13T13:33:00Z">
            <w:rPr>
              <w:noProof/>
              <w:webHidden/>
            </w:rPr>
          </w:rPrChange>
        </w:rPr>
        <w:fldChar w:fldCharType="separate"/>
      </w:r>
      <w:ins w:id="3423" w:author="Thảo Nguyễn Kim" w:date="2019-03-13T13:33:00Z">
        <w:r w:rsidRPr="00D51C6F">
          <w:rPr>
            <w:noProof/>
            <w:webHidden/>
            <w:szCs w:val="26"/>
            <w:rPrChange w:id="3424" w:author="Thảo Nguyễn Kim" w:date="2019-03-13T13:33:00Z">
              <w:rPr>
                <w:noProof/>
                <w:webHidden/>
              </w:rPr>
            </w:rPrChange>
          </w:rPr>
          <w:t>19</w:t>
        </w:r>
      </w:ins>
      <w:ins w:id="3425" w:author="Thảo Nguyễn Kim" w:date="2019-03-13T13:32:00Z">
        <w:r w:rsidRPr="00D51C6F">
          <w:rPr>
            <w:noProof/>
            <w:webHidden/>
            <w:szCs w:val="26"/>
            <w:rPrChange w:id="3426" w:author="Thảo Nguyễn Kim" w:date="2019-03-13T13:33:00Z">
              <w:rPr>
                <w:noProof/>
                <w:webHidden/>
              </w:rPr>
            </w:rPrChange>
          </w:rPr>
          <w:fldChar w:fldCharType="end"/>
        </w:r>
        <w:r w:rsidRPr="00D51C6F">
          <w:rPr>
            <w:rStyle w:val="Hyperlink"/>
            <w:rFonts w:eastAsia="SimSun"/>
            <w:noProof/>
            <w:szCs w:val="26"/>
            <w:rPrChange w:id="3427" w:author="Thảo Nguyễn Kim" w:date="2019-03-13T13:33:00Z">
              <w:rPr>
                <w:rStyle w:val="Hyperlink"/>
                <w:rFonts w:eastAsia="SimSun"/>
                <w:noProof/>
              </w:rPr>
            </w:rPrChange>
          </w:rPr>
          <w:fldChar w:fldCharType="end"/>
        </w:r>
      </w:ins>
    </w:p>
    <w:p w14:paraId="2B52C659" w14:textId="77777777" w:rsidR="002F7E70" w:rsidRPr="00D51C6F" w:rsidRDefault="002F7E70">
      <w:pPr>
        <w:pStyle w:val="TableofFigures"/>
        <w:tabs>
          <w:tab w:val="right" w:leader="dot" w:pos="8895"/>
        </w:tabs>
        <w:spacing w:line="360" w:lineRule="auto"/>
        <w:rPr>
          <w:ins w:id="3428" w:author="Thảo Nguyễn Kim" w:date="2019-03-13T13:32:00Z"/>
          <w:rFonts w:eastAsiaTheme="minorEastAsia"/>
          <w:noProof/>
          <w:szCs w:val="26"/>
          <w:lang w:val="en-US"/>
          <w:rPrChange w:id="3429" w:author="Thảo Nguyễn Kim" w:date="2019-03-13T13:33:00Z">
            <w:rPr>
              <w:ins w:id="3430" w:author="Thảo Nguyễn Kim" w:date="2019-03-13T13:32:00Z"/>
              <w:rFonts w:asciiTheme="minorHAnsi" w:eastAsiaTheme="minorEastAsia" w:hAnsiTheme="minorHAnsi" w:cstheme="minorBidi"/>
              <w:noProof/>
              <w:sz w:val="22"/>
              <w:lang w:val="en-US"/>
            </w:rPr>
          </w:rPrChange>
        </w:rPr>
        <w:pPrChange w:id="3431" w:author="Thảo Nguyễn Kim" w:date="2019-03-13T13:33:00Z">
          <w:pPr>
            <w:pStyle w:val="TableofFigures"/>
            <w:tabs>
              <w:tab w:val="right" w:leader="dot" w:pos="8895"/>
            </w:tabs>
          </w:pPr>
        </w:pPrChange>
      </w:pPr>
      <w:ins w:id="3432" w:author="Thảo Nguyễn Kim" w:date="2019-03-13T13:32:00Z">
        <w:r w:rsidRPr="00D51C6F">
          <w:rPr>
            <w:rStyle w:val="Hyperlink"/>
            <w:rFonts w:eastAsia="SimSun"/>
            <w:noProof/>
            <w:szCs w:val="26"/>
            <w:rPrChange w:id="3433" w:author="Thảo Nguyễn Kim" w:date="2019-03-13T13:33:00Z">
              <w:rPr>
                <w:rStyle w:val="Hyperlink"/>
                <w:rFonts w:eastAsia="SimSun"/>
                <w:noProof/>
              </w:rPr>
            </w:rPrChange>
          </w:rPr>
          <w:fldChar w:fldCharType="begin"/>
        </w:r>
        <w:r w:rsidRPr="00D51C6F">
          <w:rPr>
            <w:rStyle w:val="Hyperlink"/>
            <w:rFonts w:eastAsia="SimSun"/>
            <w:noProof/>
            <w:szCs w:val="26"/>
            <w:rPrChange w:id="3434" w:author="Thảo Nguyễn Kim" w:date="2019-03-13T13:33:00Z">
              <w:rPr>
                <w:rStyle w:val="Hyperlink"/>
                <w:rFonts w:eastAsia="SimSun"/>
                <w:noProof/>
              </w:rPr>
            </w:rPrChange>
          </w:rPr>
          <w:instrText xml:space="preserve"> </w:instrText>
        </w:r>
        <w:r w:rsidRPr="00D51C6F">
          <w:rPr>
            <w:noProof/>
            <w:szCs w:val="26"/>
            <w:rPrChange w:id="3435" w:author="Thảo Nguyễn Kim" w:date="2019-03-13T13:33:00Z">
              <w:rPr>
                <w:noProof/>
              </w:rPr>
            </w:rPrChange>
          </w:rPr>
          <w:instrText>HYPERLINK \l "_Toc3376397"</w:instrText>
        </w:r>
        <w:r w:rsidRPr="00D51C6F">
          <w:rPr>
            <w:rStyle w:val="Hyperlink"/>
            <w:rFonts w:eastAsia="SimSun"/>
            <w:noProof/>
            <w:szCs w:val="26"/>
            <w:rPrChange w:id="3436"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437" w:author="Thảo Nguyễn Kim" w:date="2019-03-13T13:33:00Z">
              <w:rPr>
                <w:rStyle w:val="Hyperlink"/>
                <w:rFonts w:eastAsia="SimSun"/>
                <w:noProof/>
              </w:rPr>
            </w:rPrChange>
          </w:rPr>
          <w:fldChar w:fldCharType="separate"/>
        </w:r>
        <w:r w:rsidRPr="00D51C6F">
          <w:rPr>
            <w:rStyle w:val="Hyperlink"/>
            <w:rFonts w:eastAsia="SimSun"/>
            <w:noProof/>
            <w:szCs w:val="26"/>
            <w:rPrChange w:id="3438" w:author="Thảo Nguyễn Kim" w:date="2019-03-13T13:33:00Z">
              <w:rPr>
                <w:rStyle w:val="Hyperlink"/>
                <w:rFonts w:eastAsia="SimSun"/>
                <w:noProof/>
              </w:rPr>
            </w:rPrChange>
          </w:rPr>
          <w:t>Hình 2.3 - Giao diện của Fowable-Modeler</w:t>
        </w:r>
        <w:r w:rsidRPr="00D51C6F">
          <w:rPr>
            <w:noProof/>
            <w:webHidden/>
            <w:szCs w:val="26"/>
            <w:rPrChange w:id="3439" w:author="Thảo Nguyễn Kim" w:date="2019-03-13T13:33:00Z">
              <w:rPr>
                <w:noProof/>
                <w:webHidden/>
              </w:rPr>
            </w:rPrChange>
          </w:rPr>
          <w:tab/>
        </w:r>
        <w:r w:rsidRPr="00D51C6F">
          <w:rPr>
            <w:noProof/>
            <w:webHidden/>
            <w:szCs w:val="26"/>
            <w:rPrChange w:id="3440" w:author="Thảo Nguyễn Kim" w:date="2019-03-13T13:33:00Z">
              <w:rPr>
                <w:noProof/>
                <w:webHidden/>
              </w:rPr>
            </w:rPrChange>
          </w:rPr>
          <w:fldChar w:fldCharType="begin"/>
        </w:r>
        <w:r w:rsidRPr="00D51C6F">
          <w:rPr>
            <w:noProof/>
            <w:webHidden/>
            <w:szCs w:val="26"/>
            <w:rPrChange w:id="3441" w:author="Thảo Nguyễn Kim" w:date="2019-03-13T13:33:00Z">
              <w:rPr>
                <w:noProof/>
                <w:webHidden/>
              </w:rPr>
            </w:rPrChange>
          </w:rPr>
          <w:instrText xml:space="preserve"> PAGEREF _Toc3376397 \h </w:instrText>
        </w:r>
      </w:ins>
      <w:r w:rsidRPr="00D51C6F">
        <w:rPr>
          <w:noProof/>
          <w:webHidden/>
          <w:szCs w:val="26"/>
          <w:rPrChange w:id="3442" w:author="Thảo Nguyễn Kim" w:date="2019-03-13T13:33:00Z">
            <w:rPr>
              <w:noProof/>
              <w:webHidden/>
              <w:szCs w:val="26"/>
            </w:rPr>
          </w:rPrChange>
        </w:rPr>
      </w:r>
      <w:r w:rsidRPr="00D51C6F">
        <w:rPr>
          <w:noProof/>
          <w:webHidden/>
          <w:szCs w:val="26"/>
          <w:rPrChange w:id="3443" w:author="Thảo Nguyễn Kim" w:date="2019-03-13T13:33:00Z">
            <w:rPr>
              <w:noProof/>
              <w:webHidden/>
            </w:rPr>
          </w:rPrChange>
        </w:rPr>
        <w:fldChar w:fldCharType="separate"/>
      </w:r>
      <w:ins w:id="3444" w:author="Thảo Nguyễn Kim" w:date="2019-03-13T13:33:00Z">
        <w:r w:rsidRPr="00D51C6F">
          <w:rPr>
            <w:noProof/>
            <w:webHidden/>
            <w:szCs w:val="26"/>
            <w:rPrChange w:id="3445" w:author="Thảo Nguyễn Kim" w:date="2019-03-13T13:33:00Z">
              <w:rPr>
                <w:noProof/>
                <w:webHidden/>
              </w:rPr>
            </w:rPrChange>
          </w:rPr>
          <w:t>21</w:t>
        </w:r>
      </w:ins>
      <w:ins w:id="3446" w:author="Thảo Nguyễn Kim" w:date="2019-03-13T13:32:00Z">
        <w:r w:rsidRPr="00D51C6F">
          <w:rPr>
            <w:noProof/>
            <w:webHidden/>
            <w:szCs w:val="26"/>
            <w:rPrChange w:id="3447" w:author="Thảo Nguyễn Kim" w:date="2019-03-13T13:33:00Z">
              <w:rPr>
                <w:noProof/>
                <w:webHidden/>
              </w:rPr>
            </w:rPrChange>
          </w:rPr>
          <w:fldChar w:fldCharType="end"/>
        </w:r>
        <w:r w:rsidRPr="00D51C6F">
          <w:rPr>
            <w:rStyle w:val="Hyperlink"/>
            <w:rFonts w:eastAsia="SimSun"/>
            <w:noProof/>
            <w:szCs w:val="26"/>
            <w:rPrChange w:id="3448" w:author="Thảo Nguyễn Kim" w:date="2019-03-13T13:33:00Z">
              <w:rPr>
                <w:rStyle w:val="Hyperlink"/>
                <w:rFonts w:eastAsia="SimSun"/>
                <w:noProof/>
              </w:rPr>
            </w:rPrChange>
          </w:rPr>
          <w:fldChar w:fldCharType="end"/>
        </w:r>
      </w:ins>
    </w:p>
    <w:p w14:paraId="2D8F75F0" w14:textId="77777777" w:rsidR="002F7E70" w:rsidRPr="00D51C6F" w:rsidRDefault="002F7E70">
      <w:pPr>
        <w:pStyle w:val="TableofFigures"/>
        <w:tabs>
          <w:tab w:val="right" w:leader="dot" w:pos="8895"/>
        </w:tabs>
        <w:spacing w:line="360" w:lineRule="auto"/>
        <w:rPr>
          <w:ins w:id="3449" w:author="Thảo Nguyễn Kim" w:date="2019-03-13T13:32:00Z"/>
          <w:rFonts w:eastAsiaTheme="minorEastAsia"/>
          <w:noProof/>
          <w:szCs w:val="26"/>
          <w:lang w:val="en-US"/>
          <w:rPrChange w:id="3450" w:author="Thảo Nguyễn Kim" w:date="2019-03-13T13:33:00Z">
            <w:rPr>
              <w:ins w:id="3451" w:author="Thảo Nguyễn Kim" w:date="2019-03-13T13:32:00Z"/>
              <w:rFonts w:asciiTheme="minorHAnsi" w:eastAsiaTheme="minorEastAsia" w:hAnsiTheme="minorHAnsi" w:cstheme="minorBidi"/>
              <w:noProof/>
              <w:sz w:val="22"/>
              <w:lang w:val="en-US"/>
            </w:rPr>
          </w:rPrChange>
        </w:rPr>
        <w:pPrChange w:id="3452" w:author="Thảo Nguyễn Kim" w:date="2019-03-13T13:33:00Z">
          <w:pPr>
            <w:pStyle w:val="TableofFigures"/>
            <w:tabs>
              <w:tab w:val="right" w:leader="dot" w:pos="8895"/>
            </w:tabs>
          </w:pPr>
        </w:pPrChange>
      </w:pPr>
      <w:ins w:id="3453" w:author="Thảo Nguyễn Kim" w:date="2019-03-13T13:32:00Z">
        <w:r w:rsidRPr="00D51C6F">
          <w:rPr>
            <w:rStyle w:val="Hyperlink"/>
            <w:rFonts w:eastAsia="SimSun"/>
            <w:noProof/>
            <w:szCs w:val="26"/>
            <w:rPrChange w:id="3454" w:author="Thảo Nguyễn Kim" w:date="2019-03-13T13:33:00Z">
              <w:rPr>
                <w:rStyle w:val="Hyperlink"/>
                <w:rFonts w:eastAsia="SimSun"/>
                <w:noProof/>
              </w:rPr>
            </w:rPrChange>
          </w:rPr>
          <w:fldChar w:fldCharType="begin"/>
        </w:r>
        <w:r w:rsidRPr="00D51C6F">
          <w:rPr>
            <w:rStyle w:val="Hyperlink"/>
            <w:rFonts w:eastAsia="SimSun"/>
            <w:noProof/>
            <w:szCs w:val="26"/>
            <w:rPrChange w:id="3455" w:author="Thảo Nguyễn Kim" w:date="2019-03-13T13:33:00Z">
              <w:rPr>
                <w:rStyle w:val="Hyperlink"/>
                <w:rFonts w:eastAsia="SimSun"/>
                <w:noProof/>
              </w:rPr>
            </w:rPrChange>
          </w:rPr>
          <w:instrText xml:space="preserve"> </w:instrText>
        </w:r>
        <w:r w:rsidRPr="00D51C6F">
          <w:rPr>
            <w:noProof/>
            <w:szCs w:val="26"/>
            <w:rPrChange w:id="3456" w:author="Thảo Nguyễn Kim" w:date="2019-03-13T13:33:00Z">
              <w:rPr>
                <w:noProof/>
              </w:rPr>
            </w:rPrChange>
          </w:rPr>
          <w:instrText>HYPERLINK \l "_Toc3376399"</w:instrText>
        </w:r>
        <w:r w:rsidRPr="00D51C6F">
          <w:rPr>
            <w:rStyle w:val="Hyperlink"/>
            <w:rFonts w:eastAsia="SimSun"/>
            <w:noProof/>
            <w:szCs w:val="26"/>
            <w:rPrChange w:id="3457"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458" w:author="Thảo Nguyễn Kim" w:date="2019-03-13T13:33:00Z">
              <w:rPr>
                <w:rStyle w:val="Hyperlink"/>
                <w:rFonts w:eastAsia="SimSun"/>
                <w:noProof/>
              </w:rPr>
            </w:rPrChange>
          </w:rPr>
          <w:fldChar w:fldCharType="separate"/>
        </w:r>
        <w:r w:rsidRPr="00D51C6F">
          <w:rPr>
            <w:rStyle w:val="Hyperlink"/>
            <w:rFonts w:eastAsia="SimSun"/>
            <w:noProof/>
            <w:szCs w:val="26"/>
            <w:rPrChange w:id="3459" w:author="Thảo Nguyễn Kim" w:date="2019-03-13T13:33:00Z">
              <w:rPr>
                <w:rStyle w:val="Hyperlink"/>
                <w:rFonts w:eastAsia="SimSun"/>
                <w:noProof/>
              </w:rPr>
            </w:rPrChange>
          </w:rPr>
          <w:t>Hình 3.1 – Ví dụ cho cổng độc quyền (Exclusive</w:t>
        </w:r>
        <w:r w:rsidRPr="00D51C6F">
          <w:rPr>
            <w:rStyle w:val="Hyperlink"/>
            <w:rFonts w:eastAsia="SimSun"/>
            <w:noProof/>
            <w:spacing w:val="-1"/>
            <w:szCs w:val="26"/>
            <w:rPrChange w:id="3460" w:author="Thảo Nguyễn Kim" w:date="2019-03-13T13:33:00Z">
              <w:rPr>
                <w:rStyle w:val="Hyperlink"/>
                <w:rFonts w:eastAsia="SimSun"/>
                <w:noProof/>
                <w:spacing w:val="-1"/>
              </w:rPr>
            </w:rPrChange>
          </w:rPr>
          <w:t xml:space="preserve"> </w:t>
        </w:r>
        <w:r w:rsidRPr="00D51C6F">
          <w:rPr>
            <w:rStyle w:val="Hyperlink"/>
            <w:rFonts w:eastAsia="SimSun"/>
            <w:noProof/>
            <w:szCs w:val="26"/>
            <w:rPrChange w:id="3461" w:author="Thảo Nguyễn Kim" w:date="2019-03-13T13:33:00Z">
              <w:rPr>
                <w:rStyle w:val="Hyperlink"/>
                <w:rFonts w:eastAsia="SimSun"/>
                <w:noProof/>
              </w:rPr>
            </w:rPrChange>
          </w:rPr>
          <w:t>Gateway )</w:t>
        </w:r>
        <w:r w:rsidRPr="00D51C6F">
          <w:rPr>
            <w:noProof/>
            <w:webHidden/>
            <w:szCs w:val="26"/>
            <w:rPrChange w:id="3462" w:author="Thảo Nguyễn Kim" w:date="2019-03-13T13:33:00Z">
              <w:rPr>
                <w:noProof/>
                <w:webHidden/>
              </w:rPr>
            </w:rPrChange>
          </w:rPr>
          <w:tab/>
        </w:r>
        <w:r w:rsidRPr="00D51C6F">
          <w:rPr>
            <w:noProof/>
            <w:webHidden/>
            <w:szCs w:val="26"/>
            <w:rPrChange w:id="3463" w:author="Thảo Nguyễn Kim" w:date="2019-03-13T13:33:00Z">
              <w:rPr>
                <w:noProof/>
                <w:webHidden/>
              </w:rPr>
            </w:rPrChange>
          </w:rPr>
          <w:fldChar w:fldCharType="begin"/>
        </w:r>
        <w:r w:rsidRPr="00D51C6F">
          <w:rPr>
            <w:noProof/>
            <w:webHidden/>
            <w:szCs w:val="26"/>
            <w:rPrChange w:id="3464" w:author="Thảo Nguyễn Kim" w:date="2019-03-13T13:33:00Z">
              <w:rPr>
                <w:noProof/>
                <w:webHidden/>
              </w:rPr>
            </w:rPrChange>
          </w:rPr>
          <w:instrText xml:space="preserve"> PAGEREF _Toc3376399 \h </w:instrText>
        </w:r>
      </w:ins>
      <w:r w:rsidRPr="00D51C6F">
        <w:rPr>
          <w:noProof/>
          <w:webHidden/>
          <w:szCs w:val="26"/>
          <w:rPrChange w:id="3465" w:author="Thảo Nguyễn Kim" w:date="2019-03-13T13:33:00Z">
            <w:rPr>
              <w:noProof/>
              <w:webHidden/>
              <w:szCs w:val="26"/>
            </w:rPr>
          </w:rPrChange>
        </w:rPr>
      </w:r>
      <w:r w:rsidRPr="00D51C6F">
        <w:rPr>
          <w:noProof/>
          <w:webHidden/>
          <w:szCs w:val="26"/>
          <w:rPrChange w:id="3466" w:author="Thảo Nguyễn Kim" w:date="2019-03-13T13:33:00Z">
            <w:rPr>
              <w:noProof/>
              <w:webHidden/>
            </w:rPr>
          </w:rPrChange>
        </w:rPr>
        <w:fldChar w:fldCharType="separate"/>
      </w:r>
      <w:ins w:id="3467" w:author="Thảo Nguyễn Kim" w:date="2019-03-13T13:33:00Z">
        <w:r w:rsidRPr="00D51C6F">
          <w:rPr>
            <w:noProof/>
            <w:webHidden/>
            <w:szCs w:val="26"/>
            <w:rPrChange w:id="3468" w:author="Thảo Nguyễn Kim" w:date="2019-03-13T13:33:00Z">
              <w:rPr>
                <w:noProof/>
                <w:webHidden/>
              </w:rPr>
            </w:rPrChange>
          </w:rPr>
          <w:t>36</w:t>
        </w:r>
      </w:ins>
      <w:ins w:id="3469" w:author="Thảo Nguyễn Kim" w:date="2019-03-13T13:32:00Z">
        <w:r w:rsidRPr="00D51C6F">
          <w:rPr>
            <w:noProof/>
            <w:webHidden/>
            <w:szCs w:val="26"/>
            <w:rPrChange w:id="3470" w:author="Thảo Nguyễn Kim" w:date="2019-03-13T13:33:00Z">
              <w:rPr>
                <w:noProof/>
                <w:webHidden/>
              </w:rPr>
            </w:rPrChange>
          </w:rPr>
          <w:fldChar w:fldCharType="end"/>
        </w:r>
        <w:r w:rsidRPr="00D51C6F">
          <w:rPr>
            <w:rStyle w:val="Hyperlink"/>
            <w:rFonts w:eastAsia="SimSun"/>
            <w:noProof/>
            <w:szCs w:val="26"/>
            <w:rPrChange w:id="3471" w:author="Thảo Nguyễn Kim" w:date="2019-03-13T13:33:00Z">
              <w:rPr>
                <w:rStyle w:val="Hyperlink"/>
                <w:rFonts w:eastAsia="SimSun"/>
                <w:noProof/>
              </w:rPr>
            </w:rPrChange>
          </w:rPr>
          <w:fldChar w:fldCharType="end"/>
        </w:r>
      </w:ins>
    </w:p>
    <w:p w14:paraId="73AC49C8" w14:textId="77777777" w:rsidR="002F7E70" w:rsidRPr="00D51C6F" w:rsidRDefault="002F7E70">
      <w:pPr>
        <w:pStyle w:val="TableofFigures"/>
        <w:tabs>
          <w:tab w:val="right" w:leader="dot" w:pos="8895"/>
        </w:tabs>
        <w:spacing w:line="360" w:lineRule="auto"/>
        <w:rPr>
          <w:ins w:id="3472" w:author="Thảo Nguyễn Kim" w:date="2019-03-13T13:32:00Z"/>
          <w:rFonts w:eastAsiaTheme="minorEastAsia"/>
          <w:noProof/>
          <w:szCs w:val="26"/>
          <w:lang w:val="en-US"/>
          <w:rPrChange w:id="3473" w:author="Thảo Nguyễn Kim" w:date="2019-03-13T13:33:00Z">
            <w:rPr>
              <w:ins w:id="3474" w:author="Thảo Nguyễn Kim" w:date="2019-03-13T13:32:00Z"/>
              <w:rFonts w:asciiTheme="minorHAnsi" w:eastAsiaTheme="minorEastAsia" w:hAnsiTheme="minorHAnsi" w:cstheme="minorBidi"/>
              <w:noProof/>
              <w:sz w:val="22"/>
              <w:lang w:val="en-US"/>
            </w:rPr>
          </w:rPrChange>
        </w:rPr>
        <w:pPrChange w:id="3475" w:author="Thảo Nguyễn Kim" w:date="2019-03-13T13:33:00Z">
          <w:pPr>
            <w:pStyle w:val="TableofFigures"/>
            <w:tabs>
              <w:tab w:val="right" w:leader="dot" w:pos="8895"/>
            </w:tabs>
          </w:pPr>
        </w:pPrChange>
      </w:pPr>
      <w:ins w:id="3476" w:author="Thảo Nguyễn Kim" w:date="2019-03-13T13:32:00Z">
        <w:r w:rsidRPr="00D51C6F">
          <w:rPr>
            <w:rStyle w:val="Hyperlink"/>
            <w:rFonts w:eastAsia="SimSun"/>
            <w:noProof/>
            <w:szCs w:val="26"/>
            <w:rPrChange w:id="3477" w:author="Thảo Nguyễn Kim" w:date="2019-03-13T13:33:00Z">
              <w:rPr>
                <w:rStyle w:val="Hyperlink"/>
                <w:rFonts w:eastAsia="SimSun"/>
                <w:noProof/>
              </w:rPr>
            </w:rPrChange>
          </w:rPr>
          <w:fldChar w:fldCharType="begin"/>
        </w:r>
        <w:r w:rsidRPr="00D51C6F">
          <w:rPr>
            <w:rStyle w:val="Hyperlink"/>
            <w:rFonts w:eastAsia="SimSun"/>
            <w:noProof/>
            <w:szCs w:val="26"/>
            <w:rPrChange w:id="3478" w:author="Thảo Nguyễn Kim" w:date="2019-03-13T13:33:00Z">
              <w:rPr>
                <w:rStyle w:val="Hyperlink"/>
                <w:rFonts w:eastAsia="SimSun"/>
                <w:noProof/>
              </w:rPr>
            </w:rPrChange>
          </w:rPr>
          <w:instrText xml:space="preserve"> </w:instrText>
        </w:r>
        <w:r w:rsidRPr="00D51C6F">
          <w:rPr>
            <w:noProof/>
            <w:szCs w:val="26"/>
            <w:rPrChange w:id="3479" w:author="Thảo Nguyễn Kim" w:date="2019-03-13T13:33:00Z">
              <w:rPr>
                <w:noProof/>
              </w:rPr>
            </w:rPrChange>
          </w:rPr>
          <w:instrText>HYPERLINK \l "_Toc3376400"</w:instrText>
        </w:r>
        <w:r w:rsidRPr="00D51C6F">
          <w:rPr>
            <w:rStyle w:val="Hyperlink"/>
            <w:rFonts w:eastAsia="SimSun"/>
            <w:noProof/>
            <w:szCs w:val="26"/>
            <w:rPrChange w:id="3480"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481" w:author="Thảo Nguyễn Kim" w:date="2019-03-13T13:33:00Z">
              <w:rPr>
                <w:rStyle w:val="Hyperlink"/>
                <w:rFonts w:eastAsia="SimSun"/>
                <w:noProof/>
              </w:rPr>
            </w:rPrChange>
          </w:rPr>
          <w:fldChar w:fldCharType="separate"/>
        </w:r>
        <w:r w:rsidRPr="00D51C6F">
          <w:rPr>
            <w:rStyle w:val="Hyperlink"/>
            <w:rFonts w:eastAsia="SimSun"/>
            <w:noProof/>
            <w:szCs w:val="26"/>
            <w:rPrChange w:id="3482" w:author="Thảo Nguyễn Kim" w:date="2019-03-13T13:33:00Z">
              <w:rPr>
                <w:rStyle w:val="Hyperlink"/>
                <w:rFonts w:eastAsia="SimSun"/>
                <w:noProof/>
              </w:rPr>
            </w:rPrChange>
          </w:rPr>
          <w:t>Hình 3.5 – Ví dụ cho cổng bào hàm (Inclusive Gateway)</w:t>
        </w:r>
        <w:r w:rsidRPr="00D51C6F">
          <w:rPr>
            <w:noProof/>
            <w:webHidden/>
            <w:szCs w:val="26"/>
            <w:rPrChange w:id="3483" w:author="Thảo Nguyễn Kim" w:date="2019-03-13T13:33:00Z">
              <w:rPr>
                <w:noProof/>
                <w:webHidden/>
              </w:rPr>
            </w:rPrChange>
          </w:rPr>
          <w:tab/>
        </w:r>
        <w:r w:rsidRPr="00D51C6F">
          <w:rPr>
            <w:noProof/>
            <w:webHidden/>
            <w:szCs w:val="26"/>
            <w:rPrChange w:id="3484" w:author="Thảo Nguyễn Kim" w:date="2019-03-13T13:33:00Z">
              <w:rPr>
                <w:noProof/>
                <w:webHidden/>
              </w:rPr>
            </w:rPrChange>
          </w:rPr>
          <w:fldChar w:fldCharType="begin"/>
        </w:r>
        <w:r w:rsidRPr="00D51C6F">
          <w:rPr>
            <w:noProof/>
            <w:webHidden/>
            <w:szCs w:val="26"/>
            <w:rPrChange w:id="3485" w:author="Thảo Nguyễn Kim" w:date="2019-03-13T13:33:00Z">
              <w:rPr>
                <w:noProof/>
                <w:webHidden/>
              </w:rPr>
            </w:rPrChange>
          </w:rPr>
          <w:instrText xml:space="preserve"> PAGEREF _Toc3376400 \h </w:instrText>
        </w:r>
      </w:ins>
      <w:r w:rsidRPr="00D51C6F">
        <w:rPr>
          <w:noProof/>
          <w:webHidden/>
          <w:szCs w:val="26"/>
          <w:rPrChange w:id="3486" w:author="Thảo Nguyễn Kim" w:date="2019-03-13T13:33:00Z">
            <w:rPr>
              <w:noProof/>
              <w:webHidden/>
              <w:szCs w:val="26"/>
            </w:rPr>
          </w:rPrChange>
        </w:rPr>
      </w:r>
      <w:r w:rsidRPr="00D51C6F">
        <w:rPr>
          <w:noProof/>
          <w:webHidden/>
          <w:szCs w:val="26"/>
          <w:rPrChange w:id="3487" w:author="Thảo Nguyễn Kim" w:date="2019-03-13T13:33:00Z">
            <w:rPr>
              <w:noProof/>
              <w:webHidden/>
            </w:rPr>
          </w:rPrChange>
        </w:rPr>
        <w:fldChar w:fldCharType="separate"/>
      </w:r>
      <w:ins w:id="3488" w:author="Thảo Nguyễn Kim" w:date="2019-03-13T13:33:00Z">
        <w:r w:rsidRPr="00D51C6F">
          <w:rPr>
            <w:noProof/>
            <w:webHidden/>
            <w:szCs w:val="26"/>
            <w:rPrChange w:id="3489" w:author="Thảo Nguyễn Kim" w:date="2019-03-13T13:33:00Z">
              <w:rPr>
                <w:noProof/>
                <w:webHidden/>
              </w:rPr>
            </w:rPrChange>
          </w:rPr>
          <w:t>38</w:t>
        </w:r>
      </w:ins>
      <w:ins w:id="3490" w:author="Thảo Nguyễn Kim" w:date="2019-03-13T13:32:00Z">
        <w:r w:rsidRPr="00D51C6F">
          <w:rPr>
            <w:noProof/>
            <w:webHidden/>
            <w:szCs w:val="26"/>
            <w:rPrChange w:id="3491" w:author="Thảo Nguyễn Kim" w:date="2019-03-13T13:33:00Z">
              <w:rPr>
                <w:noProof/>
                <w:webHidden/>
              </w:rPr>
            </w:rPrChange>
          </w:rPr>
          <w:fldChar w:fldCharType="end"/>
        </w:r>
        <w:r w:rsidRPr="00D51C6F">
          <w:rPr>
            <w:rStyle w:val="Hyperlink"/>
            <w:rFonts w:eastAsia="SimSun"/>
            <w:noProof/>
            <w:szCs w:val="26"/>
            <w:rPrChange w:id="3492" w:author="Thảo Nguyễn Kim" w:date="2019-03-13T13:33:00Z">
              <w:rPr>
                <w:rStyle w:val="Hyperlink"/>
                <w:rFonts w:eastAsia="SimSun"/>
                <w:noProof/>
              </w:rPr>
            </w:rPrChange>
          </w:rPr>
          <w:fldChar w:fldCharType="end"/>
        </w:r>
      </w:ins>
    </w:p>
    <w:p w14:paraId="33977671" w14:textId="77777777" w:rsidR="002F7E70" w:rsidRPr="00D51C6F" w:rsidRDefault="002F7E70">
      <w:pPr>
        <w:pStyle w:val="TableofFigures"/>
        <w:tabs>
          <w:tab w:val="right" w:leader="dot" w:pos="8895"/>
        </w:tabs>
        <w:spacing w:line="360" w:lineRule="auto"/>
        <w:rPr>
          <w:ins w:id="3493" w:author="Thảo Nguyễn Kim" w:date="2019-03-13T13:32:00Z"/>
          <w:rFonts w:eastAsiaTheme="minorEastAsia"/>
          <w:noProof/>
          <w:szCs w:val="26"/>
          <w:lang w:val="en-US"/>
          <w:rPrChange w:id="3494" w:author="Thảo Nguyễn Kim" w:date="2019-03-13T13:33:00Z">
            <w:rPr>
              <w:ins w:id="3495" w:author="Thảo Nguyễn Kim" w:date="2019-03-13T13:32:00Z"/>
              <w:rFonts w:asciiTheme="minorHAnsi" w:eastAsiaTheme="minorEastAsia" w:hAnsiTheme="minorHAnsi" w:cstheme="minorBidi"/>
              <w:noProof/>
              <w:sz w:val="22"/>
              <w:lang w:val="en-US"/>
            </w:rPr>
          </w:rPrChange>
        </w:rPr>
        <w:pPrChange w:id="3496" w:author="Thảo Nguyễn Kim" w:date="2019-03-13T13:33:00Z">
          <w:pPr>
            <w:pStyle w:val="TableofFigures"/>
            <w:tabs>
              <w:tab w:val="right" w:leader="dot" w:pos="8895"/>
            </w:tabs>
          </w:pPr>
        </w:pPrChange>
      </w:pPr>
      <w:ins w:id="3497" w:author="Thảo Nguyễn Kim" w:date="2019-03-13T13:32:00Z">
        <w:r w:rsidRPr="00D51C6F">
          <w:rPr>
            <w:rStyle w:val="Hyperlink"/>
            <w:rFonts w:eastAsia="SimSun"/>
            <w:noProof/>
            <w:szCs w:val="26"/>
            <w:rPrChange w:id="3498" w:author="Thảo Nguyễn Kim" w:date="2019-03-13T13:33:00Z">
              <w:rPr>
                <w:rStyle w:val="Hyperlink"/>
                <w:rFonts w:eastAsia="SimSun"/>
                <w:noProof/>
              </w:rPr>
            </w:rPrChange>
          </w:rPr>
          <w:fldChar w:fldCharType="begin"/>
        </w:r>
        <w:r w:rsidRPr="00D51C6F">
          <w:rPr>
            <w:rStyle w:val="Hyperlink"/>
            <w:rFonts w:eastAsia="SimSun"/>
            <w:noProof/>
            <w:szCs w:val="26"/>
            <w:rPrChange w:id="3499" w:author="Thảo Nguyễn Kim" w:date="2019-03-13T13:33:00Z">
              <w:rPr>
                <w:rStyle w:val="Hyperlink"/>
                <w:rFonts w:eastAsia="SimSun"/>
                <w:noProof/>
              </w:rPr>
            </w:rPrChange>
          </w:rPr>
          <w:instrText xml:space="preserve"> </w:instrText>
        </w:r>
        <w:r w:rsidRPr="00D51C6F">
          <w:rPr>
            <w:noProof/>
            <w:szCs w:val="26"/>
            <w:rPrChange w:id="3500" w:author="Thảo Nguyễn Kim" w:date="2019-03-13T13:33:00Z">
              <w:rPr>
                <w:noProof/>
              </w:rPr>
            </w:rPrChange>
          </w:rPr>
          <w:instrText>HYPERLINK \l "_Toc3376401"</w:instrText>
        </w:r>
        <w:r w:rsidRPr="00D51C6F">
          <w:rPr>
            <w:rStyle w:val="Hyperlink"/>
            <w:rFonts w:eastAsia="SimSun"/>
            <w:noProof/>
            <w:szCs w:val="26"/>
            <w:rPrChange w:id="3501"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502" w:author="Thảo Nguyễn Kim" w:date="2019-03-13T13:33:00Z">
              <w:rPr>
                <w:rStyle w:val="Hyperlink"/>
                <w:rFonts w:eastAsia="SimSun"/>
                <w:noProof/>
              </w:rPr>
            </w:rPrChange>
          </w:rPr>
          <w:fldChar w:fldCharType="separate"/>
        </w:r>
        <w:r w:rsidRPr="00D51C6F">
          <w:rPr>
            <w:rStyle w:val="Hyperlink"/>
            <w:rFonts w:eastAsia="SimSun"/>
            <w:noProof/>
            <w:szCs w:val="26"/>
            <w:rPrChange w:id="3503" w:author="Thảo Nguyễn Kim" w:date="2019-03-13T13:33:00Z">
              <w:rPr>
                <w:rStyle w:val="Hyperlink"/>
                <w:rFonts w:eastAsia="SimSun"/>
                <w:noProof/>
              </w:rPr>
            </w:rPrChange>
          </w:rPr>
          <w:t>Hình 3.6 -  Các loại Activity Camunda hỗ trợ [6]</w:t>
        </w:r>
        <w:r w:rsidRPr="00D51C6F">
          <w:rPr>
            <w:noProof/>
            <w:webHidden/>
            <w:szCs w:val="26"/>
            <w:rPrChange w:id="3504" w:author="Thảo Nguyễn Kim" w:date="2019-03-13T13:33:00Z">
              <w:rPr>
                <w:noProof/>
                <w:webHidden/>
              </w:rPr>
            </w:rPrChange>
          </w:rPr>
          <w:tab/>
        </w:r>
        <w:r w:rsidRPr="00D51C6F">
          <w:rPr>
            <w:noProof/>
            <w:webHidden/>
            <w:szCs w:val="26"/>
            <w:rPrChange w:id="3505" w:author="Thảo Nguyễn Kim" w:date="2019-03-13T13:33:00Z">
              <w:rPr>
                <w:noProof/>
                <w:webHidden/>
              </w:rPr>
            </w:rPrChange>
          </w:rPr>
          <w:fldChar w:fldCharType="begin"/>
        </w:r>
        <w:r w:rsidRPr="00D51C6F">
          <w:rPr>
            <w:noProof/>
            <w:webHidden/>
            <w:szCs w:val="26"/>
            <w:rPrChange w:id="3506" w:author="Thảo Nguyễn Kim" w:date="2019-03-13T13:33:00Z">
              <w:rPr>
                <w:noProof/>
                <w:webHidden/>
              </w:rPr>
            </w:rPrChange>
          </w:rPr>
          <w:instrText xml:space="preserve"> PAGEREF _Toc3376401 \h </w:instrText>
        </w:r>
      </w:ins>
      <w:r w:rsidRPr="00D51C6F">
        <w:rPr>
          <w:noProof/>
          <w:webHidden/>
          <w:szCs w:val="26"/>
          <w:rPrChange w:id="3507" w:author="Thảo Nguyễn Kim" w:date="2019-03-13T13:33:00Z">
            <w:rPr>
              <w:noProof/>
              <w:webHidden/>
              <w:szCs w:val="26"/>
            </w:rPr>
          </w:rPrChange>
        </w:rPr>
      </w:r>
      <w:r w:rsidRPr="00D51C6F">
        <w:rPr>
          <w:noProof/>
          <w:webHidden/>
          <w:szCs w:val="26"/>
          <w:rPrChange w:id="3508" w:author="Thảo Nguyễn Kim" w:date="2019-03-13T13:33:00Z">
            <w:rPr>
              <w:noProof/>
              <w:webHidden/>
            </w:rPr>
          </w:rPrChange>
        </w:rPr>
        <w:fldChar w:fldCharType="separate"/>
      </w:r>
      <w:ins w:id="3509" w:author="Thảo Nguyễn Kim" w:date="2019-03-13T13:33:00Z">
        <w:r w:rsidRPr="00D51C6F">
          <w:rPr>
            <w:noProof/>
            <w:webHidden/>
            <w:szCs w:val="26"/>
            <w:rPrChange w:id="3510" w:author="Thảo Nguyễn Kim" w:date="2019-03-13T13:33:00Z">
              <w:rPr>
                <w:noProof/>
                <w:webHidden/>
              </w:rPr>
            </w:rPrChange>
          </w:rPr>
          <w:t>39</w:t>
        </w:r>
      </w:ins>
      <w:ins w:id="3511" w:author="Thảo Nguyễn Kim" w:date="2019-03-13T13:32:00Z">
        <w:r w:rsidRPr="00D51C6F">
          <w:rPr>
            <w:noProof/>
            <w:webHidden/>
            <w:szCs w:val="26"/>
            <w:rPrChange w:id="3512" w:author="Thảo Nguyễn Kim" w:date="2019-03-13T13:33:00Z">
              <w:rPr>
                <w:noProof/>
                <w:webHidden/>
              </w:rPr>
            </w:rPrChange>
          </w:rPr>
          <w:fldChar w:fldCharType="end"/>
        </w:r>
        <w:r w:rsidRPr="00D51C6F">
          <w:rPr>
            <w:rStyle w:val="Hyperlink"/>
            <w:rFonts w:eastAsia="SimSun"/>
            <w:noProof/>
            <w:szCs w:val="26"/>
            <w:rPrChange w:id="3513" w:author="Thảo Nguyễn Kim" w:date="2019-03-13T13:33:00Z">
              <w:rPr>
                <w:rStyle w:val="Hyperlink"/>
                <w:rFonts w:eastAsia="SimSun"/>
                <w:noProof/>
              </w:rPr>
            </w:rPrChange>
          </w:rPr>
          <w:fldChar w:fldCharType="end"/>
        </w:r>
      </w:ins>
    </w:p>
    <w:p w14:paraId="54A79F65" w14:textId="77777777" w:rsidR="002F7E70" w:rsidRPr="00D51C6F" w:rsidRDefault="002F7E70">
      <w:pPr>
        <w:pStyle w:val="TableofFigures"/>
        <w:tabs>
          <w:tab w:val="right" w:leader="dot" w:pos="8895"/>
        </w:tabs>
        <w:spacing w:line="360" w:lineRule="auto"/>
        <w:rPr>
          <w:ins w:id="3514" w:author="Thảo Nguyễn Kim" w:date="2019-03-13T13:32:00Z"/>
          <w:rFonts w:eastAsiaTheme="minorEastAsia"/>
          <w:noProof/>
          <w:szCs w:val="26"/>
          <w:lang w:val="en-US"/>
          <w:rPrChange w:id="3515" w:author="Thảo Nguyễn Kim" w:date="2019-03-13T13:33:00Z">
            <w:rPr>
              <w:ins w:id="3516" w:author="Thảo Nguyễn Kim" w:date="2019-03-13T13:32:00Z"/>
              <w:rFonts w:asciiTheme="minorHAnsi" w:eastAsiaTheme="minorEastAsia" w:hAnsiTheme="minorHAnsi" w:cstheme="minorBidi"/>
              <w:noProof/>
              <w:sz w:val="22"/>
              <w:lang w:val="en-US"/>
            </w:rPr>
          </w:rPrChange>
        </w:rPr>
        <w:pPrChange w:id="3517" w:author="Thảo Nguyễn Kim" w:date="2019-03-13T13:33:00Z">
          <w:pPr>
            <w:pStyle w:val="TableofFigures"/>
            <w:tabs>
              <w:tab w:val="right" w:leader="dot" w:pos="8895"/>
            </w:tabs>
          </w:pPr>
        </w:pPrChange>
      </w:pPr>
      <w:ins w:id="3518" w:author="Thảo Nguyễn Kim" w:date="2019-03-13T13:32:00Z">
        <w:r w:rsidRPr="00D51C6F">
          <w:rPr>
            <w:rStyle w:val="Hyperlink"/>
            <w:rFonts w:eastAsia="SimSun"/>
            <w:noProof/>
            <w:szCs w:val="26"/>
            <w:rPrChange w:id="3519" w:author="Thảo Nguyễn Kim" w:date="2019-03-13T13:33:00Z">
              <w:rPr>
                <w:rStyle w:val="Hyperlink"/>
                <w:rFonts w:eastAsia="SimSun"/>
                <w:noProof/>
              </w:rPr>
            </w:rPrChange>
          </w:rPr>
          <w:fldChar w:fldCharType="begin"/>
        </w:r>
        <w:r w:rsidRPr="00D51C6F">
          <w:rPr>
            <w:rStyle w:val="Hyperlink"/>
            <w:rFonts w:eastAsia="SimSun"/>
            <w:noProof/>
            <w:szCs w:val="26"/>
            <w:rPrChange w:id="3520" w:author="Thảo Nguyễn Kim" w:date="2019-03-13T13:33:00Z">
              <w:rPr>
                <w:rStyle w:val="Hyperlink"/>
                <w:rFonts w:eastAsia="SimSun"/>
                <w:noProof/>
              </w:rPr>
            </w:rPrChange>
          </w:rPr>
          <w:instrText xml:space="preserve"> </w:instrText>
        </w:r>
        <w:r w:rsidRPr="00D51C6F">
          <w:rPr>
            <w:noProof/>
            <w:szCs w:val="26"/>
            <w:rPrChange w:id="3521" w:author="Thảo Nguyễn Kim" w:date="2019-03-13T13:33:00Z">
              <w:rPr>
                <w:noProof/>
              </w:rPr>
            </w:rPrChange>
          </w:rPr>
          <w:instrText>HYPERLINK \l "_Toc3376402"</w:instrText>
        </w:r>
        <w:r w:rsidRPr="00D51C6F">
          <w:rPr>
            <w:rStyle w:val="Hyperlink"/>
            <w:rFonts w:eastAsia="SimSun"/>
            <w:noProof/>
            <w:szCs w:val="26"/>
            <w:rPrChange w:id="3522"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523" w:author="Thảo Nguyễn Kim" w:date="2019-03-13T13:33:00Z">
              <w:rPr>
                <w:rStyle w:val="Hyperlink"/>
                <w:rFonts w:eastAsia="SimSun"/>
                <w:noProof/>
              </w:rPr>
            </w:rPrChange>
          </w:rPr>
          <w:fldChar w:fldCharType="separate"/>
        </w:r>
        <w:r w:rsidRPr="00D51C6F">
          <w:rPr>
            <w:rStyle w:val="Hyperlink"/>
            <w:rFonts w:eastAsia="SimSun"/>
            <w:noProof/>
            <w:szCs w:val="26"/>
            <w:rPrChange w:id="3524" w:author="Thảo Nguyễn Kim" w:date="2019-03-13T13:33:00Z">
              <w:rPr>
                <w:rStyle w:val="Hyperlink"/>
                <w:rFonts w:eastAsia="SimSun"/>
                <w:noProof/>
              </w:rPr>
            </w:rPrChange>
          </w:rPr>
          <w:t>Hình 3.7 – Các loại Gateways [6]</w:t>
        </w:r>
        <w:r w:rsidRPr="00D51C6F">
          <w:rPr>
            <w:noProof/>
            <w:webHidden/>
            <w:szCs w:val="26"/>
            <w:rPrChange w:id="3525" w:author="Thảo Nguyễn Kim" w:date="2019-03-13T13:33:00Z">
              <w:rPr>
                <w:noProof/>
                <w:webHidden/>
              </w:rPr>
            </w:rPrChange>
          </w:rPr>
          <w:tab/>
        </w:r>
        <w:r w:rsidRPr="00D51C6F">
          <w:rPr>
            <w:noProof/>
            <w:webHidden/>
            <w:szCs w:val="26"/>
            <w:rPrChange w:id="3526" w:author="Thảo Nguyễn Kim" w:date="2019-03-13T13:33:00Z">
              <w:rPr>
                <w:noProof/>
                <w:webHidden/>
              </w:rPr>
            </w:rPrChange>
          </w:rPr>
          <w:fldChar w:fldCharType="begin"/>
        </w:r>
        <w:r w:rsidRPr="00D51C6F">
          <w:rPr>
            <w:noProof/>
            <w:webHidden/>
            <w:szCs w:val="26"/>
            <w:rPrChange w:id="3527" w:author="Thảo Nguyễn Kim" w:date="2019-03-13T13:33:00Z">
              <w:rPr>
                <w:noProof/>
                <w:webHidden/>
              </w:rPr>
            </w:rPrChange>
          </w:rPr>
          <w:instrText xml:space="preserve"> PAGEREF _Toc3376402 \h </w:instrText>
        </w:r>
      </w:ins>
      <w:r w:rsidRPr="00D51C6F">
        <w:rPr>
          <w:noProof/>
          <w:webHidden/>
          <w:szCs w:val="26"/>
          <w:rPrChange w:id="3528" w:author="Thảo Nguyễn Kim" w:date="2019-03-13T13:33:00Z">
            <w:rPr>
              <w:noProof/>
              <w:webHidden/>
              <w:szCs w:val="26"/>
            </w:rPr>
          </w:rPrChange>
        </w:rPr>
      </w:r>
      <w:r w:rsidRPr="00D51C6F">
        <w:rPr>
          <w:noProof/>
          <w:webHidden/>
          <w:szCs w:val="26"/>
          <w:rPrChange w:id="3529" w:author="Thảo Nguyễn Kim" w:date="2019-03-13T13:33:00Z">
            <w:rPr>
              <w:noProof/>
              <w:webHidden/>
            </w:rPr>
          </w:rPrChange>
        </w:rPr>
        <w:fldChar w:fldCharType="separate"/>
      </w:r>
      <w:ins w:id="3530" w:author="Thảo Nguyễn Kim" w:date="2019-03-13T13:33:00Z">
        <w:r w:rsidRPr="00D51C6F">
          <w:rPr>
            <w:noProof/>
            <w:webHidden/>
            <w:szCs w:val="26"/>
            <w:rPrChange w:id="3531" w:author="Thảo Nguyễn Kim" w:date="2019-03-13T13:33:00Z">
              <w:rPr>
                <w:noProof/>
                <w:webHidden/>
              </w:rPr>
            </w:rPrChange>
          </w:rPr>
          <w:t>39</w:t>
        </w:r>
      </w:ins>
      <w:ins w:id="3532" w:author="Thảo Nguyễn Kim" w:date="2019-03-13T13:32:00Z">
        <w:r w:rsidRPr="00D51C6F">
          <w:rPr>
            <w:noProof/>
            <w:webHidden/>
            <w:szCs w:val="26"/>
            <w:rPrChange w:id="3533" w:author="Thảo Nguyễn Kim" w:date="2019-03-13T13:33:00Z">
              <w:rPr>
                <w:noProof/>
                <w:webHidden/>
              </w:rPr>
            </w:rPrChange>
          </w:rPr>
          <w:fldChar w:fldCharType="end"/>
        </w:r>
        <w:r w:rsidRPr="00D51C6F">
          <w:rPr>
            <w:rStyle w:val="Hyperlink"/>
            <w:rFonts w:eastAsia="SimSun"/>
            <w:noProof/>
            <w:szCs w:val="26"/>
            <w:rPrChange w:id="3534" w:author="Thảo Nguyễn Kim" w:date="2019-03-13T13:33:00Z">
              <w:rPr>
                <w:rStyle w:val="Hyperlink"/>
                <w:rFonts w:eastAsia="SimSun"/>
                <w:noProof/>
              </w:rPr>
            </w:rPrChange>
          </w:rPr>
          <w:fldChar w:fldCharType="end"/>
        </w:r>
      </w:ins>
    </w:p>
    <w:p w14:paraId="3D9AD76F" w14:textId="77777777" w:rsidR="002F7E70" w:rsidRPr="00D51C6F" w:rsidRDefault="002F7E70">
      <w:pPr>
        <w:pStyle w:val="TableofFigures"/>
        <w:tabs>
          <w:tab w:val="right" w:leader="dot" w:pos="8895"/>
        </w:tabs>
        <w:spacing w:line="360" w:lineRule="auto"/>
        <w:rPr>
          <w:ins w:id="3535" w:author="Thảo Nguyễn Kim" w:date="2019-03-13T13:32:00Z"/>
          <w:rFonts w:eastAsiaTheme="minorEastAsia"/>
          <w:noProof/>
          <w:szCs w:val="26"/>
          <w:lang w:val="en-US"/>
          <w:rPrChange w:id="3536" w:author="Thảo Nguyễn Kim" w:date="2019-03-13T13:33:00Z">
            <w:rPr>
              <w:ins w:id="3537" w:author="Thảo Nguyễn Kim" w:date="2019-03-13T13:32:00Z"/>
              <w:rFonts w:asciiTheme="minorHAnsi" w:eastAsiaTheme="minorEastAsia" w:hAnsiTheme="minorHAnsi" w:cstheme="minorBidi"/>
              <w:noProof/>
              <w:sz w:val="22"/>
              <w:lang w:val="en-US"/>
            </w:rPr>
          </w:rPrChange>
        </w:rPr>
        <w:pPrChange w:id="3538" w:author="Thảo Nguyễn Kim" w:date="2019-03-13T13:33:00Z">
          <w:pPr>
            <w:pStyle w:val="TableofFigures"/>
            <w:tabs>
              <w:tab w:val="right" w:leader="dot" w:pos="8895"/>
            </w:tabs>
          </w:pPr>
        </w:pPrChange>
      </w:pPr>
      <w:ins w:id="3539" w:author="Thảo Nguyễn Kim" w:date="2019-03-13T13:32:00Z">
        <w:r w:rsidRPr="00D51C6F">
          <w:rPr>
            <w:rStyle w:val="Hyperlink"/>
            <w:rFonts w:eastAsia="SimSun"/>
            <w:noProof/>
            <w:szCs w:val="26"/>
            <w:rPrChange w:id="3540" w:author="Thảo Nguyễn Kim" w:date="2019-03-13T13:33:00Z">
              <w:rPr>
                <w:rStyle w:val="Hyperlink"/>
                <w:rFonts w:eastAsia="SimSun"/>
                <w:noProof/>
              </w:rPr>
            </w:rPrChange>
          </w:rPr>
          <w:fldChar w:fldCharType="begin"/>
        </w:r>
        <w:r w:rsidRPr="00D51C6F">
          <w:rPr>
            <w:rStyle w:val="Hyperlink"/>
            <w:rFonts w:eastAsia="SimSun"/>
            <w:noProof/>
            <w:szCs w:val="26"/>
            <w:rPrChange w:id="3541" w:author="Thảo Nguyễn Kim" w:date="2019-03-13T13:33:00Z">
              <w:rPr>
                <w:rStyle w:val="Hyperlink"/>
                <w:rFonts w:eastAsia="SimSun"/>
                <w:noProof/>
              </w:rPr>
            </w:rPrChange>
          </w:rPr>
          <w:instrText xml:space="preserve"> </w:instrText>
        </w:r>
        <w:r w:rsidRPr="00D51C6F">
          <w:rPr>
            <w:noProof/>
            <w:szCs w:val="26"/>
            <w:rPrChange w:id="3542" w:author="Thảo Nguyễn Kim" w:date="2019-03-13T13:33:00Z">
              <w:rPr>
                <w:noProof/>
              </w:rPr>
            </w:rPrChange>
          </w:rPr>
          <w:instrText>HYPERLINK \l "_Toc3376403"</w:instrText>
        </w:r>
        <w:r w:rsidRPr="00D51C6F">
          <w:rPr>
            <w:rStyle w:val="Hyperlink"/>
            <w:rFonts w:eastAsia="SimSun"/>
            <w:noProof/>
            <w:szCs w:val="26"/>
            <w:rPrChange w:id="3543"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544" w:author="Thảo Nguyễn Kim" w:date="2019-03-13T13:33:00Z">
              <w:rPr>
                <w:rStyle w:val="Hyperlink"/>
                <w:rFonts w:eastAsia="SimSun"/>
                <w:noProof/>
              </w:rPr>
            </w:rPrChange>
          </w:rPr>
          <w:fldChar w:fldCharType="separate"/>
        </w:r>
        <w:r w:rsidRPr="00D51C6F">
          <w:rPr>
            <w:rStyle w:val="Hyperlink"/>
            <w:rFonts w:eastAsia="SimSun"/>
            <w:noProof/>
            <w:szCs w:val="26"/>
            <w:rPrChange w:id="3545" w:author="Thảo Nguyễn Kim" w:date="2019-03-13T13:33:00Z">
              <w:rPr>
                <w:rStyle w:val="Hyperlink"/>
                <w:rFonts w:eastAsia="SimSun"/>
                <w:noProof/>
              </w:rPr>
            </w:rPrChange>
          </w:rPr>
          <w:t>Hình 3.8 – Các sự kiện được cài đặt trong Camunda [6]</w:t>
        </w:r>
        <w:r w:rsidRPr="00D51C6F">
          <w:rPr>
            <w:noProof/>
            <w:webHidden/>
            <w:szCs w:val="26"/>
            <w:rPrChange w:id="3546" w:author="Thảo Nguyễn Kim" w:date="2019-03-13T13:33:00Z">
              <w:rPr>
                <w:noProof/>
                <w:webHidden/>
              </w:rPr>
            </w:rPrChange>
          </w:rPr>
          <w:tab/>
        </w:r>
        <w:r w:rsidRPr="00D51C6F">
          <w:rPr>
            <w:noProof/>
            <w:webHidden/>
            <w:szCs w:val="26"/>
            <w:rPrChange w:id="3547" w:author="Thảo Nguyễn Kim" w:date="2019-03-13T13:33:00Z">
              <w:rPr>
                <w:noProof/>
                <w:webHidden/>
              </w:rPr>
            </w:rPrChange>
          </w:rPr>
          <w:fldChar w:fldCharType="begin"/>
        </w:r>
        <w:r w:rsidRPr="00D51C6F">
          <w:rPr>
            <w:noProof/>
            <w:webHidden/>
            <w:szCs w:val="26"/>
            <w:rPrChange w:id="3548" w:author="Thảo Nguyễn Kim" w:date="2019-03-13T13:33:00Z">
              <w:rPr>
                <w:noProof/>
                <w:webHidden/>
              </w:rPr>
            </w:rPrChange>
          </w:rPr>
          <w:instrText xml:space="preserve"> PAGEREF _Toc3376403 \h </w:instrText>
        </w:r>
      </w:ins>
      <w:r w:rsidRPr="00D51C6F">
        <w:rPr>
          <w:noProof/>
          <w:webHidden/>
          <w:szCs w:val="26"/>
          <w:rPrChange w:id="3549" w:author="Thảo Nguyễn Kim" w:date="2019-03-13T13:33:00Z">
            <w:rPr>
              <w:noProof/>
              <w:webHidden/>
              <w:szCs w:val="26"/>
            </w:rPr>
          </w:rPrChange>
        </w:rPr>
      </w:r>
      <w:r w:rsidRPr="00D51C6F">
        <w:rPr>
          <w:noProof/>
          <w:webHidden/>
          <w:szCs w:val="26"/>
          <w:rPrChange w:id="3550" w:author="Thảo Nguyễn Kim" w:date="2019-03-13T13:33:00Z">
            <w:rPr>
              <w:noProof/>
              <w:webHidden/>
            </w:rPr>
          </w:rPrChange>
        </w:rPr>
        <w:fldChar w:fldCharType="separate"/>
      </w:r>
      <w:ins w:id="3551" w:author="Thảo Nguyễn Kim" w:date="2019-03-13T13:33:00Z">
        <w:r w:rsidRPr="00D51C6F">
          <w:rPr>
            <w:noProof/>
            <w:webHidden/>
            <w:szCs w:val="26"/>
            <w:rPrChange w:id="3552" w:author="Thảo Nguyễn Kim" w:date="2019-03-13T13:33:00Z">
              <w:rPr>
                <w:noProof/>
                <w:webHidden/>
              </w:rPr>
            </w:rPrChange>
          </w:rPr>
          <w:t>40</w:t>
        </w:r>
      </w:ins>
      <w:ins w:id="3553" w:author="Thảo Nguyễn Kim" w:date="2019-03-13T13:32:00Z">
        <w:r w:rsidRPr="00D51C6F">
          <w:rPr>
            <w:noProof/>
            <w:webHidden/>
            <w:szCs w:val="26"/>
            <w:rPrChange w:id="3554" w:author="Thảo Nguyễn Kim" w:date="2019-03-13T13:33:00Z">
              <w:rPr>
                <w:noProof/>
                <w:webHidden/>
              </w:rPr>
            </w:rPrChange>
          </w:rPr>
          <w:fldChar w:fldCharType="end"/>
        </w:r>
        <w:r w:rsidRPr="00D51C6F">
          <w:rPr>
            <w:rStyle w:val="Hyperlink"/>
            <w:rFonts w:eastAsia="SimSun"/>
            <w:noProof/>
            <w:szCs w:val="26"/>
            <w:rPrChange w:id="3555" w:author="Thảo Nguyễn Kim" w:date="2019-03-13T13:33:00Z">
              <w:rPr>
                <w:rStyle w:val="Hyperlink"/>
                <w:rFonts w:eastAsia="SimSun"/>
                <w:noProof/>
              </w:rPr>
            </w:rPrChange>
          </w:rPr>
          <w:fldChar w:fldCharType="end"/>
        </w:r>
      </w:ins>
    </w:p>
    <w:p w14:paraId="78478CD2" w14:textId="77777777" w:rsidR="002F7E70" w:rsidRPr="00D51C6F" w:rsidRDefault="002F7E70">
      <w:pPr>
        <w:pStyle w:val="TableofFigures"/>
        <w:tabs>
          <w:tab w:val="right" w:leader="dot" w:pos="8895"/>
        </w:tabs>
        <w:spacing w:line="360" w:lineRule="auto"/>
        <w:rPr>
          <w:ins w:id="3556" w:author="Thảo Nguyễn Kim" w:date="2019-03-13T13:32:00Z"/>
          <w:rFonts w:eastAsiaTheme="minorEastAsia"/>
          <w:noProof/>
          <w:szCs w:val="26"/>
          <w:lang w:val="en-US"/>
          <w:rPrChange w:id="3557" w:author="Thảo Nguyễn Kim" w:date="2019-03-13T13:33:00Z">
            <w:rPr>
              <w:ins w:id="3558" w:author="Thảo Nguyễn Kim" w:date="2019-03-13T13:32:00Z"/>
              <w:rFonts w:asciiTheme="minorHAnsi" w:eastAsiaTheme="minorEastAsia" w:hAnsiTheme="minorHAnsi" w:cstheme="minorBidi"/>
              <w:noProof/>
              <w:sz w:val="22"/>
              <w:lang w:val="en-US"/>
            </w:rPr>
          </w:rPrChange>
        </w:rPr>
        <w:pPrChange w:id="3559" w:author="Thảo Nguyễn Kim" w:date="2019-03-13T13:33:00Z">
          <w:pPr>
            <w:pStyle w:val="TableofFigures"/>
            <w:tabs>
              <w:tab w:val="right" w:leader="dot" w:pos="8895"/>
            </w:tabs>
          </w:pPr>
        </w:pPrChange>
      </w:pPr>
      <w:ins w:id="3560" w:author="Thảo Nguyễn Kim" w:date="2019-03-13T13:32:00Z">
        <w:r w:rsidRPr="00D51C6F">
          <w:rPr>
            <w:rStyle w:val="Hyperlink"/>
            <w:rFonts w:eastAsia="SimSun"/>
            <w:noProof/>
            <w:szCs w:val="26"/>
            <w:rPrChange w:id="3561" w:author="Thảo Nguyễn Kim" w:date="2019-03-13T13:33:00Z">
              <w:rPr>
                <w:rStyle w:val="Hyperlink"/>
                <w:rFonts w:eastAsia="SimSun"/>
                <w:noProof/>
              </w:rPr>
            </w:rPrChange>
          </w:rPr>
          <w:fldChar w:fldCharType="begin"/>
        </w:r>
        <w:r w:rsidRPr="00D51C6F">
          <w:rPr>
            <w:rStyle w:val="Hyperlink"/>
            <w:rFonts w:eastAsia="SimSun"/>
            <w:noProof/>
            <w:szCs w:val="26"/>
            <w:rPrChange w:id="3562" w:author="Thảo Nguyễn Kim" w:date="2019-03-13T13:33:00Z">
              <w:rPr>
                <w:rStyle w:val="Hyperlink"/>
                <w:rFonts w:eastAsia="SimSun"/>
                <w:noProof/>
              </w:rPr>
            </w:rPrChange>
          </w:rPr>
          <w:instrText xml:space="preserve"> </w:instrText>
        </w:r>
        <w:r w:rsidRPr="00D51C6F">
          <w:rPr>
            <w:noProof/>
            <w:szCs w:val="26"/>
            <w:rPrChange w:id="3563" w:author="Thảo Nguyễn Kim" w:date="2019-03-13T13:33:00Z">
              <w:rPr>
                <w:noProof/>
              </w:rPr>
            </w:rPrChange>
          </w:rPr>
          <w:instrText>HYPERLINK \l "_Toc3376404"</w:instrText>
        </w:r>
        <w:r w:rsidRPr="00D51C6F">
          <w:rPr>
            <w:rStyle w:val="Hyperlink"/>
            <w:rFonts w:eastAsia="SimSun"/>
            <w:noProof/>
            <w:szCs w:val="26"/>
            <w:rPrChange w:id="3564"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565" w:author="Thảo Nguyễn Kim" w:date="2019-03-13T13:33:00Z">
              <w:rPr>
                <w:rStyle w:val="Hyperlink"/>
                <w:rFonts w:eastAsia="SimSun"/>
                <w:noProof/>
              </w:rPr>
            </w:rPrChange>
          </w:rPr>
          <w:fldChar w:fldCharType="separate"/>
        </w:r>
        <w:r w:rsidRPr="00D51C6F">
          <w:rPr>
            <w:rStyle w:val="Hyperlink"/>
            <w:rFonts w:eastAsia="SimSun"/>
            <w:noProof/>
            <w:szCs w:val="26"/>
            <w:rPrChange w:id="3566" w:author="Thảo Nguyễn Kim" w:date="2019-03-13T13:33:00Z">
              <w:rPr>
                <w:rStyle w:val="Hyperlink"/>
                <w:rFonts w:eastAsia="SimSun"/>
                <w:noProof/>
              </w:rPr>
            </w:rPrChange>
          </w:rPr>
          <w:t>Hình 3. 9 – Kiến trúc của Process Engine trong Camunda [4]</w:t>
        </w:r>
        <w:r w:rsidRPr="00D51C6F">
          <w:rPr>
            <w:noProof/>
            <w:webHidden/>
            <w:szCs w:val="26"/>
            <w:rPrChange w:id="3567" w:author="Thảo Nguyễn Kim" w:date="2019-03-13T13:33:00Z">
              <w:rPr>
                <w:noProof/>
                <w:webHidden/>
              </w:rPr>
            </w:rPrChange>
          </w:rPr>
          <w:tab/>
        </w:r>
        <w:r w:rsidRPr="00D51C6F">
          <w:rPr>
            <w:noProof/>
            <w:webHidden/>
            <w:szCs w:val="26"/>
            <w:rPrChange w:id="3568" w:author="Thảo Nguyễn Kim" w:date="2019-03-13T13:33:00Z">
              <w:rPr>
                <w:noProof/>
                <w:webHidden/>
              </w:rPr>
            </w:rPrChange>
          </w:rPr>
          <w:fldChar w:fldCharType="begin"/>
        </w:r>
        <w:r w:rsidRPr="00D51C6F">
          <w:rPr>
            <w:noProof/>
            <w:webHidden/>
            <w:szCs w:val="26"/>
            <w:rPrChange w:id="3569" w:author="Thảo Nguyễn Kim" w:date="2019-03-13T13:33:00Z">
              <w:rPr>
                <w:noProof/>
                <w:webHidden/>
              </w:rPr>
            </w:rPrChange>
          </w:rPr>
          <w:instrText xml:space="preserve"> PAGEREF _Toc3376404 \h </w:instrText>
        </w:r>
      </w:ins>
      <w:r w:rsidRPr="00D51C6F">
        <w:rPr>
          <w:noProof/>
          <w:webHidden/>
          <w:szCs w:val="26"/>
          <w:rPrChange w:id="3570" w:author="Thảo Nguyễn Kim" w:date="2019-03-13T13:33:00Z">
            <w:rPr>
              <w:noProof/>
              <w:webHidden/>
              <w:szCs w:val="26"/>
            </w:rPr>
          </w:rPrChange>
        </w:rPr>
      </w:r>
      <w:r w:rsidRPr="00D51C6F">
        <w:rPr>
          <w:noProof/>
          <w:webHidden/>
          <w:szCs w:val="26"/>
          <w:rPrChange w:id="3571" w:author="Thảo Nguyễn Kim" w:date="2019-03-13T13:33:00Z">
            <w:rPr>
              <w:noProof/>
              <w:webHidden/>
            </w:rPr>
          </w:rPrChange>
        </w:rPr>
        <w:fldChar w:fldCharType="separate"/>
      </w:r>
      <w:ins w:id="3572" w:author="Thảo Nguyễn Kim" w:date="2019-03-13T13:33:00Z">
        <w:r w:rsidRPr="00D51C6F">
          <w:rPr>
            <w:noProof/>
            <w:webHidden/>
            <w:szCs w:val="26"/>
            <w:rPrChange w:id="3573" w:author="Thảo Nguyễn Kim" w:date="2019-03-13T13:33:00Z">
              <w:rPr>
                <w:noProof/>
                <w:webHidden/>
              </w:rPr>
            </w:rPrChange>
          </w:rPr>
          <w:t>42</w:t>
        </w:r>
      </w:ins>
      <w:ins w:id="3574" w:author="Thảo Nguyễn Kim" w:date="2019-03-13T13:32:00Z">
        <w:r w:rsidRPr="00D51C6F">
          <w:rPr>
            <w:noProof/>
            <w:webHidden/>
            <w:szCs w:val="26"/>
            <w:rPrChange w:id="3575" w:author="Thảo Nguyễn Kim" w:date="2019-03-13T13:33:00Z">
              <w:rPr>
                <w:noProof/>
                <w:webHidden/>
              </w:rPr>
            </w:rPrChange>
          </w:rPr>
          <w:fldChar w:fldCharType="end"/>
        </w:r>
        <w:r w:rsidRPr="00D51C6F">
          <w:rPr>
            <w:rStyle w:val="Hyperlink"/>
            <w:rFonts w:eastAsia="SimSun"/>
            <w:noProof/>
            <w:szCs w:val="26"/>
            <w:rPrChange w:id="3576" w:author="Thảo Nguyễn Kim" w:date="2019-03-13T13:33:00Z">
              <w:rPr>
                <w:rStyle w:val="Hyperlink"/>
                <w:rFonts w:eastAsia="SimSun"/>
                <w:noProof/>
              </w:rPr>
            </w:rPrChange>
          </w:rPr>
          <w:fldChar w:fldCharType="end"/>
        </w:r>
      </w:ins>
    </w:p>
    <w:p w14:paraId="6BF249C6" w14:textId="77777777" w:rsidR="002F7E70" w:rsidRPr="00D51C6F" w:rsidRDefault="002F7E70">
      <w:pPr>
        <w:pStyle w:val="TableofFigures"/>
        <w:tabs>
          <w:tab w:val="right" w:leader="dot" w:pos="8895"/>
        </w:tabs>
        <w:spacing w:line="360" w:lineRule="auto"/>
        <w:rPr>
          <w:ins w:id="3577" w:author="Thảo Nguyễn Kim" w:date="2019-03-13T13:32:00Z"/>
          <w:rFonts w:eastAsiaTheme="minorEastAsia"/>
          <w:noProof/>
          <w:szCs w:val="26"/>
          <w:lang w:val="en-US"/>
          <w:rPrChange w:id="3578" w:author="Thảo Nguyễn Kim" w:date="2019-03-13T13:33:00Z">
            <w:rPr>
              <w:ins w:id="3579" w:author="Thảo Nguyễn Kim" w:date="2019-03-13T13:32:00Z"/>
              <w:rFonts w:asciiTheme="minorHAnsi" w:eastAsiaTheme="minorEastAsia" w:hAnsiTheme="minorHAnsi" w:cstheme="minorBidi"/>
              <w:noProof/>
              <w:sz w:val="22"/>
              <w:lang w:val="en-US"/>
            </w:rPr>
          </w:rPrChange>
        </w:rPr>
        <w:pPrChange w:id="3580" w:author="Thảo Nguyễn Kim" w:date="2019-03-13T13:33:00Z">
          <w:pPr>
            <w:pStyle w:val="TableofFigures"/>
            <w:tabs>
              <w:tab w:val="right" w:leader="dot" w:pos="8895"/>
            </w:tabs>
          </w:pPr>
        </w:pPrChange>
      </w:pPr>
      <w:ins w:id="3581" w:author="Thảo Nguyễn Kim" w:date="2019-03-13T13:32:00Z">
        <w:r w:rsidRPr="00D51C6F">
          <w:rPr>
            <w:rStyle w:val="Hyperlink"/>
            <w:rFonts w:eastAsia="SimSun"/>
            <w:noProof/>
            <w:szCs w:val="26"/>
            <w:rPrChange w:id="3582" w:author="Thảo Nguyễn Kim" w:date="2019-03-13T13:33:00Z">
              <w:rPr>
                <w:rStyle w:val="Hyperlink"/>
                <w:rFonts w:eastAsia="SimSun"/>
                <w:noProof/>
              </w:rPr>
            </w:rPrChange>
          </w:rPr>
          <w:fldChar w:fldCharType="begin"/>
        </w:r>
        <w:r w:rsidRPr="00D51C6F">
          <w:rPr>
            <w:rStyle w:val="Hyperlink"/>
            <w:rFonts w:eastAsia="SimSun"/>
            <w:noProof/>
            <w:szCs w:val="26"/>
            <w:rPrChange w:id="3583" w:author="Thảo Nguyễn Kim" w:date="2019-03-13T13:33:00Z">
              <w:rPr>
                <w:rStyle w:val="Hyperlink"/>
                <w:rFonts w:eastAsia="SimSun"/>
                <w:noProof/>
              </w:rPr>
            </w:rPrChange>
          </w:rPr>
          <w:instrText xml:space="preserve"> </w:instrText>
        </w:r>
        <w:r w:rsidRPr="00D51C6F">
          <w:rPr>
            <w:noProof/>
            <w:szCs w:val="26"/>
            <w:rPrChange w:id="3584" w:author="Thảo Nguyễn Kim" w:date="2019-03-13T13:33:00Z">
              <w:rPr>
                <w:noProof/>
              </w:rPr>
            </w:rPrChange>
          </w:rPr>
          <w:instrText>HYPERLINK \l "_Toc3376405"</w:instrText>
        </w:r>
        <w:r w:rsidRPr="00D51C6F">
          <w:rPr>
            <w:rStyle w:val="Hyperlink"/>
            <w:rFonts w:eastAsia="SimSun"/>
            <w:noProof/>
            <w:szCs w:val="26"/>
            <w:rPrChange w:id="3585"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586" w:author="Thảo Nguyễn Kim" w:date="2019-03-13T13:33:00Z">
              <w:rPr>
                <w:rStyle w:val="Hyperlink"/>
                <w:rFonts w:eastAsia="SimSun"/>
                <w:noProof/>
              </w:rPr>
            </w:rPrChange>
          </w:rPr>
          <w:fldChar w:fldCharType="separate"/>
        </w:r>
        <w:r w:rsidRPr="00D51C6F">
          <w:rPr>
            <w:rStyle w:val="Hyperlink"/>
            <w:rFonts w:eastAsia="SimSun"/>
            <w:noProof/>
            <w:szCs w:val="26"/>
            <w:rPrChange w:id="3587" w:author="Thảo Nguyễn Kim" w:date="2019-03-13T13:33:00Z">
              <w:rPr>
                <w:rStyle w:val="Hyperlink"/>
                <w:rFonts w:eastAsia="SimSun"/>
                <w:noProof/>
              </w:rPr>
            </w:rPrChange>
          </w:rPr>
          <w:t>Hình 3.10 – Mô hình Embedded Process Engine [4]</w:t>
        </w:r>
        <w:r w:rsidRPr="00D51C6F">
          <w:rPr>
            <w:noProof/>
            <w:webHidden/>
            <w:szCs w:val="26"/>
            <w:rPrChange w:id="3588" w:author="Thảo Nguyễn Kim" w:date="2019-03-13T13:33:00Z">
              <w:rPr>
                <w:noProof/>
                <w:webHidden/>
              </w:rPr>
            </w:rPrChange>
          </w:rPr>
          <w:tab/>
        </w:r>
        <w:r w:rsidRPr="00D51C6F">
          <w:rPr>
            <w:noProof/>
            <w:webHidden/>
            <w:szCs w:val="26"/>
            <w:rPrChange w:id="3589" w:author="Thảo Nguyễn Kim" w:date="2019-03-13T13:33:00Z">
              <w:rPr>
                <w:noProof/>
                <w:webHidden/>
              </w:rPr>
            </w:rPrChange>
          </w:rPr>
          <w:fldChar w:fldCharType="begin"/>
        </w:r>
        <w:r w:rsidRPr="00D51C6F">
          <w:rPr>
            <w:noProof/>
            <w:webHidden/>
            <w:szCs w:val="26"/>
            <w:rPrChange w:id="3590" w:author="Thảo Nguyễn Kim" w:date="2019-03-13T13:33:00Z">
              <w:rPr>
                <w:noProof/>
                <w:webHidden/>
              </w:rPr>
            </w:rPrChange>
          </w:rPr>
          <w:instrText xml:space="preserve"> PAGEREF _Toc3376405 \h </w:instrText>
        </w:r>
      </w:ins>
      <w:r w:rsidRPr="00D51C6F">
        <w:rPr>
          <w:noProof/>
          <w:webHidden/>
          <w:szCs w:val="26"/>
          <w:rPrChange w:id="3591" w:author="Thảo Nguyễn Kim" w:date="2019-03-13T13:33:00Z">
            <w:rPr>
              <w:noProof/>
              <w:webHidden/>
              <w:szCs w:val="26"/>
            </w:rPr>
          </w:rPrChange>
        </w:rPr>
      </w:r>
      <w:r w:rsidRPr="00D51C6F">
        <w:rPr>
          <w:noProof/>
          <w:webHidden/>
          <w:szCs w:val="26"/>
          <w:rPrChange w:id="3592" w:author="Thảo Nguyễn Kim" w:date="2019-03-13T13:33:00Z">
            <w:rPr>
              <w:noProof/>
              <w:webHidden/>
            </w:rPr>
          </w:rPrChange>
        </w:rPr>
        <w:fldChar w:fldCharType="separate"/>
      </w:r>
      <w:ins w:id="3593" w:author="Thảo Nguyễn Kim" w:date="2019-03-13T13:33:00Z">
        <w:r w:rsidRPr="00D51C6F">
          <w:rPr>
            <w:noProof/>
            <w:webHidden/>
            <w:szCs w:val="26"/>
            <w:rPrChange w:id="3594" w:author="Thảo Nguyễn Kim" w:date="2019-03-13T13:33:00Z">
              <w:rPr>
                <w:noProof/>
                <w:webHidden/>
              </w:rPr>
            </w:rPrChange>
          </w:rPr>
          <w:t>44</w:t>
        </w:r>
      </w:ins>
      <w:ins w:id="3595" w:author="Thảo Nguyễn Kim" w:date="2019-03-13T13:32:00Z">
        <w:r w:rsidRPr="00D51C6F">
          <w:rPr>
            <w:noProof/>
            <w:webHidden/>
            <w:szCs w:val="26"/>
            <w:rPrChange w:id="3596" w:author="Thảo Nguyễn Kim" w:date="2019-03-13T13:33:00Z">
              <w:rPr>
                <w:noProof/>
                <w:webHidden/>
              </w:rPr>
            </w:rPrChange>
          </w:rPr>
          <w:fldChar w:fldCharType="end"/>
        </w:r>
        <w:r w:rsidRPr="00D51C6F">
          <w:rPr>
            <w:rStyle w:val="Hyperlink"/>
            <w:rFonts w:eastAsia="SimSun"/>
            <w:noProof/>
            <w:szCs w:val="26"/>
            <w:rPrChange w:id="3597" w:author="Thảo Nguyễn Kim" w:date="2019-03-13T13:33:00Z">
              <w:rPr>
                <w:rStyle w:val="Hyperlink"/>
                <w:rFonts w:eastAsia="SimSun"/>
                <w:noProof/>
              </w:rPr>
            </w:rPrChange>
          </w:rPr>
          <w:fldChar w:fldCharType="end"/>
        </w:r>
      </w:ins>
    </w:p>
    <w:p w14:paraId="490529F0" w14:textId="77777777" w:rsidR="002F7E70" w:rsidRPr="00D51C6F" w:rsidRDefault="002F7E70">
      <w:pPr>
        <w:pStyle w:val="TableofFigures"/>
        <w:tabs>
          <w:tab w:val="right" w:leader="dot" w:pos="8895"/>
        </w:tabs>
        <w:spacing w:line="360" w:lineRule="auto"/>
        <w:rPr>
          <w:ins w:id="3598" w:author="Thảo Nguyễn Kim" w:date="2019-03-13T13:32:00Z"/>
          <w:rFonts w:eastAsiaTheme="minorEastAsia"/>
          <w:noProof/>
          <w:szCs w:val="26"/>
          <w:lang w:val="en-US"/>
          <w:rPrChange w:id="3599" w:author="Thảo Nguyễn Kim" w:date="2019-03-13T13:33:00Z">
            <w:rPr>
              <w:ins w:id="3600" w:author="Thảo Nguyễn Kim" w:date="2019-03-13T13:32:00Z"/>
              <w:rFonts w:asciiTheme="minorHAnsi" w:eastAsiaTheme="minorEastAsia" w:hAnsiTheme="minorHAnsi" w:cstheme="minorBidi"/>
              <w:noProof/>
              <w:sz w:val="22"/>
              <w:lang w:val="en-US"/>
            </w:rPr>
          </w:rPrChange>
        </w:rPr>
        <w:pPrChange w:id="3601" w:author="Thảo Nguyễn Kim" w:date="2019-03-13T13:33:00Z">
          <w:pPr>
            <w:pStyle w:val="TableofFigures"/>
            <w:tabs>
              <w:tab w:val="right" w:leader="dot" w:pos="8895"/>
            </w:tabs>
          </w:pPr>
        </w:pPrChange>
      </w:pPr>
      <w:ins w:id="3602" w:author="Thảo Nguyễn Kim" w:date="2019-03-13T13:32:00Z">
        <w:r w:rsidRPr="00D51C6F">
          <w:rPr>
            <w:rStyle w:val="Hyperlink"/>
            <w:rFonts w:eastAsia="SimSun"/>
            <w:noProof/>
            <w:szCs w:val="26"/>
            <w:rPrChange w:id="3603" w:author="Thảo Nguyễn Kim" w:date="2019-03-13T13:33:00Z">
              <w:rPr>
                <w:rStyle w:val="Hyperlink"/>
                <w:rFonts w:eastAsia="SimSun"/>
                <w:noProof/>
              </w:rPr>
            </w:rPrChange>
          </w:rPr>
          <w:fldChar w:fldCharType="begin"/>
        </w:r>
        <w:r w:rsidRPr="00D51C6F">
          <w:rPr>
            <w:rStyle w:val="Hyperlink"/>
            <w:rFonts w:eastAsia="SimSun"/>
            <w:noProof/>
            <w:szCs w:val="26"/>
            <w:rPrChange w:id="3604" w:author="Thảo Nguyễn Kim" w:date="2019-03-13T13:33:00Z">
              <w:rPr>
                <w:rStyle w:val="Hyperlink"/>
                <w:rFonts w:eastAsia="SimSun"/>
                <w:noProof/>
              </w:rPr>
            </w:rPrChange>
          </w:rPr>
          <w:instrText xml:space="preserve"> </w:instrText>
        </w:r>
        <w:r w:rsidRPr="00D51C6F">
          <w:rPr>
            <w:noProof/>
            <w:szCs w:val="26"/>
            <w:rPrChange w:id="3605" w:author="Thảo Nguyễn Kim" w:date="2019-03-13T13:33:00Z">
              <w:rPr>
                <w:noProof/>
              </w:rPr>
            </w:rPrChange>
          </w:rPr>
          <w:instrText>HYPERLINK \l "_Toc3376406"</w:instrText>
        </w:r>
        <w:r w:rsidRPr="00D51C6F">
          <w:rPr>
            <w:rStyle w:val="Hyperlink"/>
            <w:rFonts w:eastAsia="SimSun"/>
            <w:noProof/>
            <w:szCs w:val="26"/>
            <w:rPrChange w:id="3606"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607" w:author="Thảo Nguyễn Kim" w:date="2019-03-13T13:33:00Z">
              <w:rPr>
                <w:rStyle w:val="Hyperlink"/>
                <w:rFonts w:eastAsia="SimSun"/>
                <w:noProof/>
              </w:rPr>
            </w:rPrChange>
          </w:rPr>
          <w:fldChar w:fldCharType="separate"/>
        </w:r>
        <w:r w:rsidRPr="00D51C6F">
          <w:rPr>
            <w:rStyle w:val="Hyperlink"/>
            <w:rFonts w:eastAsia="SimSun"/>
            <w:noProof/>
            <w:szCs w:val="26"/>
            <w:rPrChange w:id="3608" w:author="Thảo Nguyễn Kim" w:date="2019-03-13T13:33:00Z">
              <w:rPr>
                <w:rStyle w:val="Hyperlink"/>
                <w:rFonts w:eastAsia="SimSun"/>
                <w:noProof/>
              </w:rPr>
            </w:rPrChange>
          </w:rPr>
          <w:t>Hình 3.11 - Mô hình Shared, Container-Managed Process Engine [4]</w:t>
        </w:r>
        <w:r w:rsidRPr="00D51C6F">
          <w:rPr>
            <w:noProof/>
            <w:webHidden/>
            <w:szCs w:val="26"/>
            <w:rPrChange w:id="3609" w:author="Thảo Nguyễn Kim" w:date="2019-03-13T13:33:00Z">
              <w:rPr>
                <w:noProof/>
                <w:webHidden/>
              </w:rPr>
            </w:rPrChange>
          </w:rPr>
          <w:tab/>
        </w:r>
        <w:r w:rsidRPr="00D51C6F">
          <w:rPr>
            <w:noProof/>
            <w:webHidden/>
            <w:szCs w:val="26"/>
            <w:rPrChange w:id="3610" w:author="Thảo Nguyễn Kim" w:date="2019-03-13T13:33:00Z">
              <w:rPr>
                <w:noProof/>
                <w:webHidden/>
              </w:rPr>
            </w:rPrChange>
          </w:rPr>
          <w:fldChar w:fldCharType="begin"/>
        </w:r>
        <w:r w:rsidRPr="00D51C6F">
          <w:rPr>
            <w:noProof/>
            <w:webHidden/>
            <w:szCs w:val="26"/>
            <w:rPrChange w:id="3611" w:author="Thảo Nguyễn Kim" w:date="2019-03-13T13:33:00Z">
              <w:rPr>
                <w:noProof/>
                <w:webHidden/>
              </w:rPr>
            </w:rPrChange>
          </w:rPr>
          <w:instrText xml:space="preserve"> PAGEREF _Toc3376406 \h </w:instrText>
        </w:r>
      </w:ins>
      <w:r w:rsidRPr="00D51C6F">
        <w:rPr>
          <w:noProof/>
          <w:webHidden/>
          <w:szCs w:val="26"/>
          <w:rPrChange w:id="3612" w:author="Thảo Nguyễn Kim" w:date="2019-03-13T13:33:00Z">
            <w:rPr>
              <w:noProof/>
              <w:webHidden/>
              <w:szCs w:val="26"/>
            </w:rPr>
          </w:rPrChange>
        </w:rPr>
      </w:r>
      <w:r w:rsidRPr="00D51C6F">
        <w:rPr>
          <w:noProof/>
          <w:webHidden/>
          <w:szCs w:val="26"/>
          <w:rPrChange w:id="3613" w:author="Thảo Nguyễn Kim" w:date="2019-03-13T13:33:00Z">
            <w:rPr>
              <w:noProof/>
              <w:webHidden/>
            </w:rPr>
          </w:rPrChange>
        </w:rPr>
        <w:fldChar w:fldCharType="separate"/>
      </w:r>
      <w:ins w:id="3614" w:author="Thảo Nguyễn Kim" w:date="2019-03-13T13:33:00Z">
        <w:r w:rsidRPr="00D51C6F">
          <w:rPr>
            <w:noProof/>
            <w:webHidden/>
            <w:szCs w:val="26"/>
            <w:rPrChange w:id="3615" w:author="Thảo Nguyễn Kim" w:date="2019-03-13T13:33:00Z">
              <w:rPr>
                <w:noProof/>
                <w:webHidden/>
              </w:rPr>
            </w:rPrChange>
          </w:rPr>
          <w:t>45</w:t>
        </w:r>
      </w:ins>
      <w:ins w:id="3616" w:author="Thảo Nguyễn Kim" w:date="2019-03-13T13:32:00Z">
        <w:r w:rsidRPr="00D51C6F">
          <w:rPr>
            <w:noProof/>
            <w:webHidden/>
            <w:szCs w:val="26"/>
            <w:rPrChange w:id="3617" w:author="Thảo Nguyễn Kim" w:date="2019-03-13T13:33:00Z">
              <w:rPr>
                <w:noProof/>
                <w:webHidden/>
              </w:rPr>
            </w:rPrChange>
          </w:rPr>
          <w:fldChar w:fldCharType="end"/>
        </w:r>
        <w:r w:rsidRPr="00D51C6F">
          <w:rPr>
            <w:rStyle w:val="Hyperlink"/>
            <w:rFonts w:eastAsia="SimSun"/>
            <w:noProof/>
            <w:szCs w:val="26"/>
            <w:rPrChange w:id="3618" w:author="Thảo Nguyễn Kim" w:date="2019-03-13T13:33:00Z">
              <w:rPr>
                <w:rStyle w:val="Hyperlink"/>
                <w:rFonts w:eastAsia="SimSun"/>
                <w:noProof/>
              </w:rPr>
            </w:rPrChange>
          </w:rPr>
          <w:fldChar w:fldCharType="end"/>
        </w:r>
      </w:ins>
    </w:p>
    <w:p w14:paraId="6626C383" w14:textId="77777777" w:rsidR="002F7E70" w:rsidRPr="00D51C6F" w:rsidRDefault="002F7E70">
      <w:pPr>
        <w:pStyle w:val="TableofFigures"/>
        <w:tabs>
          <w:tab w:val="right" w:leader="dot" w:pos="8895"/>
        </w:tabs>
        <w:spacing w:line="360" w:lineRule="auto"/>
        <w:rPr>
          <w:ins w:id="3619" w:author="Thảo Nguyễn Kim" w:date="2019-03-13T13:32:00Z"/>
          <w:rFonts w:eastAsiaTheme="minorEastAsia"/>
          <w:noProof/>
          <w:szCs w:val="26"/>
          <w:lang w:val="en-US"/>
          <w:rPrChange w:id="3620" w:author="Thảo Nguyễn Kim" w:date="2019-03-13T13:33:00Z">
            <w:rPr>
              <w:ins w:id="3621" w:author="Thảo Nguyễn Kim" w:date="2019-03-13T13:32:00Z"/>
              <w:rFonts w:asciiTheme="minorHAnsi" w:eastAsiaTheme="minorEastAsia" w:hAnsiTheme="minorHAnsi" w:cstheme="minorBidi"/>
              <w:noProof/>
              <w:sz w:val="22"/>
              <w:lang w:val="en-US"/>
            </w:rPr>
          </w:rPrChange>
        </w:rPr>
        <w:pPrChange w:id="3622" w:author="Thảo Nguyễn Kim" w:date="2019-03-13T13:33:00Z">
          <w:pPr>
            <w:pStyle w:val="TableofFigures"/>
            <w:tabs>
              <w:tab w:val="right" w:leader="dot" w:pos="8895"/>
            </w:tabs>
          </w:pPr>
        </w:pPrChange>
      </w:pPr>
      <w:ins w:id="3623" w:author="Thảo Nguyễn Kim" w:date="2019-03-13T13:32:00Z">
        <w:r w:rsidRPr="00D51C6F">
          <w:rPr>
            <w:rStyle w:val="Hyperlink"/>
            <w:rFonts w:eastAsia="SimSun"/>
            <w:noProof/>
            <w:szCs w:val="26"/>
            <w:rPrChange w:id="3624" w:author="Thảo Nguyễn Kim" w:date="2019-03-13T13:33:00Z">
              <w:rPr>
                <w:rStyle w:val="Hyperlink"/>
                <w:rFonts w:eastAsia="SimSun"/>
                <w:noProof/>
              </w:rPr>
            </w:rPrChange>
          </w:rPr>
          <w:fldChar w:fldCharType="begin"/>
        </w:r>
        <w:r w:rsidRPr="00D51C6F">
          <w:rPr>
            <w:rStyle w:val="Hyperlink"/>
            <w:rFonts w:eastAsia="SimSun"/>
            <w:noProof/>
            <w:szCs w:val="26"/>
            <w:rPrChange w:id="3625" w:author="Thảo Nguyễn Kim" w:date="2019-03-13T13:33:00Z">
              <w:rPr>
                <w:rStyle w:val="Hyperlink"/>
                <w:rFonts w:eastAsia="SimSun"/>
                <w:noProof/>
              </w:rPr>
            </w:rPrChange>
          </w:rPr>
          <w:instrText xml:space="preserve"> </w:instrText>
        </w:r>
        <w:r w:rsidRPr="00D51C6F">
          <w:rPr>
            <w:noProof/>
            <w:szCs w:val="26"/>
            <w:rPrChange w:id="3626" w:author="Thảo Nguyễn Kim" w:date="2019-03-13T13:33:00Z">
              <w:rPr>
                <w:noProof/>
              </w:rPr>
            </w:rPrChange>
          </w:rPr>
          <w:instrText>HYPERLINK \l "_Toc3376407"</w:instrText>
        </w:r>
        <w:r w:rsidRPr="00D51C6F">
          <w:rPr>
            <w:rStyle w:val="Hyperlink"/>
            <w:rFonts w:eastAsia="SimSun"/>
            <w:noProof/>
            <w:szCs w:val="26"/>
            <w:rPrChange w:id="3627"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628" w:author="Thảo Nguyễn Kim" w:date="2019-03-13T13:33:00Z">
              <w:rPr>
                <w:rStyle w:val="Hyperlink"/>
                <w:rFonts w:eastAsia="SimSun"/>
                <w:noProof/>
              </w:rPr>
            </w:rPrChange>
          </w:rPr>
          <w:fldChar w:fldCharType="separate"/>
        </w:r>
        <w:r w:rsidRPr="00D51C6F">
          <w:rPr>
            <w:rStyle w:val="Hyperlink"/>
            <w:rFonts w:eastAsia="SimSun"/>
            <w:noProof/>
            <w:szCs w:val="26"/>
            <w:rPrChange w:id="3629" w:author="Thảo Nguyễn Kim" w:date="2019-03-13T13:33:00Z">
              <w:rPr>
                <w:rStyle w:val="Hyperlink"/>
                <w:rFonts w:eastAsia="SimSun"/>
                <w:noProof/>
              </w:rPr>
            </w:rPrChange>
          </w:rPr>
          <w:t>Hình 3.12– Mô hình Standalone Process Engine [4].</w:t>
        </w:r>
        <w:r w:rsidRPr="00D51C6F">
          <w:rPr>
            <w:noProof/>
            <w:webHidden/>
            <w:szCs w:val="26"/>
            <w:rPrChange w:id="3630" w:author="Thảo Nguyễn Kim" w:date="2019-03-13T13:33:00Z">
              <w:rPr>
                <w:noProof/>
                <w:webHidden/>
              </w:rPr>
            </w:rPrChange>
          </w:rPr>
          <w:tab/>
        </w:r>
        <w:r w:rsidRPr="00D51C6F">
          <w:rPr>
            <w:noProof/>
            <w:webHidden/>
            <w:szCs w:val="26"/>
            <w:rPrChange w:id="3631" w:author="Thảo Nguyễn Kim" w:date="2019-03-13T13:33:00Z">
              <w:rPr>
                <w:noProof/>
                <w:webHidden/>
              </w:rPr>
            </w:rPrChange>
          </w:rPr>
          <w:fldChar w:fldCharType="begin"/>
        </w:r>
        <w:r w:rsidRPr="00D51C6F">
          <w:rPr>
            <w:noProof/>
            <w:webHidden/>
            <w:szCs w:val="26"/>
            <w:rPrChange w:id="3632" w:author="Thảo Nguyễn Kim" w:date="2019-03-13T13:33:00Z">
              <w:rPr>
                <w:noProof/>
                <w:webHidden/>
              </w:rPr>
            </w:rPrChange>
          </w:rPr>
          <w:instrText xml:space="preserve"> PAGEREF _Toc3376407 \h </w:instrText>
        </w:r>
      </w:ins>
      <w:r w:rsidRPr="00D51C6F">
        <w:rPr>
          <w:noProof/>
          <w:webHidden/>
          <w:szCs w:val="26"/>
          <w:rPrChange w:id="3633" w:author="Thảo Nguyễn Kim" w:date="2019-03-13T13:33:00Z">
            <w:rPr>
              <w:noProof/>
              <w:webHidden/>
              <w:szCs w:val="26"/>
            </w:rPr>
          </w:rPrChange>
        </w:rPr>
      </w:r>
      <w:r w:rsidRPr="00D51C6F">
        <w:rPr>
          <w:noProof/>
          <w:webHidden/>
          <w:szCs w:val="26"/>
          <w:rPrChange w:id="3634" w:author="Thảo Nguyễn Kim" w:date="2019-03-13T13:33:00Z">
            <w:rPr>
              <w:noProof/>
              <w:webHidden/>
            </w:rPr>
          </w:rPrChange>
        </w:rPr>
        <w:fldChar w:fldCharType="separate"/>
      </w:r>
      <w:ins w:id="3635" w:author="Thảo Nguyễn Kim" w:date="2019-03-13T13:33:00Z">
        <w:r w:rsidRPr="00D51C6F">
          <w:rPr>
            <w:noProof/>
            <w:webHidden/>
            <w:szCs w:val="26"/>
            <w:rPrChange w:id="3636" w:author="Thảo Nguyễn Kim" w:date="2019-03-13T13:33:00Z">
              <w:rPr>
                <w:noProof/>
                <w:webHidden/>
              </w:rPr>
            </w:rPrChange>
          </w:rPr>
          <w:t>46</w:t>
        </w:r>
      </w:ins>
      <w:ins w:id="3637" w:author="Thảo Nguyễn Kim" w:date="2019-03-13T13:32:00Z">
        <w:r w:rsidRPr="00D51C6F">
          <w:rPr>
            <w:noProof/>
            <w:webHidden/>
            <w:szCs w:val="26"/>
            <w:rPrChange w:id="3638" w:author="Thảo Nguyễn Kim" w:date="2019-03-13T13:33:00Z">
              <w:rPr>
                <w:noProof/>
                <w:webHidden/>
              </w:rPr>
            </w:rPrChange>
          </w:rPr>
          <w:fldChar w:fldCharType="end"/>
        </w:r>
        <w:r w:rsidRPr="00D51C6F">
          <w:rPr>
            <w:rStyle w:val="Hyperlink"/>
            <w:rFonts w:eastAsia="SimSun"/>
            <w:noProof/>
            <w:szCs w:val="26"/>
            <w:rPrChange w:id="3639" w:author="Thảo Nguyễn Kim" w:date="2019-03-13T13:33:00Z">
              <w:rPr>
                <w:rStyle w:val="Hyperlink"/>
                <w:rFonts w:eastAsia="SimSun"/>
                <w:noProof/>
              </w:rPr>
            </w:rPrChange>
          </w:rPr>
          <w:fldChar w:fldCharType="end"/>
        </w:r>
      </w:ins>
    </w:p>
    <w:p w14:paraId="782764EF" w14:textId="77777777" w:rsidR="002F7E70" w:rsidRPr="00D51C6F" w:rsidRDefault="002F7E70">
      <w:pPr>
        <w:pStyle w:val="TableofFigures"/>
        <w:tabs>
          <w:tab w:val="right" w:leader="dot" w:pos="8895"/>
        </w:tabs>
        <w:spacing w:line="360" w:lineRule="auto"/>
        <w:rPr>
          <w:ins w:id="3640" w:author="Thảo Nguyễn Kim" w:date="2019-03-13T13:32:00Z"/>
          <w:rFonts w:eastAsiaTheme="minorEastAsia"/>
          <w:noProof/>
          <w:szCs w:val="26"/>
          <w:lang w:val="en-US"/>
          <w:rPrChange w:id="3641" w:author="Thảo Nguyễn Kim" w:date="2019-03-13T13:33:00Z">
            <w:rPr>
              <w:ins w:id="3642" w:author="Thảo Nguyễn Kim" w:date="2019-03-13T13:32:00Z"/>
              <w:rFonts w:asciiTheme="minorHAnsi" w:eastAsiaTheme="minorEastAsia" w:hAnsiTheme="minorHAnsi" w:cstheme="minorBidi"/>
              <w:noProof/>
              <w:sz w:val="22"/>
              <w:lang w:val="en-US"/>
            </w:rPr>
          </w:rPrChange>
        </w:rPr>
        <w:pPrChange w:id="3643" w:author="Thảo Nguyễn Kim" w:date="2019-03-13T13:33:00Z">
          <w:pPr>
            <w:pStyle w:val="TableofFigures"/>
            <w:tabs>
              <w:tab w:val="right" w:leader="dot" w:pos="8895"/>
            </w:tabs>
          </w:pPr>
        </w:pPrChange>
      </w:pPr>
      <w:ins w:id="3644" w:author="Thảo Nguyễn Kim" w:date="2019-03-13T13:32:00Z">
        <w:r w:rsidRPr="00D51C6F">
          <w:rPr>
            <w:rStyle w:val="Hyperlink"/>
            <w:rFonts w:eastAsia="SimSun"/>
            <w:noProof/>
            <w:szCs w:val="26"/>
            <w:rPrChange w:id="3645" w:author="Thảo Nguyễn Kim" w:date="2019-03-13T13:33:00Z">
              <w:rPr>
                <w:rStyle w:val="Hyperlink"/>
                <w:rFonts w:eastAsia="SimSun"/>
                <w:noProof/>
              </w:rPr>
            </w:rPrChange>
          </w:rPr>
          <w:fldChar w:fldCharType="begin"/>
        </w:r>
        <w:r w:rsidRPr="00D51C6F">
          <w:rPr>
            <w:rStyle w:val="Hyperlink"/>
            <w:rFonts w:eastAsia="SimSun"/>
            <w:noProof/>
            <w:szCs w:val="26"/>
            <w:rPrChange w:id="3646" w:author="Thảo Nguyễn Kim" w:date="2019-03-13T13:33:00Z">
              <w:rPr>
                <w:rStyle w:val="Hyperlink"/>
                <w:rFonts w:eastAsia="SimSun"/>
                <w:noProof/>
              </w:rPr>
            </w:rPrChange>
          </w:rPr>
          <w:instrText xml:space="preserve"> </w:instrText>
        </w:r>
        <w:r w:rsidRPr="00D51C6F">
          <w:rPr>
            <w:noProof/>
            <w:szCs w:val="26"/>
            <w:rPrChange w:id="3647" w:author="Thảo Nguyễn Kim" w:date="2019-03-13T13:33:00Z">
              <w:rPr>
                <w:noProof/>
              </w:rPr>
            </w:rPrChange>
          </w:rPr>
          <w:instrText>HYPERLINK \l "_Toc3376408"</w:instrText>
        </w:r>
        <w:r w:rsidRPr="00D51C6F">
          <w:rPr>
            <w:rStyle w:val="Hyperlink"/>
            <w:rFonts w:eastAsia="SimSun"/>
            <w:noProof/>
            <w:szCs w:val="26"/>
            <w:rPrChange w:id="3648"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649" w:author="Thảo Nguyễn Kim" w:date="2019-03-13T13:33:00Z">
              <w:rPr>
                <w:rStyle w:val="Hyperlink"/>
                <w:rFonts w:eastAsia="SimSun"/>
                <w:noProof/>
              </w:rPr>
            </w:rPrChange>
          </w:rPr>
          <w:fldChar w:fldCharType="separate"/>
        </w:r>
        <w:r w:rsidRPr="00D51C6F">
          <w:rPr>
            <w:rStyle w:val="Hyperlink"/>
            <w:rFonts w:eastAsia="SimSun"/>
            <w:noProof/>
            <w:szCs w:val="26"/>
            <w:rPrChange w:id="3650" w:author="Thảo Nguyễn Kim" w:date="2019-03-13T13:33:00Z">
              <w:rPr>
                <w:rStyle w:val="Hyperlink"/>
                <w:rFonts w:eastAsia="SimSun"/>
                <w:noProof/>
              </w:rPr>
            </w:rPrChange>
          </w:rPr>
          <w:t>Hình 3.13 – Mô hình Clustering [4]</w:t>
        </w:r>
        <w:r w:rsidRPr="00D51C6F">
          <w:rPr>
            <w:noProof/>
            <w:webHidden/>
            <w:szCs w:val="26"/>
            <w:rPrChange w:id="3651" w:author="Thảo Nguyễn Kim" w:date="2019-03-13T13:33:00Z">
              <w:rPr>
                <w:noProof/>
                <w:webHidden/>
              </w:rPr>
            </w:rPrChange>
          </w:rPr>
          <w:tab/>
        </w:r>
        <w:r w:rsidRPr="00D51C6F">
          <w:rPr>
            <w:noProof/>
            <w:webHidden/>
            <w:szCs w:val="26"/>
            <w:rPrChange w:id="3652" w:author="Thảo Nguyễn Kim" w:date="2019-03-13T13:33:00Z">
              <w:rPr>
                <w:noProof/>
                <w:webHidden/>
              </w:rPr>
            </w:rPrChange>
          </w:rPr>
          <w:fldChar w:fldCharType="begin"/>
        </w:r>
        <w:r w:rsidRPr="00D51C6F">
          <w:rPr>
            <w:noProof/>
            <w:webHidden/>
            <w:szCs w:val="26"/>
            <w:rPrChange w:id="3653" w:author="Thảo Nguyễn Kim" w:date="2019-03-13T13:33:00Z">
              <w:rPr>
                <w:noProof/>
                <w:webHidden/>
              </w:rPr>
            </w:rPrChange>
          </w:rPr>
          <w:instrText xml:space="preserve"> PAGEREF _Toc3376408 \h </w:instrText>
        </w:r>
      </w:ins>
      <w:r w:rsidRPr="00D51C6F">
        <w:rPr>
          <w:noProof/>
          <w:webHidden/>
          <w:szCs w:val="26"/>
          <w:rPrChange w:id="3654" w:author="Thảo Nguyễn Kim" w:date="2019-03-13T13:33:00Z">
            <w:rPr>
              <w:noProof/>
              <w:webHidden/>
              <w:szCs w:val="26"/>
            </w:rPr>
          </w:rPrChange>
        </w:rPr>
      </w:r>
      <w:r w:rsidRPr="00D51C6F">
        <w:rPr>
          <w:noProof/>
          <w:webHidden/>
          <w:szCs w:val="26"/>
          <w:rPrChange w:id="3655" w:author="Thảo Nguyễn Kim" w:date="2019-03-13T13:33:00Z">
            <w:rPr>
              <w:noProof/>
              <w:webHidden/>
            </w:rPr>
          </w:rPrChange>
        </w:rPr>
        <w:fldChar w:fldCharType="separate"/>
      </w:r>
      <w:ins w:id="3656" w:author="Thảo Nguyễn Kim" w:date="2019-03-13T13:33:00Z">
        <w:r w:rsidRPr="00D51C6F">
          <w:rPr>
            <w:noProof/>
            <w:webHidden/>
            <w:szCs w:val="26"/>
            <w:rPrChange w:id="3657" w:author="Thảo Nguyễn Kim" w:date="2019-03-13T13:33:00Z">
              <w:rPr>
                <w:noProof/>
                <w:webHidden/>
              </w:rPr>
            </w:rPrChange>
          </w:rPr>
          <w:t>47</w:t>
        </w:r>
      </w:ins>
      <w:ins w:id="3658" w:author="Thảo Nguyễn Kim" w:date="2019-03-13T13:32:00Z">
        <w:r w:rsidRPr="00D51C6F">
          <w:rPr>
            <w:noProof/>
            <w:webHidden/>
            <w:szCs w:val="26"/>
            <w:rPrChange w:id="3659" w:author="Thảo Nguyễn Kim" w:date="2019-03-13T13:33:00Z">
              <w:rPr>
                <w:noProof/>
                <w:webHidden/>
              </w:rPr>
            </w:rPrChange>
          </w:rPr>
          <w:fldChar w:fldCharType="end"/>
        </w:r>
        <w:r w:rsidRPr="00D51C6F">
          <w:rPr>
            <w:rStyle w:val="Hyperlink"/>
            <w:rFonts w:eastAsia="SimSun"/>
            <w:noProof/>
            <w:szCs w:val="26"/>
            <w:rPrChange w:id="3660" w:author="Thảo Nguyễn Kim" w:date="2019-03-13T13:33:00Z">
              <w:rPr>
                <w:rStyle w:val="Hyperlink"/>
                <w:rFonts w:eastAsia="SimSun"/>
                <w:noProof/>
              </w:rPr>
            </w:rPrChange>
          </w:rPr>
          <w:fldChar w:fldCharType="end"/>
        </w:r>
      </w:ins>
    </w:p>
    <w:p w14:paraId="1A5817B1" w14:textId="77777777" w:rsidR="002F7E70" w:rsidRPr="00D51C6F" w:rsidRDefault="002F7E70">
      <w:pPr>
        <w:pStyle w:val="TableofFigures"/>
        <w:tabs>
          <w:tab w:val="right" w:leader="dot" w:pos="8895"/>
        </w:tabs>
        <w:spacing w:line="360" w:lineRule="auto"/>
        <w:rPr>
          <w:ins w:id="3661" w:author="Thảo Nguyễn Kim" w:date="2019-03-13T13:32:00Z"/>
          <w:rFonts w:eastAsiaTheme="minorEastAsia"/>
          <w:noProof/>
          <w:szCs w:val="26"/>
          <w:lang w:val="en-US"/>
          <w:rPrChange w:id="3662" w:author="Thảo Nguyễn Kim" w:date="2019-03-13T13:33:00Z">
            <w:rPr>
              <w:ins w:id="3663" w:author="Thảo Nguyễn Kim" w:date="2019-03-13T13:32:00Z"/>
              <w:rFonts w:asciiTheme="minorHAnsi" w:eastAsiaTheme="minorEastAsia" w:hAnsiTheme="minorHAnsi" w:cstheme="minorBidi"/>
              <w:noProof/>
              <w:sz w:val="22"/>
              <w:lang w:val="en-US"/>
            </w:rPr>
          </w:rPrChange>
        </w:rPr>
        <w:pPrChange w:id="3664" w:author="Thảo Nguyễn Kim" w:date="2019-03-13T13:33:00Z">
          <w:pPr>
            <w:pStyle w:val="TableofFigures"/>
            <w:tabs>
              <w:tab w:val="right" w:leader="dot" w:pos="8895"/>
            </w:tabs>
          </w:pPr>
        </w:pPrChange>
      </w:pPr>
      <w:ins w:id="3665" w:author="Thảo Nguyễn Kim" w:date="2019-03-13T13:32:00Z">
        <w:r w:rsidRPr="00D51C6F">
          <w:rPr>
            <w:rStyle w:val="Hyperlink"/>
            <w:rFonts w:eastAsia="SimSun"/>
            <w:noProof/>
            <w:szCs w:val="26"/>
            <w:rPrChange w:id="3666" w:author="Thảo Nguyễn Kim" w:date="2019-03-13T13:33:00Z">
              <w:rPr>
                <w:rStyle w:val="Hyperlink"/>
                <w:rFonts w:eastAsia="SimSun"/>
                <w:noProof/>
              </w:rPr>
            </w:rPrChange>
          </w:rPr>
          <w:fldChar w:fldCharType="begin"/>
        </w:r>
        <w:r w:rsidRPr="00D51C6F">
          <w:rPr>
            <w:rStyle w:val="Hyperlink"/>
            <w:rFonts w:eastAsia="SimSun"/>
            <w:noProof/>
            <w:szCs w:val="26"/>
            <w:rPrChange w:id="3667" w:author="Thảo Nguyễn Kim" w:date="2019-03-13T13:33:00Z">
              <w:rPr>
                <w:rStyle w:val="Hyperlink"/>
                <w:rFonts w:eastAsia="SimSun"/>
                <w:noProof/>
              </w:rPr>
            </w:rPrChange>
          </w:rPr>
          <w:instrText xml:space="preserve"> </w:instrText>
        </w:r>
        <w:r w:rsidRPr="00D51C6F">
          <w:rPr>
            <w:noProof/>
            <w:szCs w:val="26"/>
            <w:rPrChange w:id="3668" w:author="Thảo Nguyễn Kim" w:date="2019-03-13T13:33:00Z">
              <w:rPr>
                <w:noProof/>
              </w:rPr>
            </w:rPrChange>
          </w:rPr>
          <w:instrText>HYPERLINK \l "_Toc3376409"</w:instrText>
        </w:r>
        <w:r w:rsidRPr="00D51C6F">
          <w:rPr>
            <w:rStyle w:val="Hyperlink"/>
            <w:rFonts w:eastAsia="SimSun"/>
            <w:noProof/>
            <w:szCs w:val="26"/>
            <w:rPrChange w:id="3669"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670" w:author="Thảo Nguyễn Kim" w:date="2019-03-13T13:33:00Z">
              <w:rPr>
                <w:rStyle w:val="Hyperlink"/>
                <w:rFonts w:eastAsia="SimSun"/>
                <w:noProof/>
              </w:rPr>
            </w:rPrChange>
          </w:rPr>
          <w:fldChar w:fldCharType="separate"/>
        </w:r>
        <w:r w:rsidRPr="00D51C6F">
          <w:rPr>
            <w:rStyle w:val="Hyperlink"/>
            <w:rFonts w:eastAsia="SimSun"/>
            <w:noProof/>
            <w:szCs w:val="26"/>
            <w:rPrChange w:id="3671" w:author="Thảo Nguyễn Kim" w:date="2019-03-13T13:33:00Z">
              <w:rPr>
                <w:rStyle w:val="Hyperlink"/>
                <w:rFonts w:eastAsia="SimSun"/>
                <w:noProof/>
              </w:rPr>
            </w:rPrChange>
          </w:rPr>
          <w:t>Hình 3.14 – Giao diện của Camunda Admin</w:t>
        </w:r>
        <w:r w:rsidRPr="00D51C6F">
          <w:rPr>
            <w:noProof/>
            <w:webHidden/>
            <w:szCs w:val="26"/>
            <w:rPrChange w:id="3672" w:author="Thảo Nguyễn Kim" w:date="2019-03-13T13:33:00Z">
              <w:rPr>
                <w:noProof/>
                <w:webHidden/>
              </w:rPr>
            </w:rPrChange>
          </w:rPr>
          <w:tab/>
        </w:r>
        <w:r w:rsidRPr="00D51C6F">
          <w:rPr>
            <w:noProof/>
            <w:webHidden/>
            <w:szCs w:val="26"/>
            <w:rPrChange w:id="3673" w:author="Thảo Nguyễn Kim" w:date="2019-03-13T13:33:00Z">
              <w:rPr>
                <w:noProof/>
                <w:webHidden/>
              </w:rPr>
            </w:rPrChange>
          </w:rPr>
          <w:fldChar w:fldCharType="begin"/>
        </w:r>
        <w:r w:rsidRPr="00D51C6F">
          <w:rPr>
            <w:noProof/>
            <w:webHidden/>
            <w:szCs w:val="26"/>
            <w:rPrChange w:id="3674" w:author="Thảo Nguyễn Kim" w:date="2019-03-13T13:33:00Z">
              <w:rPr>
                <w:noProof/>
                <w:webHidden/>
              </w:rPr>
            </w:rPrChange>
          </w:rPr>
          <w:instrText xml:space="preserve"> PAGEREF _Toc3376409 \h </w:instrText>
        </w:r>
      </w:ins>
      <w:r w:rsidRPr="00D51C6F">
        <w:rPr>
          <w:noProof/>
          <w:webHidden/>
          <w:szCs w:val="26"/>
          <w:rPrChange w:id="3675" w:author="Thảo Nguyễn Kim" w:date="2019-03-13T13:33:00Z">
            <w:rPr>
              <w:noProof/>
              <w:webHidden/>
              <w:szCs w:val="26"/>
            </w:rPr>
          </w:rPrChange>
        </w:rPr>
      </w:r>
      <w:r w:rsidRPr="00D51C6F">
        <w:rPr>
          <w:noProof/>
          <w:webHidden/>
          <w:szCs w:val="26"/>
          <w:rPrChange w:id="3676" w:author="Thảo Nguyễn Kim" w:date="2019-03-13T13:33:00Z">
            <w:rPr>
              <w:noProof/>
              <w:webHidden/>
            </w:rPr>
          </w:rPrChange>
        </w:rPr>
        <w:fldChar w:fldCharType="separate"/>
      </w:r>
      <w:ins w:id="3677" w:author="Thảo Nguyễn Kim" w:date="2019-03-13T13:33:00Z">
        <w:r w:rsidRPr="00D51C6F">
          <w:rPr>
            <w:noProof/>
            <w:webHidden/>
            <w:szCs w:val="26"/>
            <w:rPrChange w:id="3678" w:author="Thảo Nguyễn Kim" w:date="2019-03-13T13:33:00Z">
              <w:rPr>
                <w:noProof/>
                <w:webHidden/>
              </w:rPr>
            </w:rPrChange>
          </w:rPr>
          <w:t>50</w:t>
        </w:r>
      </w:ins>
      <w:ins w:id="3679" w:author="Thảo Nguyễn Kim" w:date="2019-03-13T13:32:00Z">
        <w:r w:rsidRPr="00D51C6F">
          <w:rPr>
            <w:noProof/>
            <w:webHidden/>
            <w:szCs w:val="26"/>
            <w:rPrChange w:id="3680" w:author="Thảo Nguyễn Kim" w:date="2019-03-13T13:33:00Z">
              <w:rPr>
                <w:noProof/>
                <w:webHidden/>
              </w:rPr>
            </w:rPrChange>
          </w:rPr>
          <w:fldChar w:fldCharType="end"/>
        </w:r>
        <w:r w:rsidRPr="00D51C6F">
          <w:rPr>
            <w:rStyle w:val="Hyperlink"/>
            <w:rFonts w:eastAsia="SimSun"/>
            <w:noProof/>
            <w:szCs w:val="26"/>
            <w:rPrChange w:id="3681" w:author="Thảo Nguyễn Kim" w:date="2019-03-13T13:33:00Z">
              <w:rPr>
                <w:rStyle w:val="Hyperlink"/>
                <w:rFonts w:eastAsia="SimSun"/>
                <w:noProof/>
              </w:rPr>
            </w:rPrChange>
          </w:rPr>
          <w:fldChar w:fldCharType="end"/>
        </w:r>
      </w:ins>
    </w:p>
    <w:p w14:paraId="4091A64F" w14:textId="77777777" w:rsidR="002F7E70" w:rsidRPr="00D51C6F" w:rsidRDefault="002F7E70">
      <w:pPr>
        <w:pStyle w:val="TableofFigures"/>
        <w:tabs>
          <w:tab w:val="right" w:leader="dot" w:pos="8895"/>
        </w:tabs>
        <w:spacing w:line="360" w:lineRule="auto"/>
        <w:rPr>
          <w:ins w:id="3682" w:author="Thảo Nguyễn Kim" w:date="2019-03-13T13:32:00Z"/>
          <w:rFonts w:eastAsiaTheme="minorEastAsia"/>
          <w:noProof/>
          <w:szCs w:val="26"/>
          <w:lang w:val="en-US"/>
          <w:rPrChange w:id="3683" w:author="Thảo Nguyễn Kim" w:date="2019-03-13T13:33:00Z">
            <w:rPr>
              <w:ins w:id="3684" w:author="Thảo Nguyễn Kim" w:date="2019-03-13T13:32:00Z"/>
              <w:rFonts w:asciiTheme="minorHAnsi" w:eastAsiaTheme="minorEastAsia" w:hAnsiTheme="minorHAnsi" w:cstheme="minorBidi"/>
              <w:noProof/>
              <w:sz w:val="22"/>
              <w:lang w:val="en-US"/>
            </w:rPr>
          </w:rPrChange>
        </w:rPr>
        <w:pPrChange w:id="3685" w:author="Thảo Nguyễn Kim" w:date="2019-03-13T13:33:00Z">
          <w:pPr>
            <w:pStyle w:val="TableofFigures"/>
            <w:tabs>
              <w:tab w:val="right" w:leader="dot" w:pos="8895"/>
            </w:tabs>
          </w:pPr>
        </w:pPrChange>
      </w:pPr>
      <w:ins w:id="3686" w:author="Thảo Nguyễn Kim" w:date="2019-03-13T13:32:00Z">
        <w:r w:rsidRPr="00D51C6F">
          <w:rPr>
            <w:rStyle w:val="Hyperlink"/>
            <w:rFonts w:eastAsia="SimSun"/>
            <w:noProof/>
            <w:szCs w:val="26"/>
            <w:rPrChange w:id="3687" w:author="Thảo Nguyễn Kim" w:date="2019-03-13T13:33:00Z">
              <w:rPr>
                <w:rStyle w:val="Hyperlink"/>
                <w:rFonts w:eastAsia="SimSun"/>
                <w:noProof/>
              </w:rPr>
            </w:rPrChange>
          </w:rPr>
          <w:fldChar w:fldCharType="begin"/>
        </w:r>
        <w:r w:rsidRPr="00D51C6F">
          <w:rPr>
            <w:rStyle w:val="Hyperlink"/>
            <w:rFonts w:eastAsia="SimSun"/>
            <w:noProof/>
            <w:szCs w:val="26"/>
            <w:rPrChange w:id="3688" w:author="Thảo Nguyễn Kim" w:date="2019-03-13T13:33:00Z">
              <w:rPr>
                <w:rStyle w:val="Hyperlink"/>
                <w:rFonts w:eastAsia="SimSun"/>
                <w:noProof/>
              </w:rPr>
            </w:rPrChange>
          </w:rPr>
          <w:instrText xml:space="preserve"> </w:instrText>
        </w:r>
        <w:r w:rsidRPr="00D51C6F">
          <w:rPr>
            <w:noProof/>
            <w:szCs w:val="26"/>
            <w:rPrChange w:id="3689" w:author="Thảo Nguyễn Kim" w:date="2019-03-13T13:33:00Z">
              <w:rPr>
                <w:noProof/>
              </w:rPr>
            </w:rPrChange>
          </w:rPr>
          <w:instrText>HYPERLINK \l "_Toc3376410"</w:instrText>
        </w:r>
        <w:r w:rsidRPr="00D51C6F">
          <w:rPr>
            <w:rStyle w:val="Hyperlink"/>
            <w:rFonts w:eastAsia="SimSun"/>
            <w:noProof/>
            <w:szCs w:val="26"/>
            <w:rPrChange w:id="3690"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691" w:author="Thảo Nguyễn Kim" w:date="2019-03-13T13:33:00Z">
              <w:rPr>
                <w:rStyle w:val="Hyperlink"/>
                <w:rFonts w:eastAsia="SimSun"/>
                <w:noProof/>
              </w:rPr>
            </w:rPrChange>
          </w:rPr>
          <w:fldChar w:fldCharType="separate"/>
        </w:r>
        <w:r w:rsidRPr="00D51C6F">
          <w:rPr>
            <w:rStyle w:val="Hyperlink"/>
            <w:rFonts w:eastAsia="SimSun"/>
            <w:noProof/>
            <w:szCs w:val="26"/>
            <w:rPrChange w:id="3692" w:author="Thảo Nguyễn Kim" w:date="2019-03-13T13:33:00Z">
              <w:rPr>
                <w:rStyle w:val="Hyperlink"/>
                <w:rFonts w:eastAsia="SimSun"/>
                <w:noProof/>
              </w:rPr>
            </w:rPrChange>
          </w:rPr>
          <w:t>Hình 3.15 –Giao diện của Camunda Cockpit</w:t>
        </w:r>
        <w:r w:rsidRPr="00D51C6F">
          <w:rPr>
            <w:noProof/>
            <w:webHidden/>
            <w:szCs w:val="26"/>
            <w:rPrChange w:id="3693" w:author="Thảo Nguyễn Kim" w:date="2019-03-13T13:33:00Z">
              <w:rPr>
                <w:noProof/>
                <w:webHidden/>
              </w:rPr>
            </w:rPrChange>
          </w:rPr>
          <w:tab/>
        </w:r>
        <w:r w:rsidRPr="00D51C6F">
          <w:rPr>
            <w:noProof/>
            <w:webHidden/>
            <w:szCs w:val="26"/>
            <w:rPrChange w:id="3694" w:author="Thảo Nguyễn Kim" w:date="2019-03-13T13:33:00Z">
              <w:rPr>
                <w:noProof/>
                <w:webHidden/>
              </w:rPr>
            </w:rPrChange>
          </w:rPr>
          <w:fldChar w:fldCharType="begin"/>
        </w:r>
        <w:r w:rsidRPr="00D51C6F">
          <w:rPr>
            <w:noProof/>
            <w:webHidden/>
            <w:szCs w:val="26"/>
            <w:rPrChange w:id="3695" w:author="Thảo Nguyễn Kim" w:date="2019-03-13T13:33:00Z">
              <w:rPr>
                <w:noProof/>
                <w:webHidden/>
              </w:rPr>
            </w:rPrChange>
          </w:rPr>
          <w:instrText xml:space="preserve"> PAGEREF _Toc3376410 \h </w:instrText>
        </w:r>
      </w:ins>
      <w:r w:rsidRPr="00D51C6F">
        <w:rPr>
          <w:noProof/>
          <w:webHidden/>
          <w:szCs w:val="26"/>
          <w:rPrChange w:id="3696" w:author="Thảo Nguyễn Kim" w:date="2019-03-13T13:33:00Z">
            <w:rPr>
              <w:noProof/>
              <w:webHidden/>
              <w:szCs w:val="26"/>
            </w:rPr>
          </w:rPrChange>
        </w:rPr>
      </w:r>
      <w:r w:rsidRPr="00D51C6F">
        <w:rPr>
          <w:noProof/>
          <w:webHidden/>
          <w:szCs w:val="26"/>
          <w:rPrChange w:id="3697" w:author="Thảo Nguyễn Kim" w:date="2019-03-13T13:33:00Z">
            <w:rPr>
              <w:noProof/>
              <w:webHidden/>
            </w:rPr>
          </w:rPrChange>
        </w:rPr>
        <w:fldChar w:fldCharType="separate"/>
      </w:r>
      <w:ins w:id="3698" w:author="Thảo Nguyễn Kim" w:date="2019-03-13T13:33:00Z">
        <w:r w:rsidRPr="00D51C6F">
          <w:rPr>
            <w:noProof/>
            <w:webHidden/>
            <w:szCs w:val="26"/>
            <w:rPrChange w:id="3699" w:author="Thảo Nguyễn Kim" w:date="2019-03-13T13:33:00Z">
              <w:rPr>
                <w:noProof/>
                <w:webHidden/>
              </w:rPr>
            </w:rPrChange>
          </w:rPr>
          <w:t>50</w:t>
        </w:r>
      </w:ins>
      <w:ins w:id="3700" w:author="Thảo Nguyễn Kim" w:date="2019-03-13T13:32:00Z">
        <w:r w:rsidRPr="00D51C6F">
          <w:rPr>
            <w:noProof/>
            <w:webHidden/>
            <w:szCs w:val="26"/>
            <w:rPrChange w:id="3701" w:author="Thảo Nguyễn Kim" w:date="2019-03-13T13:33:00Z">
              <w:rPr>
                <w:noProof/>
                <w:webHidden/>
              </w:rPr>
            </w:rPrChange>
          </w:rPr>
          <w:fldChar w:fldCharType="end"/>
        </w:r>
        <w:r w:rsidRPr="00D51C6F">
          <w:rPr>
            <w:rStyle w:val="Hyperlink"/>
            <w:rFonts w:eastAsia="SimSun"/>
            <w:noProof/>
            <w:szCs w:val="26"/>
            <w:rPrChange w:id="3702" w:author="Thảo Nguyễn Kim" w:date="2019-03-13T13:33:00Z">
              <w:rPr>
                <w:rStyle w:val="Hyperlink"/>
                <w:rFonts w:eastAsia="SimSun"/>
                <w:noProof/>
              </w:rPr>
            </w:rPrChange>
          </w:rPr>
          <w:fldChar w:fldCharType="end"/>
        </w:r>
      </w:ins>
    </w:p>
    <w:p w14:paraId="2EA609B4" w14:textId="77777777" w:rsidR="002F7E70" w:rsidRPr="00D51C6F" w:rsidRDefault="002F7E70">
      <w:pPr>
        <w:pStyle w:val="TableofFigures"/>
        <w:tabs>
          <w:tab w:val="right" w:leader="dot" w:pos="8895"/>
        </w:tabs>
        <w:spacing w:line="360" w:lineRule="auto"/>
        <w:rPr>
          <w:ins w:id="3703" w:author="Thảo Nguyễn Kim" w:date="2019-03-13T13:32:00Z"/>
          <w:rFonts w:eastAsiaTheme="minorEastAsia"/>
          <w:noProof/>
          <w:szCs w:val="26"/>
          <w:lang w:val="en-US"/>
          <w:rPrChange w:id="3704" w:author="Thảo Nguyễn Kim" w:date="2019-03-13T13:33:00Z">
            <w:rPr>
              <w:ins w:id="3705" w:author="Thảo Nguyễn Kim" w:date="2019-03-13T13:32:00Z"/>
              <w:rFonts w:asciiTheme="minorHAnsi" w:eastAsiaTheme="minorEastAsia" w:hAnsiTheme="minorHAnsi" w:cstheme="minorBidi"/>
              <w:noProof/>
              <w:sz w:val="22"/>
              <w:lang w:val="en-US"/>
            </w:rPr>
          </w:rPrChange>
        </w:rPr>
        <w:pPrChange w:id="3706" w:author="Thảo Nguyễn Kim" w:date="2019-03-13T13:33:00Z">
          <w:pPr>
            <w:pStyle w:val="TableofFigures"/>
            <w:tabs>
              <w:tab w:val="right" w:leader="dot" w:pos="8895"/>
            </w:tabs>
          </w:pPr>
        </w:pPrChange>
      </w:pPr>
      <w:ins w:id="3707" w:author="Thảo Nguyễn Kim" w:date="2019-03-13T13:32:00Z">
        <w:r w:rsidRPr="00D51C6F">
          <w:rPr>
            <w:rStyle w:val="Hyperlink"/>
            <w:rFonts w:eastAsia="SimSun"/>
            <w:noProof/>
            <w:szCs w:val="26"/>
            <w:rPrChange w:id="3708" w:author="Thảo Nguyễn Kim" w:date="2019-03-13T13:33:00Z">
              <w:rPr>
                <w:rStyle w:val="Hyperlink"/>
                <w:rFonts w:eastAsia="SimSun"/>
                <w:noProof/>
              </w:rPr>
            </w:rPrChange>
          </w:rPr>
          <w:fldChar w:fldCharType="begin"/>
        </w:r>
        <w:r w:rsidRPr="00D51C6F">
          <w:rPr>
            <w:rStyle w:val="Hyperlink"/>
            <w:rFonts w:eastAsia="SimSun"/>
            <w:noProof/>
            <w:szCs w:val="26"/>
            <w:rPrChange w:id="3709" w:author="Thảo Nguyễn Kim" w:date="2019-03-13T13:33:00Z">
              <w:rPr>
                <w:rStyle w:val="Hyperlink"/>
                <w:rFonts w:eastAsia="SimSun"/>
                <w:noProof/>
              </w:rPr>
            </w:rPrChange>
          </w:rPr>
          <w:instrText xml:space="preserve"> </w:instrText>
        </w:r>
        <w:r w:rsidRPr="00D51C6F">
          <w:rPr>
            <w:noProof/>
            <w:szCs w:val="26"/>
            <w:rPrChange w:id="3710" w:author="Thảo Nguyễn Kim" w:date="2019-03-13T13:33:00Z">
              <w:rPr>
                <w:noProof/>
              </w:rPr>
            </w:rPrChange>
          </w:rPr>
          <w:instrText>HYPERLINK \l "_Toc3376411"</w:instrText>
        </w:r>
        <w:r w:rsidRPr="00D51C6F">
          <w:rPr>
            <w:rStyle w:val="Hyperlink"/>
            <w:rFonts w:eastAsia="SimSun"/>
            <w:noProof/>
            <w:szCs w:val="26"/>
            <w:rPrChange w:id="3711"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712" w:author="Thảo Nguyễn Kim" w:date="2019-03-13T13:33:00Z">
              <w:rPr>
                <w:rStyle w:val="Hyperlink"/>
                <w:rFonts w:eastAsia="SimSun"/>
                <w:noProof/>
              </w:rPr>
            </w:rPrChange>
          </w:rPr>
          <w:fldChar w:fldCharType="separate"/>
        </w:r>
        <w:r w:rsidRPr="00D51C6F">
          <w:rPr>
            <w:rStyle w:val="Hyperlink"/>
            <w:rFonts w:eastAsia="SimSun"/>
            <w:noProof/>
            <w:szCs w:val="26"/>
            <w:rPrChange w:id="3713" w:author="Thảo Nguyễn Kim" w:date="2019-03-13T13:33:00Z">
              <w:rPr>
                <w:rStyle w:val="Hyperlink"/>
                <w:rFonts w:eastAsia="SimSun"/>
                <w:noProof/>
              </w:rPr>
            </w:rPrChange>
          </w:rPr>
          <w:t>Hình 3.16 – Giao diện của Camunda Tasklist</w:t>
        </w:r>
        <w:r w:rsidRPr="00D51C6F">
          <w:rPr>
            <w:noProof/>
            <w:webHidden/>
            <w:szCs w:val="26"/>
            <w:rPrChange w:id="3714" w:author="Thảo Nguyễn Kim" w:date="2019-03-13T13:33:00Z">
              <w:rPr>
                <w:noProof/>
                <w:webHidden/>
              </w:rPr>
            </w:rPrChange>
          </w:rPr>
          <w:tab/>
        </w:r>
        <w:r w:rsidRPr="00D51C6F">
          <w:rPr>
            <w:noProof/>
            <w:webHidden/>
            <w:szCs w:val="26"/>
            <w:rPrChange w:id="3715" w:author="Thảo Nguyễn Kim" w:date="2019-03-13T13:33:00Z">
              <w:rPr>
                <w:noProof/>
                <w:webHidden/>
              </w:rPr>
            </w:rPrChange>
          </w:rPr>
          <w:fldChar w:fldCharType="begin"/>
        </w:r>
        <w:r w:rsidRPr="00D51C6F">
          <w:rPr>
            <w:noProof/>
            <w:webHidden/>
            <w:szCs w:val="26"/>
            <w:rPrChange w:id="3716" w:author="Thảo Nguyễn Kim" w:date="2019-03-13T13:33:00Z">
              <w:rPr>
                <w:noProof/>
                <w:webHidden/>
              </w:rPr>
            </w:rPrChange>
          </w:rPr>
          <w:instrText xml:space="preserve"> PAGEREF _Toc3376411 \h </w:instrText>
        </w:r>
      </w:ins>
      <w:r w:rsidRPr="00D51C6F">
        <w:rPr>
          <w:noProof/>
          <w:webHidden/>
          <w:szCs w:val="26"/>
          <w:rPrChange w:id="3717" w:author="Thảo Nguyễn Kim" w:date="2019-03-13T13:33:00Z">
            <w:rPr>
              <w:noProof/>
              <w:webHidden/>
              <w:szCs w:val="26"/>
            </w:rPr>
          </w:rPrChange>
        </w:rPr>
      </w:r>
      <w:r w:rsidRPr="00D51C6F">
        <w:rPr>
          <w:noProof/>
          <w:webHidden/>
          <w:szCs w:val="26"/>
          <w:rPrChange w:id="3718" w:author="Thảo Nguyễn Kim" w:date="2019-03-13T13:33:00Z">
            <w:rPr>
              <w:noProof/>
              <w:webHidden/>
            </w:rPr>
          </w:rPrChange>
        </w:rPr>
        <w:fldChar w:fldCharType="separate"/>
      </w:r>
      <w:ins w:id="3719" w:author="Thảo Nguyễn Kim" w:date="2019-03-13T13:33:00Z">
        <w:r w:rsidRPr="00D51C6F">
          <w:rPr>
            <w:noProof/>
            <w:webHidden/>
            <w:szCs w:val="26"/>
            <w:rPrChange w:id="3720" w:author="Thảo Nguyễn Kim" w:date="2019-03-13T13:33:00Z">
              <w:rPr>
                <w:noProof/>
                <w:webHidden/>
              </w:rPr>
            </w:rPrChange>
          </w:rPr>
          <w:t>51</w:t>
        </w:r>
      </w:ins>
      <w:ins w:id="3721" w:author="Thảo Nguyễn Kim" w:date="2019-03-13T13:32:00Z">
        <w:r w:rsidRPr="00D51C6F">
          <w:rPr>
            <w:noProof/>
            <w:webHidden/>
            <w:szCs w:val="26"/>
            <w:rPrChange w:id="3722" w:author="Thảo Nguyễn Kim" w:date="2019-03-13T13:33:00Z">
              <w:rPr>
                <w:noProof/>
                <w:webHidden/>
              </w:rPr>
            </w:rPrChange>
          </w:rPr>
          <w:fldChar w:fldCharType="end"/>
        </w:r>
        <w:r w:rsidRPr="00D51C6F">
          <w:rPr>
            <w:rStyle w:val="Hyperlink"/>
            <w:rFonts w:eastAsia="SimSun"/>
            <w:noProof/>
            <w:szCs w:val="26"/>
            <w:rPrChange w:id="3723" w:author="Thảo Nguyễn Kim" w:date="2019-03-13T13:33:00Z">
              <w:rPr>
                <w:rStyle w:val="Hyperlink"/>
                <w:rFonts w:eastAsia="SimSun"/>
                <w:noProof/>
              </w:rPr>
            </w:rPrChange>
          </w:rPr>
          <w:fldChar w:fldCharType="end"/>
        </w:r>
      </w:ins>
    </w:p>
    <w:p w14:paraId="32CF1289" w14:textId="77777777" w:rsidR="002F7E70" w:rsidRPr="00D51C6F" w:rsidRDefault="002F7E70">
      <w:pPr>
        <w:pStyle w:val="TableofFigures"/>
        <w:tabs>
          <w:tab w:val="right" w:leader="dot" w:pos="8895"/>
        </w:tabs>
        <w:spacing w:line="360" w:lineRule="auto"/>
        <w:rPr>
          <w:ins w:id="3724" w:author="Thảo Nguyễn Kim" w:date="2019-03-13T13:32:00Z"/>
          <w:rFonts w:eastAsiaTheme="minorEastAsia"/>
          <w:noProof/>
          <w:szCs w:val="26"/>
          <w:lang w:val="en-US"/>
          <w:rPrChange w:id="3725" w:author="Thảo Nguyễn Kim" w:date="2019-03-13T13:33:00Z">
            <w:rPr>
              <w:ins w:id="3726" w:author="Thảo Nguyễn Kim" w:date="2019-03-13T13:32:00Z"/>
              <w:rFonts w:asciiTheme="minorHAnsi" w:eastAsiaTheme="minorEastAsia" w:hAnsiTheme="minorHAnsi" w:cstheme="minorBidi"/>
              <w:noProof/>
              <w:sz w:val="22"/>
              <w:lang w:val="en-US"/>
            </w:rPr>
          </w:rPrChange>
        </w:rPr>
        <w:pPrChange w:id="3727" w:author="Thảo Nguyễn Kim" w:date="2019-03-13T13:33:00Z">
          <w:pPr>
            <w:pStyle w:val="TableofFigures"/>
            <w:tabs>
              <w:tab w:val="right" w:leader="dot" w:pos="8895"/>
            </w:tabs>
          </w:pPr>
        </w:pPrChange>
      </w:pPr>
      <w:ins w:id="3728" w:author="Thảo Nguyễn Kim" w:date="2019-03-13T13:32:00Z">
        <w:r w:rsidRPr="00D51C6F">
          <w:rPr>
            <w:rStyle w:val="Hyperlink"/>
            <w:rFonts w:eastAsia="SimSun"/>
            <w:noProof/>
            <w:szCs w:val="26"/>
            <w:rPrChange w:id="3729" w:author="Thảo Nguyễn Kim" w:date="2019-03-13T13:33:00Z">
              <w:rPr>
                <w:rStyle w:val="Hyperlink"/>
                <w:rFonts w:eastAsia="SimSun"/>
                <w:noProof/>
              </w:rPr>
            </w:rPrChange>
          </w:rPr>
          <w:fldChar w:fldCharType="begin"/>
        </w:r>
        <w:r w:rsidRPr="00D51C6F">
          <w:rPr>
            <w:rStyle w:val="Hyperlink"/>
            <w:rFonts w:eastAsia="SimSun"/>
            <w:noProof/>
            <w:szCs w:val="26"/>
            <w:rPrChange w:id="3730" w:author="Thảo Nguyễn Kim" w:date="2019-03-13T13:33:00Z">
              <w:rPr>
                <w:rStyle w:val="Hyperlink"/>
                <w:rFonts w:eastAsia="SimSun"/>
                <w:noProof/>
              </w:rPr>
            </w:rPrChange>
          </w:rPr>
          <w:instrText xml:space="preserve"> </w:instrText>
        </w:r>
        <w:r w:rsidRPr="00D51C6F">
          <w:rPr>
            <w:noProof/>
            <w:szCs w:val="26"/>
            <w:rPrChange w:id="3731" w:author="Thảo Nguyễn Kim" w:date="2019-03-13T13:33:00Z">
              <w:rPr>
                <w:noProof/>
              </w:rPr>
            </w:rPrChange>
          </w:rPr>
          <w:instrText>HYPERLINK \l "_Toc3376412"</w:instrText>
        </w:r>
        <w:r w:rsidRPr="00D51C6F">
          <w:rPr>
            <w:rStyle w:val="Hyperlink"/>
            <w:rFonts w:eastAsia="SimSun"/>
            <w:noProof/>
            <w:szCs w:val="26"/>
            <w:rPrChange w:id="3732"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733" w:author="Thảo Nguyễn Kim" w:date="2019-03-13T13:33:00Z">
              <w:rPr>
                <w:rStyle w:val="Hyperlink"/>
                <w:rFonts w:eastAsia="SimSun"/>
                <w:noProof/>
              </w:rPr>
            </w:rPrChange>
          </w:rPr>
          <w:fldChar w:fldCharType="separate"/>
        </w:r>
        <w:r w:rsidRPr="00D51C6F">
          <w:rPr>
            <w:rStyle w:val="Hyperlink"/>
            <w:rFonts w:eastAsia="SimSun"/>
            <w:noProof/>
            <w:szCs w:val="26"/>
            <w:rPrChange w:id="3734" w:author="Thảo Nguyễn Kim" w:date="2019-03-13T13:33:00Z">
              <w:rPr>
                <w:rStyle w:val="Hyperlink"/>
                <w:rFonts w:eastAsia="SimSun"/>
                <w:noProof/>
              </w:rPr>
            </w:rPrChange>
          </w:rPr>
          <w:t>Hình 3.17 – Giao diện của Camunda Modeller</w:t>
        </w:r>
        <w:r w:rsidRPr="00D51C6F">
          <w:rPr>
            <w:noProof/>
            <w:webHidden/>
            <w:szCs w:val="26"/>
            <w:rPrChange w:id="3735" w:author="Thảo Nguyễn Kim" w:date="2019-03-13T13:33:00Z">
              <w:rPr>
                <w:noProof/>
                <w:webHidden/>
              </w:rPr>
            </w:rPrChange>
          </w:rPr>
          <w:tab/>
        </w:r>
        <w:r w:rsidRPr="00D51C6F">
          <w:rPr>
            <w:noProof/>
            <w:webHidden/>
            <w:szCs w:val="26"/>
            <w:rPrChange w:id="3736" w:author="Thảo Nguyễn Kim" w:date="2019-03-13T13:33:00Z">
              <w:rPr>
                <w:noProof/>
                <w:webHidden/>
              </w:rPr>
            </w:rPrChange>
          </w:rPr>
          <w:fldChar w:fldCharType="begin"/>
        </w:r>
        <w:r w:rsidRPr="00D51C6F">
          <w:rPr>
            <w:noProof/>
            <w:webHidden/>
            <w:szCs w:val="26"/>
            <w:rPrChange w:id="3737" w:author="Thảo Nguyễn Kim" w:date="2019-03-13T13:33:00Z">
              <w:rPr>
                <w:noProof/>
                <w:webHidden/>
              </w:rPr>
            </w:rPrChange>
          </w:rPr>
          <w:instrText xml:space="preserve"> PAGEREF _Toc3376412 \h </w:instrText>
        </w:r>
      </w:ins>
      <w:r w:rsidRPr="00D51C6F">
        <w:rPr>
          <w:noProof/>
          <w:webHidden/>
          <w:szCs w:val="26"/>
          <w:rPrChange w:id="3738" w:author="Thảo Nguyễn Kim" w:date="2019-03-13T13:33:00Z">
            <w:rPr>
              <w:noProof/>
              <w:webHidden/>
              <w:szCs w:val="26"/>
            </w:rPr>
          </w:rPrChange>
        </w:rPr>
      </w:r>
      <w:r w:rsidRPr="00D51C6F">
        <w:rPr>
          <w:noProof/>
          <w:webHidden/>
          <w:szCs w:val="26"/>
          <w:rPrChange w:id="3739" w:author="Thảo Nguyễn Kim" w:date="2019-03-13T13:33:00Z">
            <w:rPr>
              <w:noProof/>
              <w:webHidden/>
            </w:rPr>
          </w:rPrChange>
        </w:rPr>
        <w:fldChar w:fldCharType="separate"/>
      </w:r>
      <w:ins w:id="3740" w:author="Thảo Nguyễn Kim" w:date="2019-03-13T13:33:00Z">
        <w:r w:rsidRPr="00D51C6F">
          <w:rPr>
            <w:noProof/>
            <w:webHidden/>
            <w:szCs w:val="26"/>
            <w:rPrChange w:id="3741" w:author="Thảo Nguyễn Kim" w:date="2019-03-13T13:33:00Z">
              <w:rPr>
                <w:noProof/>
                <w:webHidden/>
              </w:rPr>
            </w:rPrChange>
          </w:rPr>
          <w:t>52</w:t>
        </w:r>
      </w:ins>
      <w:ins w:id="3742" w:author="Thảo Nguyễn Kim" w:date="2019-03-13T13:32:00Z">
        <w:r w:rsidRPr="00D51C6F">
          <w:rPr>
            <w:noProof/>
            <w:webHidden/>
            <w:szCs w:val="26"/>
            <w:rPrChange w:id="3743" w:author="Thảo Nguyễn Kim" w:date="2019-03-13T13:33:00Z">
              <w:rPr>
                <w:noProof/>
                <w:webHidden/>
              </w:rPr>
            </w:rPrChange>
          </w:rPr>
          <w:fldChar w:fldCharType="end"/>
        </w:r>
        <w:r w:rsidRPr="00D51C6F">
          <w:rPr>
            <w:rStyle w:val="Hyperlink"/>
            <w:rFonts w:eastAsia="SimSun"/>
            <w:noProof/>
            <w:szCs w:val="26"/>
            <w:rPrChange w:id="3744" w:author="Thảo Nguyễn Kim" w:date="2019-03-13T13:33:00Z">
              <w:rPr>
                <w:rStyle w:val="Hyperlink"/>
                <w:rFonts w:eastAsia="SimSun"/>
                <w:noProof/>
              </w:rPr>
            </w:rPrChange>
          </w:rPr>
          <w:fldChar w:fldCharType="end"/>
        </w:r>
      </w:ins>
    </w:p>
    <w:p w14:paraId="4D06EAEF" w14:textId="77777777" w:rsidR="002F7E70" w:rsidRPr="00D51C6F" w:rsidRDefault="002F7E70">
      <w:pPr>
        <w:pStyle w:val="TableofFigures"/>
        <w:tabs>
          <w:tab w:val="right" w:leader="dot" w:pos="8895"/>
        </w:tabs>
        <w:spacing w:line="360" w:lineRule="auto"/>
        <w:rPr>
          <w:ins w:id="3745" w:author="Thảo Nguyễn Kim" w:date="2019-03-13T13:32:00Z"/>
          <w:rFonts w:eastAsiaTheme="minorEastAsia"/>
          <w:noProof/>
          <w:szCs w:val="26"/>
          <w:lang w:val="en-US"/>
          <w:rPrChange w:id="3746" w:author="Thảo Nguyễn Kim" w:date="2019-03-13T13:33:00Z">
            <w:rPr>
              <w:ins w:id="3747" w:author="Thảo Nguyễn Kim" w:date="2019-03-13T13:32:00Z"/>
              <w:rFonts w:asciiTheme="minorHAnsi" w:eastAsiaTheme="minorEastAsia" w:hAnsiTheme="minorHAnsi" w:cstheme="minorBidi"/>
              <w:noProof/>
              <w:sz w:val="22"/>
              <w:lang w:val="en-US"/>
            </w:rPr>
          </w:rPrChange>
        </w:rPr>
        <w:pPrChange w:id="3748" w:author="Thảo Nguyễn Kim" w:date="2019-03-13T13:33:00Z">
          <w:pPr>
            <w:pStyle w:val="TableofFigures"/>
            <w:tabs>
              <w:tab w:val="right" w:leader="dot" w:pos="8895"/>
            </w:tabs>
          </w:pPr>
        </w:pPrChange>
      </w:pPr>
      <w:ins w:id="3749" w:author="Thảo Nguyễn Kim" w:date="2019-03-13T13:32:00Z">
        <w:r w:rsidRPr="00D51C6F">
          <w:rPr>
            <w:rStyle w:val="Hyperlink"/>
            <w:rFonts w:eastAsia="SimSun"/>
            <w:noProof/>
            <w:szCs w:val="26"/>
            <w:rPrChange w:id="3750" w:author="Thảo Nguyễn Kim" w:date="2019-03-13T13:33:00Z">
              <w:rPr>
                <w:rStyle w:val="Hyperlink"/>
                <w:rFonts w:eastAsia="SimSun"/>
                <w:noProof/>
              </w:rPr>
            </w:rPrChange>
          </w:rPr>
          <w:fldChar w:fldCharType="begin"/>
        </w:r>
        <w:r w:rsidRPr="00D51C6F">
          <w:rPr>
            <w:rStyle w:val="Hyperlink"/>
            <w:rFonts w:eastAsia="SimSun"/>
            <w:noProof/>
            <w:szCs w:val="26"/>
            <w:rPrChange w:id="3751" w:author="Thảo Nguyễn Kim" w:date="2019-03-13T13:33:00Z">
              <w:rPr>
                <w:rStyle w:val="Hyperlink"/>
                <w:rFonts w:eastAsia="SimSun"/>
                <w:noProof/>
              </w:rPr>
            </w:rPrChange>
          </w:rPr>
          <w:instrText xml:space="preserve"> </w:instrText>
        </w:r>
        <w:r w:rsidRPr="00D51C6F">
          <w:rPr>
            <w:noProof/>
            <w:szCs w:val="26"/>
            <w:rPrChange w:id="3752" w:author="Thảo Nguyễn Kim" w:date="2019-03-13T13:33:00Z">
              <w:rPr>
                <w:noProof/>
              </w:rPr>
            </w:rPrChange>
          </w:rPr>
          <w:instrText>HYPERLINK \l "_Toc3376413"</w:instrText>
        </w:r>
        <w:r w:rsidRPr="00D51C6F">
          <w:rPr>
            <w:rStyle w:val="Hyperlink"/>
            <w:rFonts w:eastAsia="SimSun"/>
            <w:noProof/>
            <w:szCs w:val="26"/>
            <w:rPrChange w:id="3753"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754" w:author="Thảo Nguyễn Kim" w:date="2019-03-13T13:33:00Z">
              <w:rPr>
                <w:rStyle w:val="Hyperlink"/>
                <w:rFonts w:eastAsia="SimSun"/>
                <w:noProof/>
              </w:rPr>
            </w:rPrChange>
          </w:rPr>
          <w:fldChar w:fldCharType="separate"/>
        </w:r>
        <w:r w:rsidRPr="00D51C6F">
          <w:rPr>
            <w:rStyle w:val="Hyperlink"/>
            <w:rFonts w:eastAsia="SimSun"/>
            <w:noProof/>
            <w:szCs w:val="26"/>
            <w:rPrChange w:id="3755" w:author="Thảo Nguyễn Kim" w:date="2019-03-13T13:33:00Z">
              <w:rPr>
                <w:rStyle w:val="Hyperlink"/>
                <w:rFonts w:eastAsia="SimSun"/>
                <w:noProof/>
              </w:rPr>
            </w:rPrChange>
          </w:rPr>
          <w:t>Hình 3.18 -  Sơ đồ thực hiện của hệ thống Camunda-Database</w:t>
        </w:r>
        <w:r w:rsidRPr="00D51C6F">
          <w:rPr>
            <w:noProof/>
            <w:webHidden/>
            <w:szCs w:val="26"/>
            <w:rPrChange w:id="3756" w:author="Thảo Nguyễn Kim" w:date="2019-03-13T13:33:00Z">
              <w:rPr>
                <w:noProof/>
                <w:webHidden/>
              </w:rPr>
            </w:rPrChange>
          </w:rPr>
          <w:tab/>
        </w:r>
        <w:r w:rsidRPr="00D51C6F">
          <w:rPr>
            <w:noProof/>
            <w:webHidden/>
            <w:szCs w:val="26"/>
            <w:rPrChange w:id="3757" w:author="Thảo Nguyễn Kim" w:date="2019-03-13T13:33:00Z">
              <w:rPr>
                <w:noProof/>
                <w:webHidden/>
              </w:rPr>
            </w:rPrChange>
          </w:rPr>
          <w:fldChar w:fldCharType="begin"/>
        </w:r>
        <w:r w:rsidRPr="00D51C6F">
          <w:rPr>
            <w:noProof/>
            <w:webHidden/>
            <w:szCs w:val="26"/>
            <w:rPrChange w:id="3758" w:author="Thảo Nguyễn Kim" w:date="2019-03-13T13:33:00Z">
              <w:rPr>
                <w:noProof/>
                <w:webHidden/>
              </w:rPr>
            </w:rPrChange>
          </w:rPr>
          <w:instrText xml:space="preserve"> PAGEREF _Toc3376413 \h </w:instrText>
        </w:r>
      </w:ins>
      <w:r w:rsidRPr="00D51C6F">
        <w:rPr>
          <w:noProof/>
          <w:webHidden/>
          <w:szCs w:val="26"/>
          <w:rPrChange w:id="3759" w:author="Thảo Nguyễn Kim" w:date="2019-03-13T13:33:00Z">
            <w:rPr>
              <w:noProof/>
              <w:webHidden/>
              <w:szCs w:val="26"/>
            </w:rPr>
          </w:rPrChange>
        </w:rPr>
      </w:r>
      <w:r w:rsidRPr="00D51C6F">
        <w:rPr>
          <w:noProof/>
          <w:webHidden/>
          <w:szCs w:val="26"/>
          <w:rPrChange w:id="3760" w:author="Thảo Nguyễn Kim" w:date="2019-03-13T13:33:00Z">
            <w:rPr>
              <w:noProof/>
              <w:webHidden/>
            </w:rPr>
          </w:rPrChange>
        </w:rPr>
        <w:fldChar w:fldCharType="separate"/>
      </w:r>
      <w:ins w:id="3761" w:author="Thảo Nguyễn Kim" w:date="2019-03-13T13:33:00Z">
        <w:r w:rsidRPr="00D51C6F">
          <w:rPr>
            <w:noProof/>
            <w:webHidden/>
            <w:szCs w:val="26"/>
            <w:rPrChange w:id="3762" w:author="Thảo Nguyễn Kim" w:date="2019-03-13T13:33:00Z">
              <w:rPr>
                <w:noProof/>
                <w:webHidden/>
              </w:rPr>
            </w:rPrChange>
          </w:rPr>
          <w:t>53</w:t>
        </w:r>
      </w:ins>
      <w:ins w:id="3763" w:author="Thảo Nguyễn Kim" w:date="2019-03-13T13:32:00Z">
        <w:r w:rsidRPr="00D51C6F">
          <w:rPr>
            <w:noProof/>
            <w:webHidden/>
            <w:szCs w:val="26"/>
            <w:rPrChange w:id="3764" w:author="Thảo Nguyễn Kim" w:date="2019-03-13T13:33:00Z">
              <w:rPr>
                <w:noProof/>
                <w:webHidden/>
              </w:rPr>
            </w:rPrChange>
          </w:rPr>
          <w:fldChar w:fldCharType="end"/>
        </w:r>
        <w:r w:rsidRPr="00D51C6F">
          <w:rPr>
            <w:rStyle w:val="Hyperlink"/>
            <w:rFonts w:eastAsia="SimSun"/>
            <w:noProof/>
            <w:szCs w:val="26"/>
            <w:rPrChange w:id="3765" w:author="Thảo Nguyễn Kim" w:date="2019-03-13T13:33:00Z">
              <w:rPr>
                <w:rStyle w:val="Hyperlink"/>
                <w:rFonts w:eastAsia="SimSun"/>
                <w:noProof/>
              </w:rPr>
            </w:rPrChange>
          </w:rPr>
          <w:fldChar w:fldCharType="end"/>
        </w:r>
      </w:ins>
    </w:p>
    <w:p w14:paraId="1D6FB283" w14:textId="77777777" w:rsidR="002F7E70" w:rsidRPr="00D51C6F" w:rsidRDefault="002F7E70">
      <w:pPr>
        <w:pStyle w:val="TableofFigures"/>
        <w:tabs>
          <w:tab w:val="right" w:leader="dot" w:pos="8895"/>
        </w:tabs>
        <w:spacing w:line="360" w:lineRule="auto"/>
        <w:rPr>
          <w:ins w:id="3766" w:author="Thảo Nguyễn Kim" w:date="2019-03-13T13:32:00Z"/>
          <w:rFonts w:eastAsiaTheme="minorEastAsia"/>
          <w:noProof/>
          <w:szCs w:val="26"/>
          <w:lang w:val="en-US"/>
          <w:rPrChange w:id="3767" w:author="Thảo Nguyễn Kim" w:date="2019-03-13T13:33:00Z">
            <w:rPr>
              <w:ins w:id="3768" w:author="Thảo Nguyễn Kim" w:date="2019-03-13T13:32:00Z"/>
              <w:rFonts w:asciiTheme="minorHAnsi" w:eastAsiaTheme="minorEastAsia" w:hAnsiTheme="minorHAnsi" w:cstheme="minorBidi"/>
              <w:noProof/>
              <w:sz w:val="22"/>
              <w:lang w:val="en-US"/>
            </w:rPr>
          </w:rPrChange>
        </w:rPr>
        <w:pPrChange w:id="3769" w:author="Thảo Nguyễn Kim" w:date="2019-03-13T13:33:00Z">
          <w:pPr>
            <w:pStyle w:val="TableofFigures"/>
            <w:tabs>
              <w:tab w:val="right" w:leader="dot" w:pos="8895"/>
            </w:tabs>
          </w:pPr>
        </w:pPrChange>
      </w:pPr>
      <w:ins w:id="3770" w:author="Thảo Nguyễn Kim" w:date="2019-03-13T13:32:00Z">
        <w:r w:rsidRPr="00D51C6F">
          <w:rPr>
            <w:rStyle w:val="Hyperlink"/>
            <w:rFonts w:eastAsia="SimSun"/>
            <w:noProof/>
            <w:szCs w:val="26"/>
            <w:rPrChange w:id="3771" w:author="Thảo Nguyễn Kim" w:date="2019-03-13T13:33:00Z">
              <w:rPr>
                <w:rStyle w:val="Hyperlink"/>
                <w:rFonts w:eastAsia="SimSun"/>
                <w:noProof/>
              </w:rPr>
            </w:rPrChange>
          </w:rPr>
          <w:fldChar w:fldCharType="begin"/>
        </w:r>
        <w:r w:rsidRPr="00D51C6F">
          <w:rPr>
            <w:rStyle w:val="Hyperlink"/>
            <w:rFonts w:eastAsia="SimSun"/>
            <w:noProof/>
            <w:szCs w:val="26"/>
            <w:rPrChange w:id="3772" w:author="Thảo Nguyễn Kim" w:date="2019-03-13T13:33:00Z">
              <w:rPr>
                <w:rStyle w:val="Hyperlink"/>
                <w:rFonts w:eastAsia="SimSun"/>
                <w:noProof/>
              </w:rPr>
            </w:rPrChange>
          </w:rPr>
          <w:instrText xml:space="preserve"> </w:instrText>
        </w:r>
        <w:r w:rsidRPr="00D51C6F">
          <w:rPr>
            <w:noProof/>
            <w:szCs w:val="26"/>
            <w:rPrChange w:id="3773" w:author="Thảo Nguyễn Kim" w:date="2019-03-13T13:33:00Z">
              <w:rPr>
                <w:noProof/>
              </w:rPr>
            </w:rPrChange>
          </w:rPr>
          <w:instrText>HYPERLINK \l "_Toc3376414"</w:instrText>
        </w:r>
        <w:r w:rsidRPr="00D51C6F">
          <w:rPr>
            <w:rStyle w:val="Hyperlink"/>
            <w:rFonts w:eastAsia="SimSun"/>
            <w:noProof/>
            <w:szCs w:val="26"/>
            <w:rPrChange w:id="3774"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775" w:author="Thảo Nguyễn Kim" w:date="2019-03-13T13:33:00Z">
              <w:rPr>
                <w:rStyle w:val="Hyperlink"/>
                <w:rFonts w:eastAsia="SimSun"/>
                <w:noProof/>
              </w:rPr>
            </w:rPrChange>
          </w:rPr>
          <w:fldChar w:fldCharType="separate"/>
        </w:r>
        <w:r w:rsidRPr="00D51C6F">
          <w:rPr>
            <w:rStyle w:val="Hyperlink"/>
            <w:rFonts w:eastAsia="SimSun"/>
            <w:noProof/>
            <w:szCs w:val="26"/>
            <w:rPrChange w:id="3776" w:author="Thảo Nguyễn Kim" w:date="2019-03-13T13:33:00Z">
              <w:rPr>
                <w:rStyle w:val="Hyperlink"/>
                <w:rFonts w:eastAsia="SimSun"/>
                <w:noProof/>
              </w:rPr>
            </w:rPrChange>
          </w:rPr>
          <w:t>Hình 3.19 – Cấu trúc của các thư mục trong Modeler</w:t>
        </w:r>
        <w:r w:rsidRPr="00D51C6F">
          <w:rPr>
            <w:noProof/>
            <w:webHidden/>
            <w:szCs w:val="26"/>
            <w:rPrChange w:id="3777" w:author="Thảo Nguyễn Kim" w:date="2019-03-13T13:33:00Z">
              <w:rPr>
                <w:noProof/>
                <w:webHidden/>
              </w:rPr>
            </w:rPrChange>
          </w:rPr>
          <w:tab/>
        </w:r>
        <w:r w:rsidRPr="00D51C6F">
          <w:rPr>
            <w:noProof/>
            <w:webHidden/>
            <w:szCs w:val="26"/>
            <w:rPrChange w:id="3778" w:author="Thảo Nguyễn Kim" w:date="2019-03-13T13:33:00Z">
              <w:rPr>
                <w:noProof/>
                <w:webHidden/>
              </w:rPr>
            </w:rPrChange>
          </w:rPr>
          <w:fldChar w:fldCharType="begin"/>
        </w:r>
        <w:r w:rsidRPr="00D51C6F">
          <w:rPr>
            <w:noProof/>
            <w:webHidden/>
            <w:szCs w:val="26"/>
            <w:rPrChange w:id="3779" w:author="Thảo Nguyễn Kim" w:date="2019-03-13T13:33:00Z">
              <w:rPr>
                <w:noProof/>
                <w:webHidden/>
              </w:rPr>
            </w:rPrChange>
          </w:rPr>
          <w:instrText xml:space="preserve"> PAGEREF _Toc3376414 \h </w:instrText>
        </w:r>
      </w:ins>
      <w:r w:rsidRPr="00D51C6F">
        <w:rPr>
          <w:noProof/>
          <w:webHidden/>
          <w:szCs w:val="26"/>
          <w:rPrChange w:id="3780" w:author="Thảo Nguyễn Kim" w:date="2019-03-13T13:33:00Z">
            <w:rPr>
              <w:noProof/>
              <w:webHidden/>
              <w:szCs w:val="26"/>
            </w:rPr>
          </w:rPrChange>
        </w:rPr>
      </w:r>
      <w:r w:rsidRPr="00D51C6F">
        <w:rPr>
          <w:noProof/>
          <w:webHidden/>
          <w:szCs w:val="26"/>
          <w:rPrChange w:id="3781" w:author="Thảo Nguyễn Kim" w:date="2019-03-13T13:33:00Z">
            <w:rPr>
              <w:noProof/>
              <w:webHidden/>
            </w:rPr>
          </w:rPrChange>
        </w:rPr>
        <w:fldChar w:fldCharType="separate"/>
      </w:r>
      <w:ins w:id="3782" w:author="Thảo Nguyễn Kim" w:date="2019-03-13T13:33:00Z">
        <w:r w:rsidRPr="00D51C6F">
          <w:rPr>
            <w:noProof/>
            <w:webHidden/>
            <w:szCs w:val="26"/>
            <w:rPrChange w:id="3783" w:author="Thảo Nguyễn Kim" w:date="2019-03-13T13:33:00Z">
              <w:rPr>
                <w:noProof/>
                <w:webHidden/>
              </w:rPr>
            </w:rPrChange>
          </w:rPr>
          <w:t>55</w:t>
        </w:r>
      </w:ins>
      <w:ins w:id="3784" w:author="Thảo Nguyễn Kim" w:date="2019-03-13T13:32:00Z">
        <w:r w:rsidRPr="00D51C6F">
          <w:rPr>
            <w:noProof/>
            <w:webHidden/>
            <w:szCs w:val="26"/>
            <w:rPrChange w:id="3785" w:author="Thảo Nguyễn Kim" w:date="2019-03-13T13:33:00Z">
              <w:rPr>
                <w:noProof/>
                <w:webHidden/>
              </w:rPr>
            </w:rPrChange>
          </w:rPr>
          <w:fldChar w:fldCharType="end"/>
        </w:r>
        <w:r w:rsidRPr="00D51C6F">
          <w:rPr>
            <w:rStyle w:val="Hyperlink"/>
            <w:rFonts w:eastAsia="SimSun"/>
            <w:noProof/>
            <w:szCs w:val="26"/>
            <w:rPrChange w:id="3786" w:author="Thảo Nguyễn Kim" w:date="2019-03-13T13:33:00Z">
              <w:rPr>
                <w:rStyle w:val="Hyperlink"/>
                <w:rFonts w:eastAsia="SimSun"/>
                <w:noProof/>
              </w:rPr>
            </w:rPrChange>
          </w:rPr>
          <w:fldChar w:fldCharType="end"/>
        </w:r>
      </w:ins>
    </w:p>
    <w:p w14:paraId="611FFD57" w14:textId="77777777" w:rsidR="002F7E70" w:rsidRPr="00D51C6F" w:rsidRDefault="002F7E70">
      <w:pPr>
        <w:pStyle w:val="TableofFigures"/>
        <w:tabs>
          <w:tab w:val="right" w:leader="dot" w:pos="8895"/>
        </w:tabs>
        <w:spacing w:line="360" w:lineRule="auto"/>
        <w:rPr>
          <w:ins w:id="3787" w:author="Thảo Nguyễn Kim" w:date="2019-03-13T13:32:00Z"/>
          <w:rFonts w:eastAsiaTheme="minorEastAsia"/>
          <w:noProof/>
          <w:szCs w:val="26"/>
          <w:lang w:val="en-US"/>
          <w:rPrChange w:id="3788" w:author="Thảo Nguyễn Kim" w:date="2019-03-13T13:33:00Z">
            <w:rPr>
              <w:ins w:id="3789" w:author="Thảo Nguyễn Kim" w:date="2019-03-13T13:32:00Z"/>
              <w:rFonts w:asciiTheme="minorHAnsi" w:eastAsiaTheme="minorEastAsia" w:hAnsiTheme="minorHAnsi" w:cstheme="minorBidi"/>
              <w:noProof/>
              <w:sz w:val="22"/>
              <w:lang w:val="en-US"/>
            </w:rPr>
          </w:rPrChange>
        </w:rPr>
        <w:pPrChange w:id="3790" w:author="Thảo Nguyễn Kim" w:date="2019-03-13T13:33:00Z">
          <w:pPr>
            <w:pStyle w:val="TableofFigures"/>
            <w:tabs>
              <w:tab w:val="right" w:leader="dot" w:pos="8895"/>
            </w:tabs>
          </w:pPr>
        </w:pPrChange>
      </w:pPr>
      <w:ins w:id="3791" w:author="Thảo Nguyễn Kim" w:date="2019-03-13T13:32:00Z">
        <w:r w:rsidRPr="00D51C6F">
          <w:rPr>
            <w:rStyle w:val="Hyperlink"/>
            <w:rFonts w:eastAsia="SimSun"/>
            <w:noProof/>
            <w:szCs w:val="26"/>
            <w:rPrChange w:id="3792" w:author="Thảo Nguyễn Kim" w:date="2019-03-13T13:33:00Z">
              <w:rPr>
                <w:rStyle w:val="Hyperlink"/>
                <w:rFonts w:eastAsia="SimSun"/>
                <w:noProof/>
              </w:rPr>
            </w:rPrChange>
          </w:rPr>
          <w:fldChar w:fldCharType="begin"/>
        </w:r>
        <w:r w:rsidRPr="00D51C6F">
          <w:rPr>
            <w:rStyle w:val="Hyperlink"/>
            <w:rFonts w:eastAsia="SimSun"/>
            <w:noProof/>
            <w:szCs w:val="26"/>
            <w:rPrChange w:id="3793" w:author="Thảo Nguyễn Kim" w:date="2019-03-13T13:33:00Z">
              <w:rPr>
                <w:rStyle w:val="Hyperlink"/>
                <w:rFonts w:eastAsia="SimSun"/>
                <w:noProof/>
              </w:rPr>
            </w:rPrChange>
          </w:rPr>
          <w:instrText xml:space="preserve"> </w:instrText>
        </w:r>
        <w:r w:rsidRPr="00D51C6F">
          <w:rPr>
            <w:noProof/>
            <w:szCs w:val="26"/>
            <w:rPrChange w:id="3794" w:author="Thảo Nguyễn Kim" w:date="2019-03-13T13:33:00Z">
              <w:rPr>
                <w:noProof/>
              </w:rPr>
            </w:rPrChange>
          </w:rPr>
          <w:instrText>HYPERLINK \l "_Toc3376415"</w:instrText>
        </w:r>
        <w:r w:rsidRPr="00D51C6F">
          <w:rPr>
            <w:rStyle w:val="Hyperlink"/>
            <w:rFonts w:eastAsia="SimSun"/>
            <w:noProof/>
            <w:szCs w:val="26"/>
            <w:rPrChange w:id="3795"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796" w:author="Thảo Nguyễn Kim" w:date="2019-03-13T13:33:00Z">
              <w:rPr>
                <w:rStyle w:val="Hyperlink"/>
                <w:rFonts w:eastAsia="SimSun"/>
                <w:noProof/>
              </w:rPr>
            </w:rPrChange>
          </w:rPr>
          <w:fldChar w:fldCharType="separate"/>
        </w:r>
        <w:r w:rsidRPr="00D51C6F">
          <w:rPr>
            <w:rStyle w:val="Hyperlink"/>
            <w:rFonts w:eastAsia="SimSun"/>
            <w:noProof/>
            <w:szCs w:val="26"/>
            <w:rPrChange w:id="3797" w:author="Thảo Nguyễn Kim" w:date="2019-03-13T13:33:00Z">
              <w:rPr>
                <w:rStyle w:val="Hyperlink"/>
                <w:rFonts w:eastAsia="SimSun"/>
                <w:noProof/>
              </w:rPr>
            </w:rPrChange>
          </w:rPr>
          <w:t>Hình 3.20 - Mô hình Data Extension Plugin (DEP)</w:t>
        </w:r>
        <w:r w:rsidRPr="00D51C6F">
          <w:rPr>
            <w:noProof/>
            <w:webHidden/>
            <w:szCs w:val="26"/>
            <w:rPrChange w:id="3798" w:author="Thảo Nguyễn Kim" w:date="2019-03-13T13:33:00Z">
              <w:rPr>
                <w:noProof/>
                <w:webHidden/>
              </w:rPr>
            </w:rPrChange>
          </w:rPr>
          <w:tab/>
        </w:r>
        <w:r w:rsidRPr="00D51C6F">
          <w:rPr>
            <w:noProof/>
            <w:webHidden/>
            <w:szCs w:val="26"/>
            <w:rPrChange w:id="3799" w:author="Thảo Nguyễn Kim" w:date="2019-03-13T13:33:00Z">
              <w:rPr>
                <w:noProof/>
                <w:webHidden/>
              </w:rPr>
            </w:rPrChange>
          </w:rPr>
          <w:fldChar w:fldCharType="begin"/>
        </w:r>
        <w:r w:rsidRPr="00D51C6F">
          <w:rPr>
            <w:noProof/>
            <w:webHidden/>
            <w:szCs w:val="26"/>
            <w:rPrChange w:id="3800" w:author="Thảo Nguyễn Kim" w:date="2019-03-13T13:33:00Z">
              <w:rPr>
                <w:noProof/>
                <w:webHidden/>
              </w:rPr>
            </w:rPrChange>
          </w:rPr>
          <w:instrText xml:space="preserve"> PAGEREF _Toc3376415 \h </w:instrText>
        </w:r>
      </w:ins>
      <w:r w:rsidRPr="00D51C6F">
        <w:rPr>
          <w:noProof/>
          <w:webHidden/>
          <w:szCs w:val="26"/>
          <w:rPrChange w:id="3801" w:author="Thảo Nguyễn Kim" w:date="2019-03-13T13:33:00Z">
            <w:rPr>
              <w:noProof/>
              <w:webHidden/>
              <w:szCs w:val="26"/>
            </w:rPr>
          </w:rPrChange>
        </w:rPr>
      </w:r>
      <w:r w:rsidRPr="00D51C6F">
        <w:rPr>
          <w:noProof/>
          <w:webHidden/>
          <w:szCs w:val="26"/>
          <w:rPrChange w:id="3802" w:author="Thảo Nguyễn Kim" w:date="2019-03-13T13:33:00Z">
            <w:rPr>
              <w:noProof/>
              <w:webHidden/>
            </w:rPr>
          </w:rPrChange>
        </w:rPr>
        <w:fldChar w:fldCharType="separate"/>
      </w:r>
      <w:ins w:id="3803" w:author="Thảo Nguyễn Kim" w:date="2019-03-13T13:33:00Z">
        <w:r w:rsidRPr="00D51C6F">
          <w:rPr>
            <w:noProof/>
            <w:webHidden/>
            <w:szCs w:val="26"/>
            <w:rPrChange w:id="3804" w:author="Thảo Nguyễn Kim" w:date="2019-03-13T13:33:00Z">
              <w:rPr>
                <w:noProof/>
                <w:webHidden/>
              </w:rPr>
            </w:rPrChange>
          </w:rPr>
          <w:t>57</w:t>
        </w:r>
      </w:ins>
      <w:ins w:id="3805" w:author="Thảo Nguyễn Kim" w:date="2019-03-13T13:32:00Z">
        <w:r w:rsidRPr="00D51C6F">
          <w:rPr>
            <w:noProof/>
            <w:webHidden/>
            <w:szCs w:val="26"/>
            <w:rPrChange w:id="3806" w:author="Thảo Nguyễn Kim" w:date="2019-03-13T13:33:00Z">
              <w:rPr>
                <w:noProof/>
                <w:webHidden/>
              </w:rPr>
            </w:rPrChange>
          </w:rPr>
          <w:fldChar w:fldCharType="end"/>
        </w:r>
        <w:r w:rsidRPr="00D51C6F">
          <w:rPr>
            <w:rStyle w:val="Hyperlink"/>
            <w:rFonts w:eastAsia="SimSun"/>
            <w:noProof/>
            <w:szCs w:val="26"/>
            <w:rPrChange w:id="3807" w:author="Thảo Nguyễn Kim" w:date="2019-03-13T13:33:00Z">
              <w:rPr>
                <w:rStyle w:val="Hyperlink"/>
                <w:rFonts w:eastAsia="SimSun"/>
                <w:noProof/>
              </w:rPr>
            </w:rPrChange>
          </w:rPr>
          <w:fldChar w:fldCharType="end"/>
        </w:r>
      </w:ins>
    </w:p>
    <w:p w14:paraId="2346E3D3" w14:textId="77777777" w:rsidR="002F7E70" w:rsidRPr="00D51C6F" w:rsidRDefault="002F7E70">
      <w:pPr>
        <w:pStyle w:val="TableofFigures"/>
        <w:tabs>
          <w:tab w:val="right" w:leader="dot" w:pos="8895"/>
        </w:tabs>
        <w:spacing w:line="360" w:lineRule="auto"/>
        <w:rPr>
          <w:ins w:id="3808" w:author="Thảo Nguyễn Kim" w:date="2019-03-13T13:32:00Z"/>
          <w:rFonts w:eastAsiaTheme="minorEastAsia"/>
          <w:noProof/>
          <w:szCs w:val="26"/>
          <w:lang w:val="en-US"/>
          <w:rPrChange w:id="3809" w:author="Thảo Nguyễn Kim" w:date="2019-03-13T13:33:00Z">
            <w:rPr>
              <w:ins w:id="3810" w:author="Thảo Nguyễn Kim" w:date="2019-03-13T13:32:00Z"/>
              <w:rFonts w:asciiTheme="minorHAnsi" w:eastAsiaTheme="minorEastAsia" w:hAnsiTheme="minorHAnsi" w:cstheme="minorBidi"/>
              <w:noProof/>
              <w:sz w:val="22"/>
              <w:lang w:val="en-US"/>
            </w:rPr>
          </w:rPrChange>
        </w:rPr>
        <w:pPrChange w:id="3811" w:author="Thảo Nguyễn Kim" w:date="2019-03-13T13:33:00Z">
          <w:pPr>
            <w:pStyle w:val="TableofFigures"/>
            <w:tabs>
              <w:tab w:val="right" w:leader="dot" w:pos="8895"/>
            </w:tabs>
          </w:pPr>
        </w:pPrChange>
      </w:pPr>
      <w:ins w:id="3812" w:author="Thảo Nguyễn Kim" w:date="2019-03-13T13:32:00Z">
        <w:r w:rsidRPr="00D51C6F">
          <w:rPr>
            <w:rStyle w:val="Hyperlink"/>
            <w:rFonts w:eastAsia="SimSun"/>
            <w:noProof/>
            <w:szCs w:val="26"/>
            <w:rPrChange w:id="3813" w:author="Thảo Nguyễn Kim" w:date="2019-03-13T13:33:00Z">
              <w:rPr>
                <w:rStyle w:val="Hyperlink"/>
                <w:rFonts w:eastAsia="SimSun"/>
                <w:noProof/>
              </w:rPr>
            </w:rPrChange>
          </w:rPr>
          <w:fldChar w:fldCharType="begin"/>
        </w:r>
        <w:r w:rsidRPr="00D51C6F">
          <w:rPr>
            <w:rStyle w:val="Hyperlink"/>
            <w:rFonts w:eastAsia="SimSun"/>
            <w:noProof/>
            <w:szCs w:val="26"/>
            <w:rPrChange w:id="3814" w:author="Thảo Nguyễn Kim" w:date="2019-03-13T13:33:00Z">
              <w:rPr>
                <w:rStyle w:val="Hyperlink"/>
                <w:rFonts w:eastAsia="SimSun"/>
                <w:noProof/>
              </w:rPr>
            </w:rPrChange>
          </w:rPr>
          <w:instrText xml:space="preserve"> </w:instrText>
        </w:r>
        <w:r w:rsidRPr="00D51C6F">
          <w:rPr>
            <w:noProof/>
            <w:szCs w:val="26"/>
            <w:rPrChange w:id="3815" w:author="Thảo Nguyễn Kim" w:date="2019-03-13T13:33:00Z">
              <w:rPr>
                <w:noProof/>
              </w:rPr>
            </w:rPrChange>
          </w:rPr>
          <w:instrText>HYPERLINK \l "_Toc3376416"</w:instrText>
        </w:r>
        <w:r w:rsidRPr="00D51C6F">
          <w:rPr>
            <w:rStyle w:val="Hyperlink"/>
            <w:rFonts w:eastAsia="SimSun"/>
            <w:noProof/>
            <w:szCs w:val="26"/>
            <w:rPrChange w:id="3816"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817" w:author="Thảo Nguyễn Kim" w:date="2019-03-13T13:33:00Z">
              <w:rPr>
                <w:rStyle w:val="Hyperlink"/>
                <w:rFonts w:eastAsia="SimSun"/>
                <w:noProof/>
              </w:rPr>
            </w:rPrChange>
          </w:rPr>
          <w:fldChar w:fldCharType="separate"/>
        </w:r>
        <w:r w:rsidRPr="00D51C6F">
          <w:rPr>
            <w:rStyle w:val="Hyperlink"/>
            <w:rFonts w:eastAsia="SimSun"/>
            <w:noProof/>
            <w:szCs w:val="26"/>
            <w:rPrChange w:id="3818" w:author="Thảo Nguyễn Kim" w:date="2019-03-13T13:33:00Z">
              <w:rPr>
                <w:rStyle w:val="Hyperlink"/>
                <w:rFonts w:eastAsia="SimSun"/>
                <w:noProof/>
              </w:rPr>
            </w:rPrChange>
          </w:rPr>
          <w:t>Hình 3.21 – Luồng xử lí của việc ghi, cập nhật và xóa bỏ dữ liệu</w:t>
        </w:r>
        <w:r w:rsidRPr="00D51C6F">
          <w:rPr>
            <w:noProof/>
            <w:webHidden/>
            <w:szCs w:val="26"/>
            <w:rPrChange w:id="3819" w:author="Thảo Nguyễn Kim" w:date="2019-03-13T13:33:00Z">
              <w:rPr>
                <w:noProof/>
                <w:webHidden/>
              </w:rPr>
            </w:rPrChange>
          </w:rPr>
          <w:tab/>
        </w:r>
        <w:r w:rsidRPr="00D51C6F">
          <w:rPr>
            <w:noProof/>
            <w:webHidden/>
            <w:szCs w:val="26"/>
            <w:rPrChange w:id="3820" w:author="Thảo Nguyễn Kim" w:date="2019-03-13T13:33:00Z">
              <w:rPr>
                <w:noProof/>
                <w:webHidden/>
              </w:rPr>
            </w:rPrChange>
          </w:rPr>
          <w:fldChar w:fldCharType="begin"/>
        </w:r>
        <w:r w:rsidRPr="00D51C6F">
          <w:rPr>
            <w:noProof/>
            <w:webHidden/>
            <w:szCs w:val="26"/>
            <w:rPrChange w:id="3821" w:author="Thảo Nguyễn Kim" w:date="2019-03-13T13:33:00Z">
              <w:rPr>
                <w:noProof/>
                <w:webHidden/>
              </w:rPr>
            </w:rPrChange>
          </w:rPr>
          <w:instrText xml:space="preserve"> PAGEREF _Toc3376416 \h </w:instrText>
        </w:r>
      </w:ins>
      <w:r w:rsidRPr="00D51C6F">
        <w:rPr>
          <w:noProof/>
          <w:webHidden/>
          <w:szCs w:val="26"/>
          <w:rPrChange w:id="3822" w:author="Thảo Nguyễn Kim" w:date="2019-03-13T13:33:00Z">
            <w:rPr>
              <w:noProof/>
              <w:webHidden/>
              <w:szCs w:val="26"/>
            </w:rPr>
          </w:rPrChange>
        </w:rPr>
      </w:r>
      <w:r w:rsidRPr="00D51C6F">
        <w:rPr>
          <w:noProof/>
          <w:webHidden/>
          <w:szCs w:val="26"/>
          <w:rPrChange w:id="3823" w:author="Thảo Nguyễn Kim" w:date="2019-03-13T13:33:00Z">
            <w:rPr>
              <w:noProof/>
              <w:webHidden/>
            </w:rPr>
          </w:rPrChange>
        </w:rPr>
        <w:fldChar w:fldCharType="separate"/>
      </w:r>
      <w:ins w:id="3824" w:author="Thảo Nguyễn Kim" w:date="2019-03-13T13:33:00Z">
        <w:r w:rsidRPr="00D51C6F">
          <w:rPr>
            <w:noProof/>
            <w:webHidden/>
            <w:szCs w:val="26"/>
            <w:rPrChange w:id="3825" w:author="Thảo Nguyễn Kim" w:date="2019-03-13T13:33:00Z">
              <w:rPr>
                <w:noProof/>
                <w:webHidden/>
              </w:rPr>
            </w:rPrChange>
          </w:rPr>
          <w:t>58</w:t>
        </w:r>
      </w:ins>
      <w:ins w:id="3826" w:author="Thảo Nguyễn Kim" w:date="2019-03-13T13:32:00Z">
        <w:r w:rsidRPr="00D51C6F">
          <w:rPr>
            <w:noProof/>
            <w:webHidden/>
            <w:szCs w:val="26"/>
            <w:rPrChange w:id="3827" w:author="Thảo Nguyễn Kim" w:date="2019-03-13T13:33:00Z">
              <w:rPr>
                <w:noProof/>
                <w:webHidden/>
              </w:rPr>
            </w:rPrChange>
          </w:rPr>
          <w:fldChar w:fldCharType="end"/>
        </w:r>
        <w:r w:rsidRPr="00D51C6F">
          <w:rPr>
            <w:rStyle w:val="Hyperlink"/>
            <w:rFonts w:eastAsia="SimSun"/>
            <w:noProof/>
            <w:szCs w:val="26"/>
            <w:rPrChange w:id="3828" w:author="Thảo Nguyễn Kim" w:date="2019-03-13T13:33:00Z">
              <w:rPr>
                <w:rStyle w:val="Hyperlink"/>
                <w:rFonts w:eastAsia="SimSun"/>
                <w:noProof/>
              </w:rPr>
            </w:rPrChange>
          </w:rPr>
          <w:fldChar w:fldCharType="end"/>
        </w:r>
      </w:ins>
    </w:p>
    <w:p w14:paraId="719EDABC" w14:textId="77777777" w:rsidR="002F7E70" w:rsidRPr="00D51C6F" w:rsidRDefault="002F7E70">
      <w:pPr>
        <w:pStyle w:val="TableofFigures"/>
        <w:tabs>
          <w:tab w:val="right" w:leader="dot" w:pos="8895"/>
        </w:tabs>
        <w:spacing w:line="360" w:lineRule="auto"/>
        <w:rPr>
          <w:ins w:id="3829" w:author="Thảo Nguyễn Kim" w:date="2019-03-13T13:32:00Z"/>
          <w:rFonts w:eastAsiaTheme="minorEastAsia"/>
          <w:noProof/>
          <w:szCs w:val="26"/>
          <w:lang w:val="en-US"/>
          <w:rPrChange w:id="3830" w:author="Thảo Nguyễn Kim" w:date="2019-03-13T13:33:00Z">
            <w:rPr>
              <w:ins w:id="3831" w:author="Thảo Nguyễn Kim" w:date="2019-03-13T13:32:00Z"/>
              <w:rFonts w:asciiTheme="minorHAnsi" w:eastAsiaTheme="minorEastAsia" w:hAnsiTheme="minorHAnsi" w:cstheme="minorBidi"/>
              <w:noProof/>
              <w:sz w:val="22"/>
              <w:lang w:val="en-US"/>
            </w:rPr>
          </w:rPrChange>
        </w:rPr>
        <w:pPrChange w:id="3832" w:author="Thảo Nguyễn Kim" w:date="2019-03-13T13:33:00Z">
          <w:pPr>
            <w:pStyle w:val="TableofFigures"/>
            <w:tabs>
              <w:tab w:val="right" w:leader="dot" w:pos="8895"/>
            </w:tabs>
          </w:pPr>
        </w:pPrChange>
      </w:pPr>
      <w:ins w:id="3833" w:author="Thảo Nguyễn Kim" w:date="2019-03-13T13:32:00Z">
        <w:r w:rsidRPr="00D51C6F">
          <w:rPr>
            <w:rStyle w:val="Hyperlink"/>
            <w:rFonts w:eastAsia="SimSun"/>
            <w:noProof/>
            <w:szCs w:val="26"/>
            <w:rPrChange w:id="3834" w:author="Thảo Nguyễn Kim" w:date="2019-03-13T13:33:00Z">
              <w:rPr>
                <w:rStyle w:val="Hyperlink"/>
                <w:rFonts w:eastAsia="SimSun"/>
                <w:noProof/>
              </w:rPr>
            </w:rPrChange>
          </w:rPr>
          <w:fldChar w:fldCharType="begin"/>
        </w:r>
        <w:r w:rsidRPr="00D51C6F">
          <w:rPr>
            <w:rStyle w:val="Hyperlink"/>
            <w:rFonts w:eastAsia="SimSun"/>
            <w:noProof/>
            <w:szCs w:val="26"/>
            <w:rPrChange w:id="3835" w:author="Thảo Nguyễn Kim" w:date="2019-03-13T13:33:00Z">
              <w:rPr>
                <w:rStyle w:val="Hyperlink"/>
                <w:rFonts w:eastAsia="SimSun"/>
                <w:noProof/>
              </w:rPr>
            </w:rPrChange>
          </w:rPr>
          <w:instrText xml:space="preserve"> </w:instrText>
        </w:r>
        <w:r w:rsidRPr="00D51C6F">
          <w:rPr>
            <w:noProof/>
            <w:szCs w:val="26"/>
            <w:rPrChange w:id="3836" w:author="Thảo Nguyễn Kim" w:date="2019-03-13T13:33:00Z">
              <w:rPr>
                <w:noProof/>
              </w:rPr>
            </w:rPrChange>
          </w:rPr>
          <w:instrText>HYPERLINK \l "_Toc3376417"</w:instrText>
        </w:r>
        <w:r w:rsidRPr="00D51C6F">
          <w:rPr>
            <w:rStyle w:val="Hyperlink"/>
            <w:rFonts w:eastAsia="SimSun"/>
            <w:noProof/>
            <w:szCs w:val="26"/>
            <w:rPrChange w:id="3837"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838" w:author="Thảo Nguyễn Kim" w:date="2019-03-13T13:33:00Z">
              <w:rPr>
                <w:rStyle w:val="Hyperlink"/>
                <w:rFonts w:eastAsia="SimSun"/>
                <w:noProof/>
              </w:rPr>
            </w:rPrChange>
          </w:rPr>
          <w:fldChar w:fldCharType="separate"/>
        </w:r>
        <w:r w:rsidRPr="00D51C6F">
          <w:rPr>
            <w:rStyle w:val="Hyperlink"/>
            <w:rFonts w:eastAsia="SimSun"/>
            <w:noProof/>
            <w:szCs w:val="26"/>
            <w:rPrChange w:id="3839" w:author="Thảo Nguyễn Kim" w:date="2019-03-13T13:33:00Z">
              <w:rPr>
                <w:rStyle w:val="Hyperlink"/>
                <w:rFonts w:eastAsia="SimSun"/>
                <w:noProof/>
              </w:rPr>
            </w:rPrChange>
          </w:rPr>
          <w:t>Hình 3. 22 – Luồng xử lí của việc đọc dữ liệu</w:t>
        </w:r>
        <w:r w:rsidRPr="00D51C6F">
          <w:rPr>
            <w:noProof/>
            <w:webHidden/>
            <w:szCs w:val="26"/>
            <w:rPrChange w:id="3840" w:author="Thảo Nguyễn Kim" w:date="2019-03-13T13:33:00Z">
              <w:rPr>
                <w:noProof/>
                <w:webHidden/>
              </w:rPr>
            </w:rPrChange>
          </w:rPr>
          <w:tab/>
        </w:r>
        <w:r w:rsidRPr="00D51C6F">
          <w:rPr>
            <w:noProof/>
            <w:webHidden/>
            <w:szCs w:val="26"/>
            <w:rPrChange w:id="3841" w:author="Thảo Nguyễn Kim" w:date="2019-03-13T13:33:00Z">
              <w:rPr>
                <w:noProof/>
                <w:webHidden/>
              </w:rPr>
            </w:rPrChange>
          </w:rPr>
          <w:fldChar w:fldCharType="begin"/>
        </w:r>
        <w:r w:rsidRPr="00D51C6F">
          <w:rPr>
            <w:noProof/>
            <w:webHidden/>
            <w:szCs w:val="26"/>
            <w:rPrChange w:id="3842" w:author="Thảo Nguyễn Kim" w:date="2019-03-13T13:33:00Z">
              <w:rPr>
                <w:noProof/>
                <w:webHidden/>
              </w:rPr>
            </w:rPrChange>
          </w:rPr>
          <w:instrText xml:space="preserve"> PAGEREF _Toc3376417 \h </w:instrText>
        </w:r>
      </w:ins>
      <w:r w:rsidRPr="00D51C6F">
        <w:rPr>
          <w:noProof/>
          <w:webHidden/>
          <w:szCs w:val="26"/>
          <w:rPrChange w:id="3843" w:author="Thảo Nguyễn Kim" w:date="2019-03-13T13:33:00Z">
            <w:rPr>
              <w:noProof/>
              <w:webHidden/>
              <w:szCs w:val="26"/>
            </w:rPr>
          </w:rPrChange>
        </w:rPr>
      </w:r>
      <w:r w:rsidRPr="00D51C6F">
        <w:rPr>
          <w:noProof/>
          <w:webHidden/>
          <w:szCs w:val="26"/>
          <w:rPrChange w:id="3844" w:author="Thảo Nguyễn Kim" w:date="2019-03-13T13:33:00Z">
            <w:rPr>
              <w:noProof/>
              <w:webHidden/>
            </w:rPr>
          </w:rPrChange>
        </w:rPr>
        <w:fldChar w:fldCharType="separate"/>
      </w:r>
      <w:ins w:id="3845" w:author="Thảo Nguyễn Kim" w:date="2019-03-13T13:33:00Z">
        <w:r w:rsidRPr="00D51C6F">
          <w:rPr>
            <w:noProof/>
            <w:webHidden/>
            <w:szCs w:val="26"/>
            <w:rPrChange w:id="3846" w:author="Thảo Nguyễn Kim" w:date="2019-03-13T13:33:00Z">
              <w:rPr>
                <w:noProof/>
                <w:webHidden/>
              </w:rPr>
            </w:rPrChange>
          </w:rPr>
          <w:t>59</w:t>
        </w:r>
      </w:ins>
      <w:ins w:id="3847" w:author="Thảo Nguyễn Kim" w:date="2019-03-13T13:32:00Z">
        <w:r w:rsidRPr="00D51C6F">
          <w:rPr>
            <w:noProof/>
            <w:webHidden/>
            <w:szCs w:val="26"/>
            <w:rPrChange w:id="3848" w:author="Thảo Nguyễn Kim" w:date="2019-03-13T13:33:00Z">
              <w:rPr>
                <w:noProof/>
                <w:webHidden/>
              </w:rPr>
            </w:rPrChange>
          </w:rPr>
          <w:fldChar w:fldCharType="end"/>
        </w:r>
        <w:r w:rsidRPr="00D51C6F">
          <w:rPr>
            <w:rStyle w:val="Hyperlink"/>
            <w:rFonts w:eastAsia="SimSun"/>
            <w:noProof/>
            <w:szCs w:val="26"/>
            <w:rPrChange w:id="3849" w:author="Thảo Nguyễn Kim" w:date="2019-03-13T13:33:00Z">
              <w:rPr>
                <w:rStyle w:val="Hyperlink"/>
                <w:rFonts w:eastAsia="SimSun"/>
                <w:noProof/>
              </w:rPr>
            </w:rPrChange>
          </w:rPr>
          <w:fldChar w:fldCharType="end"/>
        </w:r>
      </w:ins>
    </w:p>
    <w:p w14:paraId="763A4A44" w14:textId="77777777" w:rsidR="002F7E70" w:rsidRPr="00D51C6F" w:rsidRDefault="002F7E70">
      <w:pPr>
        <w:pStyle w:val="TableofFigures"/>
        <w:tabs>
          <w:tab w:val="right" w:leader="dot" w:pos="8895"/>
        </w:tabs>
        <w:spacing w:line="360" w:lineRule="auto"/>
        <w:rPr>
          <w:ins w:id="3850" w:author="Thảo Nguyễn Kim" w:date="2019-03-13T13:32:00Z"/>
          <w:rFonts w:eastAsiaTheme="minorEastAsia"/>
          <w:noProof/>
          <w:szCs w:val="26"/>
          <w:lang w:val="en-US"/>
          <w:rPrChange w:id="3851" w:author="Thảo Nguyễn Kim" w:date="2019-03-13T13:33:00Z">
            <w:rPr>
              <w:ins w:id="3852" w:author="Thảo Nguyễn Kim" w:date="2019-03-13T13:32:00Z"/>
              <w:rFonts w:asciiTheme="minorHAnsi" w:eastAsiaTheme="minorEastAsia" w:hAnsiTheme="minorHAnsi" w:cstheme="minorBidi"/>
              <w:noProof/>
              <w:sz w:val="22"/>
              <w:lang w:val="en-US"/>
            </w:rPr>
          </w:rPrChange>
        </w:rPr>
        <w:pPrChange w:id="3853" w:author="Thảo Nguyễn Kim" w:date="2019-03-13T13:33:00Z">
          <w:pPr>
            <w:pStyle w:val="TableofFigures"/>
            <w:tabs>
              <w:tab w:val="right" w:leader="dot" w:pos="8895"/>
            </w:tabs>
          </w:pPr>
        </w:pPrChange>
      </w:pPr>
      <w:ins w:id="3854" w:author="Thảo Nguyễn Kim" w:date="2019-03-13T13:32:00Z">
        <w:r w:rsidRPr="00D51C6F">
          <w:rPr>
            <w:rStyle w:val="Hyperlink"/>
            <w:rFonts w:eastAsia="SimSun"/>
            <w:noProof/>
            <w:szCs w:val="26"/>
            <w:rPrChange w:id="3855" w:author="Thảo Nguyễn Kim" w:date="2019-03-13T13:33:00Z">
              <w:rPr>
                <w:rStyle w:val="Hyperlink"/>
                <w:rFonts w:eastAsia="SimSun"/>
                <w:noProof/>
              </w:rPr>
            </w:rPrChange>
          </w:rPr>
          <w:fldChar w:fldCharType="begin"/>
        </w:r>
        <w:r w:rsidRPr="00D51C6F">
          <w:rPr>
            <w:rStyle w:val="Hyperlink"/>
            <w:rFonts w:eastAsia="SimSun"/>
            <w:noProof/>
            <w:szCs w:val="26"/>
            <w:rPrChange w:id="3856" w:author="Thảo Nguyễn Kim" w:date="2019-03-13T13:33:00Z">
              <w:rPr>
                <w:rStyle w:val="Hyperlink"/>
                <w:rFonts w:eastAsia="SimSun"/>
                <w:noProof/>
              </w:rPr>
            </w:rPrChange>
          </w:rPr>
          <w:instrText xml:space="preserve"> </w:instrText>
        </w:r>
        <w:r w:rsidRPr="00D51C6F">
          <w:rPr>
            <w:noProof/>
            <w:szCs w:val="26"/>
            <w:rPrChange w:id="3857" w:author="Thảo Nguyễn Kim" w:date="2019-03-13T13:33:00Z">
              <w:rPr>
                <w:noProof/>
              </w:rPr>
            </w:rPrChange>
          </w:rPr>
          <w:instrText>HYPERLINK \l "_Toc3376418"</w:instrText>
        </w:r>
        <w:r w:rsidRPr="00D51C6F">
          <w:rPr>
            <w:rStyle w:val="Hyperlink"/>
            <w:rFonts w:eastAsia="SimSun"/>
            <w:noProof/>
            <w:szCs w:val="26"/>
            <w:rPrChange w:id="3858"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859" w:author="Thảo Nguyễn Kim" w:date="2019-03-13T13:33:00Z">
              <w:rPr>
                <w:rStyle w:val="Hyperlink"/>
                <w:rFonts w:eastAsia="SimSun"/>
                <w:noProof/>
              </w:rPr>
            </w:rPrChange>
          </w:rPr>
          <w:fldChar w:fldCharType="separate"/>
        </w:r>
        <w:r w:rsidRPr="00D51C6F">
          <w:rPr>
            <w:rStyle w:val="Hyperlink"/>
            <w:rFonts w:eastAsia="SimSun"/>
            <w:noProof/>
            <w:szCs w:val="26"/>
            <w:rPrChange w:id="3860" w:author="Thảo Nguyễn Kim" w:date="2019-03-13T13:33:00Z">
              <w:rPr>
                <w:rStyle w:val="Hyperlink"/>
                <w:rFonts w:eastAsia="SimSun"/>
                <w:noProof/>
              </w:rPr>
            </w:rPrChange>
          </w:rPr>
          <w:t>Hình 4.1 - Mô tả các tính năng của hệ thống đề xuất</w:t>
        </w:r>
        <w:r w:rsidRPr="00D51C6F">
          <w:rPr>
            <w:noProof/>
            <w:webHidden/>
            <w:szCs w:val="26"/>
            <w:rPrChange w:id="3861" w:author="Thảo Nguyễn Kim" w:date="2019-03-13T13:33:00Z">
              <w:rPr>
                <w:noProof/>
                <w:webHidden/>
              </w:rPr>
            </w:rPrChange>
          </w:rPr>
          <w:tab/>
        </w:r>
        <w:r w:rsidRPr="00D51C6F">
          <w:rPr>
            <w:noProof/>
            <w:webHidden/>
            <w:szCs w:val="26"/>
            <w:rPrChange w:id="3862" w:author="Thảo Nguyễn Kim" w:date="2019-03-13T13:33:00Z">
              <w:rPr>
                <w:noProof/>
                <w:webHidden/>
              </w:rPr>
            </w:rPrChange>
          </w:rPr>
          <w:fldChar w:fldCharType="begin"/>
        </w:r>
        <w:r w:rsidRPr="00D51C6F">
          <w:rPr>
            <w:noProof/>
            <w:webHidden/>
            <w:szCs w:val="26"/>
            <w:rPrChange w:id="3863" w:author="Thảo Nguyễn Kim" w:date="2019-03-13T13:33:00Z">
              <w:rPr>
                <w:noProof/>
                <w:webHidden/>
              </w:rPr>
            </w:rPrChange>
          </w:rPr>
          <w:instrText xml:space="preserve"> PAGEREF _Toc3376418 \h </w:instrText>
        </w:r>
      </w:ins>
      <w:r w:rsidRPr="00D51C6F">
        <w:rPr>
          <w:noProof/>
          <w:webHidden/>
          <w:szCs w:val="26"/>
          <w:rPrChange w:id="3864" w:author="Thảo Nguyễn Kim" w:date="2019-03-13T13:33:00Z">
            <w:rPr>
              <w:noProof/>
              <w:webHidden/>
              <w:szCs w:val="26"/>
            </w:rPr>
          </w:rPrChange>
        </w:rPr>
      </w:r>
      <w:r w:rsidRPr="00D51C6F">
        <w:rPr>
          <w:noProof/>
          <w:webHidden/>
          <w:szCs w:val="26"/>
          <w:rPrChange w:id="3865" w:author="Thảo Nguyễn Kim" w:date="2019-03-13T13:33:00Z">
            <w:rPr>
              <w:noProof/>
              <w:webHidden/>
            </w:rPr>
          </w:rPrChange>
        </w:rPr>
        <w:fldChar w:fldCharType="separate"/>
      </w:r>
      <w:ins w:id="3866" w:author="Thảo Nguyễn Kim" w:date="2019-03-13T13:33:00Z">
        <w:r w:rsidRPr="00D51C6F">
          <w:rPr>
            <w:noProof/>
            <w:webHidden/>
            <w:szCs w:val="26"/>
            <w:rPrChange w:id="3867" w:author="Thảo Nguyễn Kim" w:date="2019-03-13T13:33:00Z">
              <w:rPr>
                <w:noProof/>
                <w:webHidden/>
              </w:rPr>
            </w:rPrChange>
          </w:rPr>
          <w:t>62</w:t>
        </w:r>
      </w:ins>
      <w:ins w:id="3868" w:author="Thảo Nguyễn Kim" w:date="2019-03-13T13:32:00Z">
        <w:r w:rsidRPr="00D51C6F">
          <w:rPr>
            <w:noProof/>
            <w:webHidden/>
            <w:szCs w:val="26"/>
            <w:rPrChange w:id="3869" w:author="Thảo Nguyễn Kim" w:date="2019-03-13T13:33:00Z">
              <w:rPr>
                <w:noProof/>
                <w:webHidden/>
              </w:rPr>
            </w:rPrChange>
          </w:rPr>
          <w:fldChar w:fldCharType="end"/>
        </w:r>
        <w:r w:rsidRPr="00D51C6F">
          <w:rPr>
            <w:rStyle w:val="Hyperlink"/>
            <w:rFonts w:eastAsia="SimSun"/>
            <w:noProof/>
            <w:szCs w:val="26"/>
            <w:rPrChange w:id="3870" w:author="Thảo Nguyễn Kim" w:date="2019-03-13T13:33:00Z">
              <w:rPr>
                <w:rStyle w:val="Hyperlink"/>
                <w:rFonts w:eastAsia="SimSun"/>
                <w:noProof/>
              </w:rPr>
            </w:rPrChange>
          </w:rPr>
          <w:fldChar w:fldCharType="end"/>
        </w:r>
      </w:ins>
    </w:p>
    <w:p w14:paraId="3540092A" w14:textId="77777777" w:rsidR="002F7E70" w:rsidRPr="00D51C6F" w:rsidRDefault="002F7E70">
      <w:pPr>
        <w:pStyle w:val="TableofFigures"/>
        <w:tabs>
          <w:tab w:val="right" w:leader="dot" w:pos="8895"/>
        </w:tabs>
        <w:spacing w:line="360" w:lineRule="auto"/>
        <w:rPr>
          <w:ins w:id="3871" w:author="Thảo Nguyễn Kim" w:date="2019-03-13T13:32:00Z"/>
          <w:rFonts w:eastAsiaTheme="minorEastAsia"/>
          <w:noProof/>
          <w:szCs w:val="26"/>
          <w:lang w:val="en-US"/>
          <w:rPrChange w:id="3872" w:author="Thảo Nguyễn Kim" w:date="2019-03-13T13:33:00Z">
            <w:rPr>
              <w:ins w:id="3873" w:author="Thảo Nguyễn Kim" w:date="2019-03-13T13:32:00Z"/>
              <w:rFonts w:asciiTheme="minorHAnsi" w:eastAsiaTheme="minorEastAsia" w:hAnsiTheme="minorHAnsi" w:cstheme="minorBidi"/>
              <w:noProof/>
              <w:sz w:val="22"/>
              <w:lang w:val="en-US"/>
            </w:rPr>
          </w:rPrChange>
        </w:rPr>
        <w:pPrChange w:id="3874" w:author="Thảo Nguyễn Kim" w:date="2019-03-13T13:33:00Z">
          <w:pPr>
            <w:pStyle w:val="TableofFigures"/>
            <w:tabs>
              <w:tab w:val="right" w:leader="dot" w:pos="8895"/>
            </w:tabs>
          </w:pPr>
        </w:pPrChange>
      </w:pPr>
      <w:ins w:id="3875" w:author="Thảo Nguyễn Kim" w:date="2019-03-13T13:32:00Z">
        <w:r w:rsidRPr="00D51C6F">
          <w:rPr>
            <w:rStyle w:val="Hyperlink"/>
            <w:rFonts w:eastAsia="SimSun"/>
            <w:noProof/>
            <w:szCs w:val="26"/>
            <w:rPrChange w:id="3876" w:author="Thảo Nguyễn Kim" w:date="2019-03-13T13:33:00Z">
              <w:rPr>
                <w:rStyle w:val="Hyperlink"/>
                <w:rFonts w:eastAsia="SimSun"/>
                <w:noProof/>
              </w:rPr>
            </w:rPrChange>
          </w:rPr>
          <w:fldChar w:fldCharType="begin"/>
        </w:r>
        <w:r w:rsidRPr="00D51C6F">
          <w:rPr>
            <w:rStyle w:val="Hyperlink"/>
            <w:rFonts w:eastAsia="SimSun"/>
            <w:noProof/>
            <w:szCs w:val="26"/>
            <w:rPrChange w:id="3877" w:author="Thảo Nguyễn Kim" w:date="2019-03-13T13:33:00Z">
              <w:rPr>
                <w:rStyle w:val="Hyperlink"/>
                <w:rFonts w:eastAsia="SimSun"/>
                <w:noProof/>
              </w:rPr>
            </w:rPrChange>
          </w:rPr>
          <w:instrText xml:space="preserve"> </w:instrText>
        </w:r>
        <w:r w:rsidRPr="00D51C6F">
          <w:rPr>
            <w:noProof/>
            <w:szCs w:val="26"/>
            <w:rPrChange w:id="3878" w:author="Thảo Nguyễn Kim" w:date="2019-03-13T13:33:00Z">
              <w:rPr>
                <w:noProof/>
              </w:rPr>
            </w:rPrChange>
          </w:rPr>
          <w:instrText>HYPERLINK \l "_Toc3376419"</w:instrText>
        </w:r>
        <w:r w:rsidRPr="00D51C6F">
          <w:rPr>
            <w:rStyle w:val="Hyperlink"/>
            <w:rFonts w:eastAsia="SimSun"/>
            <w:noProof/>
            <w:szCs w:val="26"/>
            <w:rPrChange w:id="3879"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880" w:author="Thảo Nguyễn Kim" w:date="2019-03-13T13:33:00Z">
              <w:rPr>
                <w:rStyle w:val="Hyperlink"/>
                <w:rFonts w:eastAsia="SimSun"/>
                <w:noProof/>
              </w:rPr>
            </w:rPrChange>
          </w:rPr>
          <w:fldChar w:fldCharType="separate"/>
        </w:r>
        <w:r w:rsidRPr="00D51C6F">
          <w:rPr>
            <w:rStyle w:val="Hyperlink"/>
            <w:rFonts w:eastAsia="SimSun"/>
            <w:noProof/>
            <w:szCs w:val="26"/>
            <w:rPrChange w:id="3881" w:author="Thảo Nguyễn Kim" w:date="2019-03-13T13:33:00Z">
              <w:rPr>
                <w:rStyle w:val="Hyperlink"/>
                <w:rFonts w:eastAsia="SimSun"/>
                <w:noProof/>
              </w:rPr>
            </w:rPrChange>
          </w:rPr>
          <w:t>Hình 4.2 - Giao diện của Wordpress</w:t>
        </w:r>
        <w:r w:rsidRPr="00D51C6F">
          <w:rPr>
            <w:noProof/>
            <w:webHidden/>
            <w:szCs w:val="26"/>
            <w:rPrChange w:id="3882" w:author="Thảo Nguyễn Kim" w:date="2019-03-13T13:33:00Z">
              <w:rPr>
                <w:noProof/>
                <w:webHidden/>
              </w:rPr>
            </w:rPrChange>
          </w:rPr>
          <w:tab/>
        </w:r>
        <w:r w:rsidRPr="00D51C6F">
          <w:rPr>
            <w:noProof/>
            <w:webHidden/>
            <w:szCs w:val="26"/>
            <w:rPrChange w:id="3883" w:author="Thảo Nguyễn Kim" w:date="2019-03-13T13:33:00Z">
              <w:rPr>
                <w:noProof/>
                <w:webHidden/>
              </w:rPr>
            </w:rPrChange>
          </w:rPr>
          <w:fldChar w:fldCharType="begin"/>
        </w:r>
        <w:r w:rsidRPr="00D51C6F">
          <w:rPr>
            <w:noProof/>
            <w:webHidden/>
            <w:szCs w:val="26"/>
            <w:rPrChange w:id="3884" w:author="Thảo Nguyễn Kim" w:date="2019-03-13T13:33:00Z">
              <w:rPr>
                <w:noProof/>
                <w:webHidden/>
              </w:rPr>
            </w:rPrChange>
          </w:rPr>
          <w:instrText xml:space="preserve"> PAGEREF _Toc3376419 \h </w:instrText>
        </w:r>
      </w:ins>
      <w:r w:rsidRPr="00D51C6F">
        <w:rPr>
          <w:noProof/>
          <w:webHidden/>
          <w:szCs w:val="26"/>
          <w:rPrChange w:id="3885" w:author="Thảo Nguyễn Kim" w:date="2019-03-13T13:33:00Z">
            <w:rPr>
              <w:noProof/>
              <w:webHidden/>
              <w:szCs w:val="26"/>
            </w:rPr>
          </w:rPrChange>
        </w:rPr>
      </w:r>
      <w:r w:rsidRPr="00D51C6F">
        <w:rPr>
          <w:noProof/>
          <w:webHidden/>
          <w:szCs w:val="26"/>
          <w:rPrChange w:id="3886" w:author="Thảo Nguyễn Kim" w:date="2019-03-13T13:33:00Z">
            <w:rPr>
              <w:noProof/>
              <w:webHidden/>
            </w:rPr>
          </w:rPrChange>
        </w:rPr>
        <w:fldChar w:fldCharType="separate"/>
      </w:r>
      <w:ins w:id="3887" w:author="Thảo Nguyễn Kim" w:date="2019-03-13T13:33:00Z">
        <w:r w:rsidRPr="00D51C6F">
          <w:rPr>
            <w:noProof/>
            <w:webHidden/>
            <w:szCs w:val="26"/>
            <w:rPrChange w:id="3888" w:author="Thảo Nguyễn Kim" w:date="2019-03-13T13:33:00Z">
              <w:rPr>
                <w:noProof/>
                <w:webHidden/>
              </w:rPr>
            </w:rPrChange>
          </w:rPr>
          <w:t>64</w:t>
        </w:r>
      </w:ins>
      <w:ins w:id="3889" w:author="Thảo Nguyễn Kim" w:date="2019-03-13T13:32:00Z">
        <w:r w:rsidRPr="00D51C6F">
          <w:rPr>
            <w:noProof/>
            <w:webHidden/>
            <w:szCs w:val="26"/>
            <w:rPrChange w:id="3890" w:author="Thảo Nguyễn Kim" w:date="2019-03-13T13:33:00Z">
              <w:rPr>
                <w:noProof/>
                <w:webHidden/>
              </w:rPr>
            </w:rPrChange>
          </w:rPr>
          <w:fldChar w:fldCharType="end"/>
        </w:r>
        <w:r w:rsidRPr="00D51C6F">
          <w:rPr>
            <w:rStyle w:val="Hyperlink"/>
            <w:rFonts w:eastAsia="SimSun"/>
            <w:noProof/>
            <w:szCs w:val="26"/>
            <w:rPrChange w:id="3891" w:author="Thảo Nguyễn Kim" w:date="2019-03-13T13:33:00Z">
              <w:rPr>
                <w:rStyle w:val="Hyperlink"/>
                <w:rFonts w:eastAsia="SimSun"/>
                <w:noProof/>
              </w:rPr>
            </w:rPrChange>
          </w:rPr>
          <w:fldChar w:fldCharType="end"/>
        </w:r>
      </w:ins>
    </w:p>
    <w:p w14:paraId="74AC70D6" w14:textId="77777777" w:rsidR="002F7E70" w:rsidRPr="00D51C6F" w:rsidRDefault="002F7E70">
      <w:pPr>
        <w:pStyle w:val="TableofFigures"/>
        <w:tabs>
          <w:tab w:val="right" w:leader="dot" w:pos="8895"/>
        </w:tabs>
        <w:spacing w:line="360" w:lineRule="auto"/>
        <w:rPr>
          <w:ins w:id="3892" w:author="Thảo Nguyễn Kim" w:date="2019-03-13T13:32:00Z"/>
          <w:rFonts w:eastAsiaTheme="minorEastAsia"/>
          <w:noProof/>
          <w:szCs w:val="26"/>
          <w:lang w:val="en-US"/>
          <w:rPrChange w:id="3893" w:author="Thảo Nguyễn Kim" w:date="2019-03-13T13:33:00Z">
            <w:rPr>
              <w:ins w:id="3894" w:author="Thảo Nguyễn Kim" w:date="2019-03-13T13:32:00Z"/>
              <w:rFonts w:asciiTheme="minorHAnsi" w:eastAsiaTheme="minorEastAsia" w:hAnsiTheme="minorHAnsi" w:cstheme="minorBidi"/>
              <w:noProof/>
              <w:sz w:val="22"/>
              <w:lang w:val="en-US"/>
            </w:rPr>
          </w:rPrChange>
        </w:rPr>
        <w:pPrChange w:id="3895" w:author="Thảo Nguyễn Kim" w:date="2019-03-13T13:33:00Z">
          <w:pPr>
            <w:pStyle w:val="TableofFigures"/>
            <w:tabs>
              <w:tab w:val="right" w:leader="dot" w:pos="8895"/>
            </w:tabs>
          </w:pPr>
        </w:pPrChange>
      </w:pPr>
      <w:ins w:id="3896" w:author="Thảo Nguyễn Kim" w:date="2019-03-13T13:32:00Z">
        <w:r w:rsidRPr="00D51C6F">
          <w:rPr>
            <w:rStyle w:val="Hyperlink"/>
            <w:rFonts w:eastAsia="SimSun"/>
            <w:noProof/>
            <w:szCs w:val="26"/>
            <w:rPrChange w:id="3897" w:author="Thảo Nguyễn Kim" w:date="2019-03-13T13:33:00Z">
              <w:rPr>
                <w:rStyle w:val="Hyperlink"/>
                <w:rFonts w:eastAsia="SimSun"/>
                <w:noProof/>
              </w:rPr>
            </w:rPrChange>
          </w:rPr>
          <w:fldChar w:fldCharType="begin"/>
        </w:r>
        <w:r w:rsidRPr="00D51C6F">
          <w:rPr>
            <w:rStyle w:val="Hyperlink"/>
            <w:rFonts w:eastAsia="SimSun"/>
            <w:noProof/>
            <w:szCs w:val="26"/>
            <w:rPrChange w:id="3898" w:author="Thảo Nguyễn Kim" w:date="2019-03-13T13:33:00Z">
              <w:rPr>
                <w:rStyle w:val="Hyperlink"/>
                <w:rFonts w:eastAsia="SimSun"/>
                <w:noProof/>
              </w:rPr>
            </w:rPrChange>
          </w:rPr>
          <w:instrText xml:space="preserve"> </w:instrText>
        </w:r>
        <w:r w:rsidRPr="00D51C6F">
          <w:rPr>
            <w:noProof/>
            <w:szCs w:val="26"/>
            <w:rPrChange w:id="3899" w:author="Thảo Nguyễn Kim" w:date="2019-03-13T13:33:00Z">
              <w:rPr>
                <w:noProof/>
              </w:rPr>
            </w:rPrChange>
          </w:rPr>
          <w:instrText>HYPERLINK \l "_Toc3376420"</w:instrText>
        </w:r>
        <w:r w:rsidRPr="00D51C6F">
          <w:rPr>
            <w:rStyle w:val="Hyperlink"/>
            <w:rFonts w:eastAsia="SimSun"/>
            <w:noProof/>
            <w:szCs w:val="26"/>
            <w:rPrChange w:id="3900"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901" w:author="Thảo Nguyễn Kim" w:date="2019-03-13T13:33:00Z">
              <w:rPr>
                <w:rStyle w:val="Hyperlink"/>
                <w:rFonts w:eastAsia="SimSun"/>
                <w:noProof/>
              </w:rPr>
            </w:rPrChange>
          </w:rPr>
          <w:fldChar w:fldCharType="separate"/>
        </w:r>
        <w:r w:rsidRPr="00D51C6F">
          <w:rPr>
            <w:rStyle w:val="Hyperlink"/>
            <w:rFonts w:eastAsia="SimSun"/>
            <w:noProof/>
            <w:szCs w:val="26"/>
            <w:rPrChange w:id="3902" w:author="Thảo Nguyễn Kim" w:date="2019-03-13T13:33:00Z">
              <w:rPr>
                <w:rStyle w:val="Hyperlink"/>
                <w:rFonts w:eastAsia="SimSun"/>
                <w:noProof/>
              </w:rPr>
            </w:rPrChange>
          </w:rPr>
          <w:t>Hình 4.3 - Giao diện của Joomla</w:t>
        </w:r>
        <w:r w:rsidRPr="00D51C6F">
          <w:rPr>
            <w:noProof/>
            <w:webHidden/>
            <w:szCs w:val="26"/>
            <w:rPrChange w:id="3903" w:author="Thảo Nguyễn Kim" w:date="2019-03-13T13:33:00Z">
              <w:rPr>
                <w:noProof/>
                <w:webHidden/>
              </w:rPr>
            </w:rPrChange>
          </w:rPr>
          <w:tab/>
        </w:r>
        <w:r w:rsidRPr="00D51C6F">
          <w:rPr>
            <w:noProof/>
            <w:webHidden/>
            <w:szCs w:val="26"/>
            <w:rPrChange w:id="3904" w:author="Thảo Nguyễn Kim" w:date="2019-03-13T13:33:00Z">
              <w:rPr>
                <w:noProof/>
                <w:webHidden/>
              </w:rPr>
            </w:rPrChange>
          </w:rPr>
          <w:fldChar w:fldCharType="begin"/>
        </w:r>
        <w:r w:rsidRPr="00D51C6F">
          <w:rPr>
            <w:noProof/>
            <w:webHidden/>
            <w:szCs w:val="26"/>
            <w:rPrChange w:id="3905" w:author="Thảo Nguyễn Kim" w:date="2019-03-13T13:33:00Z">
              <w:rPr>
                <w:noProof/>
                <w:webHidden/>
              </w:rPr>
            </w:rPrChange>
          </w:rPr>
          <w:instrText xml:space="preserve"> PAGEREF _Toc3376420 \h </w:instrText>
        </w:r>
      </w:ins>
      <w:r w:rsidRPr="00D51C6F">
        <w:rPr>
          <w:noProof/>
          <w:webHidden/>
          <w:szCs w:val="26"/>
          <w:rPrChange w:id="3906" w:author="Thảo Nguyễn Kim" w:date="2019-03-13T13:33:00Z">
            <w:rPr>
              <w:noProof/>
              <w:webHidden/>
              <w:szCs w:val="26"/>
            </w:rPr>
          </w:rPrChange>
        </w:rPr>
      </w:r>
      <w:r w:rsidRPr="00D51C6F">
        <w:rPr>
          <w:noProof/>
          <w:webHidden/>
          <w:szCs w:val="26"/>
          <w:rPrChange w:id="3907" w:author="Thảo Nguyễn Kim" w:date="2019-03-13T13:33:00Z">
            <w:rPr>
              <w:noProof/>
              <w:webHidden/>
            </w:rPr>
          </w:rPrChange>
        </w:rPr>
        <w:fldChar w:fldCharType="separate"/>
      </w:r>
      <w:ins w:id="3908" w:author="Thảo Nguyễn Kim" w:date="2019-03-13T13:33:00Z">
        <w:r w:rsidRPr="00D51C6F">
          <w:rPr>
            <w:noProof/>
            <w:webHidden/>
            <w:szCs w:val="26"/>
            <w:rPrChange w:id="3909" w:author="Thảo Nguyễn Kim" w:date="2019-03-13T13:33:00Z">
              <w:rPr>
                <w:noProof/>
                <w:webHidden/>
              </w:rPr>
            </w:rPrChange>
          </w:rPr>
          <w:t>65</w:t>
        </w:r>
      </w:ins>
      <w:ins w:id="3910" w:author="Thảo Nguyễn Kim" w:date="2019-03-13T13:32:00Z">
        <w:r w:rsidRPr="00D51C6F">
          <w:rPr>
            <w:noProof/>
            <w:webHidden/>
            <w:szCs w:val="26"/>
            <w:rPrChange w:id="3911" w:author="Thảo Nguyễn Kim" w:date="2019-03-13T13:33:00Z">
              <w:rPr>
                <w:noProof/>
                <w:webHidden/>
              </w:rPr>
            </w:rPrChange>
          </w:rPr>
          <w:fldChar w:fldCharType="end"/>
        </w:r>
        <w:r w:rsidRPr="00D51C6F">
          <w:rPr>
            <w:rStyle w:val="Hyperlink"/>
            <w:rFonts w:eastAsia="SimSun"/>
            <w:noProof/>
            <w:szCs w:val="26"/>
            <w:rPrChange w:id="3912" w:author="Thảo Nguyễn Kim" w:date="2019-03-13T13:33:00Z">
              <w:rPr>
                <w:rStyle w:val="Hyperlink"/>
                <w:rFonts w:eastAsia="SimSun"/>
                <w:noProof/>
              </w:rPr>
            </w:rPrChange>
          </w:rPr>
          <w:fldChar w:fldCharType="end"/>
        </w:r>
      </w:ins>
    </w:p>
    <w:p w14:paraId="1671C71E" w14:textId="77777777" w:rsidR="002F7E70" w:rsidRPr="00D51C6F" w:rsidRDefault="002F7E70">
      <w:pPr>
        <w:pStyle w:val="TableofFigures"/>
        <w:tabs>
          <w:tab w:val="right" w:leader="dot" w:pos="8895"/>
        </w:tabs>
        <w:spacing w:line="360" w:lineRule="auto"/>
        <w:rPr>
          <w:ins w:id="3913" w:author="Thảo Nguyễn Kim" w:date="2019-03-13T13:32:00Z"/>
          <w:rFonts w:eastAsiaTheme="minorEastAsia"/>
          <w:noProof/>
          <w:szCs w:val="26"/>
          <w:lang w:val="en-US"/>
          <w:rPrChange w:id="3914" w:author="Thảo Nguyễn Kim" w:date="2019-03-13T13:33:00Z">
            <w:rPr>
              <w:ins w:id="3915" w:author="Thảo Nguyễn Kim" w:date="2019-03-13T13:32:00Z"/>
              <w:rFonts w:asciiTheme="minorHAnsi" w:eastAsiaTheme="minorEastAsia" w:hAnsiTheme="minorHAnsi" w:cstheme="minorBidi"/>
              <w:noProof/>
              <w:sz w:val="22"/>
              <w:lang w:val="en-US"/>
            </w:rPr>
          </w:rPrChange>
        </w:rPr>
        <w:pPrChange w:id="3916" w:author="Thảo Nguyễn Kim" w:date="2019-03-13T13:33:00Z">
          <w:pPr>
            <w:pStyle w:val="TableofFigures"/>
            <w:tabs>
              <w:tab w:val="right" w:leader="dot" w:pos="8895"/>
            </w:tabs>
          </w:pPr>
        </w:pPrChange>
      </w:pPr>
      <w:ins w:id="3917" w:author="Thảo Nguyễn Kim" w:date="2019-03-13T13:32:00Z">
        <w:r w:rsidRPr="00D51C6F">
          <w:rPr>
            <w:rStyle w:val="Hyperlink"/>
            <w:rFonts w:eastAsia="SimSun"/>
            <w:noProof/>
            <w:szCs w:val="26"/>
            <w:rPrChange w:id="3918" w:author="Thảo Nguyễn Kim" w:date="2019-03-13T13:33:00Z">
              <w:rPr>
                <w:rStyle w:val="Hyperlink"/>
                <w:rFonts w:eastAsia="SimSun"/>
                <w:noProof/>
              </w:rPr>
            </w:rPrChange>
          </w:rPr>
          <w:lastRenderedPageBreak/>
          <w:fldChar w:fldCharType="begin"/>
        </w:r>
        <w:r w:rsidRPr="00D51C6F">
          <w:rPr>
            <w:rStyle w:val="Hyperlink"/>
            <w:rFonts w:eastAsia="SimSun"/>
            <w:noProof/>
            <w:szCs w:val="26"/>
            <w:rPrChange w:id="3919" w:author="Thảo Nguyễn Kim" w:date="2019-03-13T13:33:00Z">
              <w:rPr>
                <w:rStyle w:val="Hyperlink"/>
                <w:rFonts w:eastAsia="SimSun"/>
                <w:noProof/>
              </w:rPr>
            </w:rPrChange>
          </w:rPr>
          <w:instrText xml:space="preserve"> </w:instrText>
        </w:r>
        <w:r w:rsidRPr="00D51C6F">
          <w:rPr>
            <w:noProof/>
            <w:szCs w:val="26"/>
            <w:rPrChange w:id="3920" w:author="Thảo Nguyễn Kim" w:date="2019-03-13T13:33:00Z">
              <w:rPr>
                <w:noProof/>
              </w:rPr>
            </w:rPrChange>
          </w:rPr>
          <w:instrText>HYPERLINK \l "_Toc3376421"</w:instrText>
        </w:r>
        <w:r w:rsidRPr="00D51C6F">
          <w:rPr>
            <w:rStyle w:val="Hyperlink"/>
            <w:rFonts w:eastAsia="SimSun"/>
            <w:noProof/>
            <w:szCs w:val="26"/>
            <w:rPrChange w:id="3921"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922" w:author="Thảo Nguyễn Kim" w:date="2019-03-13T13:33:00Z">
              <w:rPr>
                <w:rStyle w:val="Hyperlink"/>
                <w:rFonts w:eastAsia="SimSun"/>
                <w:noProof/>
              </w:rPr>
            </w:rPrChange>
          </w:rPr>
          <w:fldChar w:fldCharType="separate"/>
        </w:r>
        <w:r w:rsidRPr="00D51C6F">
          <w:rPr>
            <w:rStyle w:val="Hyperlink"/>
            <w:rFonts w:eastAsia="SimSun"/>
            <w:noProof/>
            <w:szCs w:val="26"/>
            <w:rPrChange w:id="3923" w:author="Thảo Nguyễn Kim" w:date="2019-03-13T13:33:00Z">
              <w:rPr>
                <w:rStyle w:val="Hyperlink"/>
                <w:rFonts w:eastAsia="SimSun"/>
                <w:noProof/>
              </w:rPr>
            </w:rPrChange>
          </w:rPr>
          <w:t>Hình  4.4 - Giao diện của Drupal</w:t>
        </w:r>
        <w:r w:rsidRPr="00D51C6F">
          <w:rPr>
            <w:noProof/>
            <w:webHidden/>
            <w:szCs w:val="26"/>
            <w:rPrChange w:id="3924" w:author="Thảo Nguyễn Kim" w:date="2019-03-13T13:33:00Z">
              <w:rPr>
                <w:noProof/>
                <w:webHidden/>
              </w:rPr>
            </w:rPrChange>
          </w:rPr>
          <w:tab/>
        </w:r>
        <w:r w:rsidRPr="00D51C6F">
          <w:rPr>
            <w:noProof/>
            <w:webHidden/>
            <w:szCs w:val="26"/>
            <w:rPrChange w:id="3925" w:author="Thảo Nguyễn Kim" w:date="2019-03-13T13:33:00Z">
              <w:rPr>
                <w:noProof/>
                <w:webHidden/>
              </w:rPr>
            </w:rPrChange>
          </w:rPr>
          <w:fldChar w:fldCharType="begin"/>
        </w:r>
        <w:r w:rsidRPr="00D51C6F">
          <w:rPr>
            <w:noProof/>
            <w:webHidden/>
            <w:szCs w:val="26"/>
            <w:rPrChange w:id="3926" w:author="Thảo Nguyễn Kim" w:date="2019-03-13T13:33:00Z">
              <w:rPr>
                <w:noProof/>
                <w:webHidden/>
              </w:rPr>
            </w:rPrChange>
          </w:rPr>
          <w:instrText xml:space="preserve"> PAGEREF _Toc3376421 \h </w:instrText>
        </w:r>
      </w:ins>
      <w:r w:rsidRPr="00D51C6F">
        <w:rPr>
          <w:noProof/>
          <w:webHidden/>
          <w:szCs w:val="26"/>
          <w:rPrChange w:id="3927" w:author="Thảo Nguyễn Kim" w:date="2019-03-13T13:33:00Z">
            <w:rPr>
              <w:noProof/>
              <w:webHidden/>
              <w:szCs w:val="26"/>
            </w:rPr>
          </w:rPrChange>
        </w:rPr>
      </w:r>
      <w:r w:rsidRPr="00D51C6F">
        <w:rPr>
          <w:noProof/>
          <w:webHidden/>
          <w:szCs w:val="26"/>
          <w:rPrChange w:id="3928" w:author="Thảo Nguyễn Kim" w:date="2019-03-13T13:33:00Z">
            <w:rPr>
              <w:noProof/>
              <w:webHidden/>
            </w:rPr>
          </w:rPrChange>
        </w:rPr>
        <w:fldChar w:fldCharType="separate"/>
      </w:r>
      <w:ins w:id="3929" w:author="Thảo Nguyễn Kim" w:date="2019-03-13T13:33:00Z">
        <w:r w:rsidRPr="00D51C6F">
          <w:rPr>
            <w:noProof/>
            <w:webHidden/>
            <w:szCs w:val="26"/>
            <w:rPrChange w:id="3930" w:author="Thảo Nguyễn Kim" w:date="2019-03-13T13:33:00Z">
              <w:rPr>
                <w:noProof/>
                <w:webHidden/>
              </w:rPr>
            </w:rPrChange>
          </w:rPr>
          <w:t>66</w:t>
        </w:r>
      </w:ins>
      <w:ins w:id="3931" w:author="Thảo Nguyễn Kim" w:date="2019-03-13T13:32:00Z">
        <w:r w:rsidRPr="00D51C6F">
          <w:rPr>
            <w:noProof/>
            <w:webHidden/>
            <w:szCs w:val="26"/>
            <w:rPrChange w:id="3932" w:author="Thảo Nguyễn Kim" w:date="2019-03-13T13:33:00Z">
              <w:rPr>
                <w:noProof/>
                <w:webHidden/>
              </w:rPr>
            </w:rPrChange>
          </w:rPr>
          <w:fldChar w:fldCharType="end"/>
        </w:r>
        <w:r w:rsidRPr="00D51C6F">
          <w:rPr>
            <w:rStyle w:val="Hyperlink"/>
            <w:rFonts w:eastAsia="SimSun"/>
            <w:noProof/>
            <w:szCs w:val="26"/>
            <w:rPrChange w:id="3933" w:author="Thảo Nguyễn Kim" w:date="2019-03-13T13:33:00Z">
              <w:rPr>
                <w:rStyle w:val="Hyperlink"/>
                <w:rFonts w:eastAsia="SimSun"/>
                <w:noProof/>
              </w:rPr>
            </w:rPrChange>
          </w:rPr>
          <w:fldChar w:fldCharType="end"/>
        </w:r>
      </w:ins>
    </w:p>
    <w:p w14:paraId="25F089AA" w14:textId="77777777" w:rsidR="002F7E70" w:rsidRPr="00D51C6F" w:rsidRDefault="002F7E70">
      <w:pPr>
        <w:pStyle w:val="TableofFigures"/>
        <w:tabs>
          <w:tab w:val="right" w:leader="dot" w:pos="8895"/>
        </w:tabs>
        <w:spacing w:line="360" w:lineRule="auto"/>
        <w:rPr>
          <w:ins w:id="3934" w:author="Thảo Nguyễn Kim" w:date="2019-03-13T13:32:00Z"/>
          <w:rFonts w:eastAsiaTheme="minorEastAsia"/>
          <w:noProof/>
          <w:szCs w:val="26"/>
          <w:lang w:val="en-US"/>
          <w:rPrChange w:id="3935" w:author="Thảo Nguyễn Kim" w:date="2019-03-13T13:33:00Z">
            <w:rPr>
              <w:ins w:id="3936" w:author="Thảo Nguyễn Kim" w:date="2019-03-13T13:32:00Z"/>
              <w:rFonts w:asciiTheme="minorHAnsi" w:eastAsiaTheme="minorEastAsia" w:hAnsiTheme="minorHAnsi" w:cstheme="minorBidi"/>
              <w:noProof/>
              <w:sz w:val="22"/>
              <w:lang w:val="en-US"/>
            </w:rPr>
          </w:rPrChange>
        </w:rPr>
        <w:pPrChange w:id="3937" w:author="Thảo Nguyễn Kim" w:date="2019-03-13T13:33:00Z">
          <w:pPr>
            <w:pStyle w:val="TableofFigures"/>
            <w:tabs>
              <w:tab w:val="right" w:leader="dot" w:pos="8895"/>
            </w:tabs>
          </w:pPr>
        </w:pPrChange>
      </w:pPr>
      <w:ins w:id="3938" w:author="Thảo Nguyễn Kim" w:date="2019-03-13T13:32:00Z">
        <w:r w:rsidRPr="00D51C6F">
          <w:rPr>
            <w:rStyle w:val="Hyperlink"/>
            <w:rFonts w:eastAsia="SimSun"/>
            <w:noProof/>
            <w:szCs w:val="26"/>
            <w:rPrChange w:id="3939" w:author="Thảo Nguyễn Kim" w:date="2019-03-13T13:33:00Z">
              <w:rPr>
                <w:rStyle w:val="Hyperlink"/>
                <w:rFonts w:eastAsia="SimSun"/>
                <w:noProof/>
              </w:rPr>
            </w:rPrChange>
          </w:rPr>
          <w:fldChar w:fldCharType="begin"/>
        </w:r>
        <w:r w:rsidRPr="00D51C6F">
          <w:rPr>
            <w:rStyle w:val="Hyperlink"/>
            <w:rFonts w:eastAsia="SimSun"/>
            <w:noProof/>
            <w:szCs w:val="26"/>
            <w:rPrChange w:id="3940" w:author="Thảo Nguyễn Kim" w:date="2019-03-13T13:33:00Z">
              <w:rPr>
                <w:rStyle w:val="Hyperlink"/>
                <w:rFonts w:eastAsia="SimSun"/>
                <w:noProof/>
              </w:rPr>
            </w:rPrChange>
          </w:rPr>
          <w:instrText xml:space="preserve"> </w:instrText>
        </w:r>
        <w:r w:rsidRPr="00D51C6F">
          <w:rPr>
            <w:noProof/>
            <w:szCs w:val="26"/>
            <w:rPrChange w:id="3941" w:author="Thảo Nguyễn Kim" w:date="2019-03-13T13:33:00Z">
              <w:rPr>
                <w:noProof/>
              </w:rPr>
            </w:rPrChange>
          </w:rPr>
          <w:instrText>HYPERLINK \l "_Toc3376422"</w:instrText>
        </w:r>
        <w:r w:rsidRPr="00D51C6F">
          <w:rPr>
            <w:rStyle w:val="Hyperlink"/>
            <w:rFonts w:eastAsia="SimSun"/>
            <w:noProof/>
            <w:szCs w:val="26"/>
            <w:rPrChange w:id="3942"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943" w:author="Thảo Nguyễn Kim" w:date="2019-03-13T13:33:00Z">
              <w:rPr>
                <w:rStyle w:val="Hyperlink"/>
                <w:rFonts w:eastAsia="SimSun"/>
                <w:noProof/>
              </w:rPr>
            </w:rPrChange>
          </w:rPr>
          <w:fldChar w:fldCharType="separate"/>
        </w:r>
        <w:r w:rsidRPr="00D51C6F">
          <w:rPr>
            <w:rStyle w:val="Hyperlink"/>
            <w:rFonts w:eastAsia="SimSun"/>
            <w:noProof/>
            <w:szCs w:val="26"/>
            <w:rPrChange w:id="3944" w:author="Thảo Nguyễn Kim" w:date="2019-03-13T13:33:00Z">
              <w:rPr>
                <w:rStyle w:val="Hyperlink"/>
                <w:rFonts w:eastAsia="SimSun"/>
                <w:noProof/>
              </w:rPr>
            </w:rPrChange>
          </w:rPr>
          <w:t>Hình 4.5 - Sơ đồ thực hiện của hệ thống</w:t>
        </w:r>
        <w:r w:rsidRPr="00D51C6F">
          <w:rPr>
            <w:noProof/>
            <w:webHidden/>
            <w:szCs w:val="26"/>
            <w:rPrChange w:id="3945" w:author="Thảo Nguyễn Kim" w:date="2019-03-13T13:33:00Z">
              <w:rPr>
                <w:noProof/>
                <w:webHidden/>
              </w:rPr>
            </w:rPrChange>
          </w:rPr>
          <w:tab/>
        </w:r>
        <w:r w:rsidRPr="00D51C6F">
          <w:rPr>
            <w:noProof/>
            <w:webHidden/>
            <w:szCs w:val="26"/>
            <w:rPrChange w:id="3946" w:author="Thảo Nguyễn Kim" w:date="2019-03-13T13:33:00Z">
              <w:rPr>
                <w:noProof/>
                <w:webHidden/>
              </w:rPr>
            </w:rPrChange>
          </w:rPr>
          <w:fldChar w:fldCharType="begin"/>
        </w:r>
        <w:r w:rsidRPr="00D51C6F">
          <w:rPr>
            <w:noProof/>
            <w:webHidden/>
            <w:szCs w:val="26"/>
            <w:rPrChange w:id="3947" w:author="Thảo Nguyễn Kim" w:date="2019-03-13T13:33:00Z">
              <w:rPr>
                <w:noProof/>
                <w:webHidden/>
              </w:rPr>
            </w:rPrChange>
          </w:rPr>
          <w:instrText xml:space="preserve"> PAGEREF _Toc3376422 \h </w:instrText>
        </w:r>
      </w:ins>
      <w:r w:rsidRPr="00D51C6F">
        <w:rPr>
          <w:noProof/>
          <w:webHidden/>
          <w:szCs w:val="26"/>
          <w:rPrChange w:id="3948" w:author="Thảo Nguyễn Kim" w:date="2019-03-13T13:33:00Z">
            <w:rPr>
              <w:noProof/>
              <w:webHidden/>
              <w:szCs w:val="26"/>
            </w:rPr>
          </w:rPrChange>
        </w:rPr>
      </w:r>
      <w:r w:rsidRPr="00D51C6F">
        <w:rPr>
          <w:noProof/>
          <w:webHidden/>
          <w:szCs w:val="26"/>
          <w:rPrChange w:id="3949" w:author="Thảo Nguyễn Kim" w:date="2019-03-13T13:33:00Z">
            <w:rPr>
              <w:noProof/>
              <w:webHidden/>
            </w:rPr>
          </w:rPrChange>
        </w:rPr>
        <w:fldChar w:fldCharType="separate"/>
      </w:r>
      <w:ins w:id="3950" w:author="Thảo Nguyễn Kim" w:date="2019-03-13T13:33:00Z">
        <w:r w:rsidRPr="00D51C6F">
          <w:rPr>
            <w:noProof/>
            <w:webHidden/>
            <w:szCs w:val="26"/>
            <w:rPrChange w:id="3951" w:author="Thảo Nguyễn Kim" w:date="2019-03-13T13:33:00Z">
              <w:rPr>
                <w:noProof/>
                <w:webHidden/>
              </w:rPr>
            </w:rPrChange>
          </w:rPr>
          <w:t>67</w:t>
        </w:r>
      </w:ins>
      <w:ins w:id="3952" w:author="Thảo Nguyễn Kim" w:date="2019-03-13T13:32:00Z">
        <w:r w:rsidRPr="00D51C6F">
          <w:rPr>
            <w:noProof/>
            <w:webHidden/>
            <w:szCs w:val="26"/>
            <w:rPrChange w:id="3953" w:author="Thảo Nguyễn Kim" w:date="2019-03-13T13:33:00Z">
              <w:rPr>
                <w:noProof/>
                <w:webHidden/>
              </w:rPr>
            </w:rPrChange>
          </w:rPr>
          <w:fldChar w:fldCharType="end"/>
        </w:r>
        <w:r w:rsidRPr="00D51C6F">
          <w:rPr>
            <w:rStyle w:val="Hyperlink"/>
            <w:rFonts w:eastAsia="SimSun"/>
            <w:noProof/>
            <w:szCs w:val="26"/>
            <w:rPrChange w:id="3954" w:author="Thảo Nguyễn Kim" w:date="2019-03-13T13:33:00Z">
              <w:rPr>
                <w:rStyle w:val="Hyperlink"/>
                <w:rFonts w:eastAsia="SimSun"/>
                <w:noProof/>
              </w:rPr>
            </w:rPrChange>
          </w:rPr>
          <w:fldChar w:fldCharType="end"/>
        </w:r>
      </w:ins>
    </w:p>
    <w:p w14:paraId="17DE0857" w14:textId="77777777" w:rsidR="002F7E70" w:rsidRPr="00D51C6F" w:rsidRDefault="002F7E70">
      <w:pPr>
        <w:pStyle w:val="TableofFigures"/>
        <w:tabs>
          <w:tab w:val="right" w:leader="dot" w:pos="8895"/>
        </w:tabs>
        <w:spacing w:line="360" w:lineRule="auto"/>
        <w:rPr>
          <w:ins w:id="3955" w:author="Thảo Nguyễn Kim" w:date="2019-03-13T13:32:00Z"/>
          <w:rFonts w:eastAsiaTheme="minorEastAsia"/>
          <w:noProof/>
          <w:szCs w:val="26"/>
          <w:lang w:val="en-US"/>
          <w:rPrChange w:id="3956" w:author="Thảo Nguyễn Kim" w:date="2019-03-13T13:33:00Z">
            <w:rPr>
              <w:ins w:id="3957" w:author="Thảo Nguyễn Kim" w:date="2019-03-13T13:32:00Z"/>
              <w:rFonts w:asciiTheme="minorHAnsi" w:eastAsiaTheme="minorEastAsia" w:hAnsiTheme="minorHAnsi" w:cstheme="minorBidi"/>
              <w:noProof/>
              <w:sz w:val="22"/>
              <w:lang w:val="en-US"/>
            </w:rPr>
          </w:rPrChange>
        </w:rPr>
        <w:pPrChange w:id="3958" w:author="Thảo Nguyễn Kim" w:date="2019-03-13T13:33:00Z">
          <w:pPr>
            <w:pStyle w:val="TableofFigures"/>
            <w:tabs>
              <w:tab w:val="right" w:leader="dot" w:pos="8895"/>
            </w:tabs>
          </w:pPr>
        </w:pPrChange>
      </w:pPr>
      <w:ins w:id="3959" w:author="Thảo Nguyễn Kim" w:date="2019-03-13T13:32:00Z">
        <w:r w:rsidRPr="00D51C6F">
          <w:rPr>
            <w:rStyle w:val="Hyperlink"/>
            <w:rFonts w:eastAsia="SimSun"/>
            <w:noProof/>
            <w:szCs w:val="26"/>
            <w:rPrChange w:id="3960" w:author="Thảo Nguyễn Kim" w:date="2019-03-13T13:33:00Z">
              <w:rPr>
                <w:rStyle w:val="Hyperlink"/>
                <w:rFonts w:eastAsia="SimSun"/>
                <w:noProof/>
              </w:rPr>
            </w:rPrChange>
          </w:rPr>
          <w:fldChar w:fldCharType="begin"/>
        </w:r>
        <w:r w:rsidRPr="00D51C6F">
          <w:rPr>
            <w:rStyle w:val="Hyperlink"/>
            <w:rFonts w:eastAsia="SimSun"/>
            <w:noProof/>
            <w:szCs w:val="26"/>
            <w:rPrChange w:id="3961" w:author="Thảo Nguyễn Kim" w:date="2019-03-13T13:33:00Z">
              <w:rPr>
                <w:rStyle w:val="Hyperlink"/>
                <w:rFonts w:eastAsia="SimSun"/>
                <w:noProof/>
              </w:rPr>
            </w:rPrChange>
          </w:rPr>
          <w:instrText xml:space="preserve"> </w:instrText>
        </w:r>
        <w:r w:rsidRPr="00D51C6F">
          <w:rPr>
            <w:noProof/>
            <w:szCs w:val="26"/>
            <w:rPrChange w:id="3962" w:author="Thảo Nguyễn Kim" w:date="2019-03-13T13:33:00Z">
              <w:rPr>
                <w:noProof/>
              </w:rPr>
            </w:rPrChange>
          </w:rPr>
          <w:instrText>HYPERLINK \l "_Toc3376423"</w:instrText>
        </w:r>
        <w:r w:rsidRPr="00D51C6F">
          <w:rPr>
            <w:rStyle w:val="Hyperlink"/>
            <w:rFonts w:eastAsia="SimSun"/>
            <w:noProof/>
            <w:szCs w:val="26"/>
            <w:rPrChange w:id="3963"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964" w:author="Thảo Nguyễn Kim" w:date="2019-03-13T13:33:00Z">
              <w:rPr>
                <w:rStyle w:val="Hyperlink"/>
                <w:rFonts w:eastAsia="SimSun"/>
                <w:noProof/>
              </w:rPr>
            </w:rPrChange>
          </w:rPr>
          <w:fldChar w:fldCharType="separate"/>
        </w:r>
        <w:r w:rsidRPr="00D51C6F">
          <w:rPr>
            <w:rStyle w:val="Hyperlink"/>
            <w:rFonts w:eastAsia="SimSun"/>
            <w:noProof/>
            <w:szCs w:val="26"/>
            <w:rPrChange w:id="3965" w:author="Thảo Nguyễn Kim" w:date="2019-03-13T13:33:00Z">
              <w:rPr>
                <w:rStyle w:val="Hyperlink"/>
                <w:rFonts w:eastAsia="SimSun"/>
                <w:noProof/>
              </w:rPr>
            </w:rPrChange>
          </w:rPr>
          <w:t>Hình 5.1 - Mô tả kiến trúc cho việc render form.</w:t>
        </w:r>
        <w:r w:rsidRPr="00D51C6F">
          <w:rPr>
            <w:noProof/>
            <w:webHidden/>
            <w:szCs w:val="26"/>
            <w:rPrChange w:id="3966" w:author="Thảo Nguyễn Kim" w:date="2019-03-13T13:33:00Z">
              <w:rPr>
                <w:noProof/>
                <w:webHidden/>
              </w:rPr>
            </w:rPrChange>
          </w:rPr>
          <w:tab/>
        </w:r>
        <w:r w:rsidRPr="00D51C6F">
          <w:rPr>
            <w:noProof/>
            <w:webHidden/>
            <w:szCs w:val="26"/>
            <w:rPrChange w:id="3967" w:author="Thảo Nguyễn Kim" w:date="2019-03-13T13:33:00Z">
              <w:rPr>
                <w:noProof/>
                <w:webHidden/>
              </w:rPr>
            </w:rPrChange>
          </w:rPr>
          <w:fldChar w:fldCharType="begin"/>
        </w:r>
        <w:r w:rsidRPr="00D51C6F">
          <w:rPr>
            <w:noProof/>
            <w:webHidden/>
            <w:szCs w:val="26"/>
            <w:rPrChange w:id="3968" w:author="Thảo Nguyễn Kim" w:date="2019-03-13T13:33:00Z">
              <w:rPr>
                <w:noProof/>
                <w:webHidden/>
              </w:rPr>
            </w:rPrChange>
          </w:rPr>
          <w:instrText xml:space="preserve"> PAGEREF _Toc3376423 \h </w:instrText>
        </w:r>
      </w:ins>
      <w:r w:rsidRPr="00D51C6F">
        <w:rPr>
          <w:noProof/>
          <w:webHidden/>
          <w:szCs w:val="26"/>
          <w:rPrChange w:id="3969" w:author="Thảo Nguyễn Kim" w:date="2019-03-13T13:33:00Z">
            <w:rPr>
              <w:noProof/>
              <w:webHidden/>
              <w:szCs w:val="26"/>
            </w:rPr>
          </w:rPrChange>
        </w:rPr>
      </w:r>
      <w:r w:rsidRPr="00D51C6F">
        <w:rPr>
          <w:noProof/>
          <w:webHidden/>
          <w:szCs w:val="26"/>
          <w:rPrChange w:id="3970" w:author="Thảo Nguyễn Kim" w:date="2019-03-13T13:33:00Z">
            <w:rPr>
              <w:noProof/>
              <w:webHidden/>
            </w:rPr>
          </w:rPrChange>
        </w:rPr>
        <w:fldChar w:fldCharType="separate"/>
      </w:r>
      <w:ins w:id="3971" w:author="Thảo Nguyễn Kim" w:date="2019-03-13T13:33:00Z">
        <w:r w:rsidRPr="00D51C6F">
          <w:rPr>
            <w:noProof/>
            <w:webHidden/>
            <w:szCs w:val="26"/>
            <w:rPrChange w:id="3972" w:author="Thảo Nguyễn Kim" w:date="2019-03-13T13:33:00Z">
              <w:rPr>
                <w:noProof/>
                <w:webHidden/>
              </w:rPr>
            </w:rPrChange>
          </w:rPr>
          <w:t>73</w:t>
        </w:r>
      </w:ins>
      <w:ins w:id="3973" w:author="Thảo Nguyễn Kim" w:date="2019-03-13T13:32:00Z">
        <w:r w:rsidRPr="00D51C6F">
          <w:rPr>
            <w:noProof/>
            <w:webHidden/>
            <w:szCs w:val="26"/>
            <w:rPrChange w:id="3974" w:author="Thảo Nguyễn Kim" w:date="2019-03-13T13:33:00Z">
              <w:rPr>
                <w:noProof/>
                <w:webHidden/>
              </w:rPr>
            </w:rPrChange>
          </w:rPr>
          <w:fldChar w:fldCharType="end"/>
        </w:r>
        <w:r w:rsidRPr="00D51C6F">
          <w:rPr>
            <w:rStyle w:val="Hyperlink"/>
            <w:rFonts w:eastAsia="SimSun"/>
            <w:noProof/>
            <w:szCs w:val="26"/>
            <w:rPrChange w:id="3975" w:author="Thảo Nguyễn Kim" w:date="2019-03-13T13:33:00Z">
              <w:rPr>
                <w:rStyle w:val="Hyperlink"/>
                <w:rFonts w:eastAsia="SimSun"/>
                <w:noProof/>
              </w:rPr>
            </w:rPrChange>
          </w:rPr>
          <w:fldChar w:fldCharType="end"/>
        </w:r>
      </w:ins>
    </w:p>
    <w:p w14:paraId="3BF2B351" w14:textId="77777777" w:rsidR="002F7E70" w:rsidRPr="00D51C6F" w:rsidRDefault="002F7E70">
      <w:pPr>
        <w:pStyle w:val="TableofFigures"/>
        <w:tabs>
          <w:tab w:val="right" w:leader="dot" w:pos="8895"/>
        </w:tabs>
        <w:spacing w:line="360" w:lineRule="auto"/>
        <w:rPr>
          <w:ins w:id="3976" w:author="Thảo Nguyễn Kim" w:date="2019-03-13T13:32:00Z"/>
          <w:rFonts w:eastAsiaTheme="minorEastAsia"/>
          <w:noProof/>
          <w:szCs w:val="26"/>
          <w:lang w:val="en-US"/>
          <w:rPrChange w:id="3977" w:author="Thảo Nguyễn Kim" w:date="2019-03-13T13:33:00Z">
            <w:rPr>
              <w:ins w:id="3978" w:author="Thảo Nguyễn Kim" w:date="2019-03-13T13:32:00Z"/>
              <w:rFonts w:asciiTheme="minorHAnsi" w:eastAsiaTheme="minorEastAsia" w:hAnsiTheme="minorHAnsi" w:cstheme="minorBidi"/>
              <w:noProof/>
              <w:sz w:val="22"/>
              <w:lang w:val="en-US"/>
            </w:rPr>
          </w:rPrChange>
        </w:rPr>
        <w:pPrChange w:id="3979" w:author="Thảo Nguyễn Kim" w:date="2019-03-13T13:33:00Z">
          <w:pPr>
            <w:pStyle w:val="TableofFigures"/>
            <w:tabs>
              <w:tab w:val="right" w:leader="dot" w:pos="8895"/>
            </w:tabs>
          </w:pPr>
        </w:pPrChange>
      </w:pPr>
      <w:ins w:id="3980" w:author="Thảo Nguyễn Kim" w:date="2019-03-13T13:32:00Z">
        <w:r w:rsidRPr="00D51C6F">
          <w:rPr>
            <w:rStyle w:val="Hyperlink"/>
            <w:rFonts w:eastAsia="SimSun"/>
            <w:noProof/>
            <w:szCs w:val="26"/>
            <w:rPrChange w:id="3981" w:author="Thảo Nguyễn Kim" w:date="2019-03-13T13:33:00Z">
              <w:rPr>
                <w:rStyle w:val="Hyperlink"/>
                <w:rFonts w:eastAsia="SimSun"/>
                <w:noProof/>
              </w:rPr>
            </w:rPrChange>
          </w:rPr>
          <w:fldChar w:fldCharType="begin"/>
        </w:r>
        <w:r w:rsidRPr="00D51C6F">
          <w:rPr>
            <w:rStyle w:val="Hyperlink"/>
            <w:rFonts w:eastAsia="SimSun"/>
            <w:noProof/>
            <w:szCs w:val="26"/>
            <w:rPrChange w:id="3982" w:author="Thảo Nguyễn Kim" w:date="2019-03-13T13:33:00Z">
              <w:rPr>
                <w:rStyle w:val="Hyperlink"/>
                <w:rFonts w:eastAsia="SimSun"/>
                <w:noProof/>
              </w:rPr>
            </w:rPrChange>
          </w:rPr>
          <w:instrText xml:space="preserve"> </w:instrText>
        </w:r>
        <w:r w:rsidRPr="00D51C6F">
          <w:rPr>
            <w:noProof/>
            <w:szCs w:val="26"/>
            <w:rPrChange w:id="3983" w:author="Thảo Nguyễn Kim" w:date="2019-03-13T13:33:00Z">
              <w:rPr>
                <w:noProof/>
              </w:rPr>
            </w:rPrChange>
          </w:rPr>
          <w:instrText>HYPERLINK \l "_Toc3376424"</w:instrText>
        </w:r>
        <w:r w:rsidRPr="00D51C6F">
          <w:rPr>
            <w:rStyle w:val="Hyperlink"/>
            <w:rFonts w:eastAsia="SimSun"/>
            <w:noProof/>
            <w:szCs w:val="26"/>
            <w:rPrChange w:id="3984"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3985" w:author="Thảo Nguyễn Kim" w:date="2019-03-13T13:33:00Z">
              <w:rPr>
                <w:rStyle w:val="Hyperlink"/>
                <w:rFonts w:eastAsia="SimSun"/>
                <w:noProof/>
              </w:rPr>
            </w:rPrChange>
          </w:rPr>
          <w:fldChar w:fldCharType="separate"/>
        </w:r>
        <w:r w:rsidRPr="00D51C6F">
          <w:rPr>
            <w:rStyle w:val="Hyperlink"/>
            <w:rFonts w:eastAsia="SimSun"/>
            <w:noProof/>
            <w:szCs w:val="26"/>
            <w:rPrChange w:id="3986" w:author="Thảo Nguyễn Kim" w:date="2019-03-13T13:33:00Z">
              <w:rPr>
                <w:rStyle w:val="Hyperlink"/>
                <w:rFonts w:eastAsia="SimSun"/>
                <w:noProof/>
              </w:rPr>
            </w:rPrChange>
          </w:rPr>
          <w:t>Hình 5. 2 - Cấu trúc thư mục Camunda</w:t>
        </w:r>
        <w:r w:rsidRPr="00D51C6F">
          <w:rPr>
            <w:noProof/>
            <w:webHidden/>
            <w:szCs w:val="26"/>
            <w:rPrChange w:id="3987" w:author="Thảo Nguyễn Kim" w:date="2019-03-13T13:33:00Z">
              <w:rPr>
                <w:noProof/>
                <w:webHidden/>
              </w:rPr>
            </w:rPrChange>
          </w:rPr>
          <w:tab/>
        </w:r>
        <w:r w:rsidRPr="00D51C6F">
          <w:rPr>
            <w:noProof/>
            <w:webHidden/>
            <w:szCs w:val="26"/>
            <w:rPrChange w:id="3988" w:author="Thảo Nguyễn Kim" w:date="2019-03-13T13:33:00Z">
              <w:rPr>
                <w:noProof/>
                <w:webHidden/>
              </w:rPr>
            </w:rPrChange>
          </w:rPr>
          <w:fldChar w:fldCharType="begin"/>
        </w:r>
        <w:r w:rsidRPr="00D51C6F">
          <w:rPr>
            <w:noProof/>
            <w:webHidden/>
            <w:szCs w:val="26"/>
            <w:rPrChange w:id="3989" w:author="Thảo Nguyễn Kim" w:date="2019-03-13T13:33:00Z">
              <w:rPr>
                <w:noProof/>
                <w:webHidden/>
              </w:rPr>
            </w:rPrChange>
          </w:rPr>
          <w:instrText xml:space="preserve"> PAGEREF _Toc3376424 \h </w:instrText>
        </w:r>
      </w:ins>
      <w:r w:rsidRPr="00D51C6F">
        <w:rPr>
          <w:noProof/>
          <w:webHidden/>
          <w:szCs w:val="26"/>
          <w:rPrChange w:id="3990" w:author="Thảo Nguyễn Kim" w:date="2019-03-13T13:33:00Z">
            <w:rPr>
              <w:noProof/>
              <w:webHidden/>
              <w:szCs w:val="26"/>
            </w:rPr>
          </w:rPrChange>
        </w:rPr>
      </w:r>
      <w:r w:rsidRPr="00D51C6F">
        <w:rPr>
          <w:noProof/>
          <w:webHidden/>
          <w:szCs w:val="26"/>
          <w:rPrChange w:id="3991" w:author="Thảo Nguyễn Kim" w:date="2019-03-13T13:33:00Z">
            <w:rPr>
              <w:noProof/>
              <w:webHidden/>
            </w:rPr>
          </w:rPrChange>
        </w:rPr>
        <w:fldChar w:fldCharType="separate"/>
      </w:r>
      <w:ins w:id="3992" w:author="Thảo Nguyễn Kim" w:date="2019-03-13T13:33:00Z">
        <w:r w:rsidRPr="00D51C6F">
          <w:rPr>
            <w:noProof/>
            <w:webHidden/>
            <w:szCs w:val="26"/>
            <w:rPrChange w:id="3993" w:author="Thảo Nguyễn Kim" w:date="2019-03-13T13:33:00Z">
              <w:rPr>
                <w:noProof/>
                <w:webHidden/>
              </w:rPr>
            </w:rPrChange>
          </w:rPr>
          <w:t>76</w:t>
        </w:r>
      </w:ins>
      <w:ins w:id="3994" w:author="Thảo Nguyễn Kim" w:date="2019-03-13T13:32:00Z">
        <w:r w:rsidRPr="00D51C6F">
          <w:rPr>
            <w:noProof/>
            <w:webHidden/>
            <w:szCs w:val="26"/>
            <w:rPrChange w:id="3995" w:author="Thảo Nguyễn Kim" w:date="2019-03-13T13:33:00Z">
              <w:rPr>
                <w:noProof/>
                <w:webHidden/>
              </w:rPr>
            </w:rPrChange>
          </w:rPr>
          <w:fldChar w:fldCharType="end"/>
        </w:r>
        <w:r w:rsidRPr="00D51C6F">
          <w:rPr>
            <w:rStyle w:val="Hyperlink"/>
            <w:rFonts w:eastAsia="SimSun"/>
            <w:noProof/>
            <w:szCs w:val="26"/>
            <w:rPrChange w:id="3996" w:author="Thảo Nguyễn Kim" w:date="2019-03-13T13:33:00Z">
              <w:rPr>
                <w:rStyle w:val="Hyperlink"/>
                <w:rFonts w:eastAsia="SimSun"/>
                <w:noProof/>
              </w:rPr>
            </w:rPrChange>
          </w:rPr>
          <w:fldChar w:fldCharType="end"/>
        </w:r>
      </w:ins>
    </w:p>
    <w:p w14:paraId="68D60FBA" w14:textId="77777777" w:rsidR="002F7E70" w:rsidRPr="00D51C6F" w:rsidRDefault="002F7E70">
      <w:pPr>
        <w:pStyle w:val="TableofFigures"/>
        <w:tabs>
          <w:tab w:val="right" w:leader="dot" w:pos="8895"/>
        </w:tabs>
        <w:spacing w:line="360" w:lineRule="auto"/>
        <w:rPr>
          <w:ins w:id="3997" w:author="Thảo Nguyễn Kim" w:date="2019-03-13T13:32:00Z"/>
          <w:rFonts w:eastAsiaTheme="minorEastAsia"/>
          <w:noProof/>
          <w:szCs w:val="26"/>
          <w:lang w:val="en-US"/>
          <w:rPrChange w:id="3998" w:author="Thảo Nguyễn Kim" w:date="2019-03-13T13:33:00Z">
            <w:rPr>
              <w:ins w:id="3999" w:author="Thảo Nguyễn Kim" w:date="2019-03-13T13:32:00Z"/>
              <w:rFonts w:asciiTheme="minorHAnsi" w:eastAsiaTheme="minorEastAsia" w:hAnsiTheme="minorHAnsi" w:cstheme="minorBidi"/>
              <w:noProof/>
              <w:sz w:val="22"/>
              <w:lang w:val="en-US"/>
            </w:rPr>
          </w:rPrChange>
        </w:rPr>
        <w:pPrChange w:id="4000" w:author="Thảo Nguyễn Kim" w:date="2019-03-13T13:33:00Z">
          <w:pPr>
            <w:pStyle w:val="TableofFigures"/>
            <w:tabs>
              <w:tab w:val="right" w:leader="dot" w:pos="8895"/>
            </w:tabs>
          </w:pPr>
        </w:pPrChange>
      </w:pPr>
      <w:ins w:id="4001" w:author="Thảo Nguyễn Kim" w:date="2019-03-13T13:32:00Z">
        <w:r w:rsidRPr="00D51C6F">
          <w:rPr>
            <w:rStyle w:val="Hyperlink"/>
            <w:rFonts w:eastAsia="SimSun"/>
            <w:noProof/>
            <w:szCs w:val="26"/>
            <w:rPrChange w:id="4002" w:author="Thảo Nguyễn Kim" w:date="2019-03-13T13:33:00Z">
              <w:rPr>
                <w:rStyle w:val="Hyperlink"/>
                <w:rFonts w:eastAsia="SimSun"/>
                <w:noProof/>
              </w:rPr>
            </w:rPrChange>
          </w:rPr>
          <w:fldChar w:fldCharType="begin"/>
        </w:r>
        <w:r w:rsidRPr="00D51C6F">
          <w:rPr>
            <w:rStyle w:val="Hyperlink"/>
            <w:rFonts w:eastAsia="SimSun"/>
            <w:noProof/>
            <w:szCs w:val="26"/>
            <w:rPrChange w:id="4003" w:author="Thảo Nguyễn Kim" w:date="2019-03-13T13:33:00Z">
              <w:rPr>
                <w:rStyle w:val="Hyperlink"/>
                <w:rFonts w:eastAsia="SimSun"/>
                <w:noProof/>
              </w:rPr>
            </w:rPrChange>
          </w:rPr>
          <w:instrText xml:space="preserve"> </w:instrText>
        </w:r>
        <w:r w:rsidRPr="00D51C6F">
          <w:rPr>
            <w:noProof/>
            <w:szCs w:val="26"/>
            <w:rPrChange w:id="4004" w:author="Thảo Nguyễn Kim" w:date="2019-03-13T13:33:00Z">
              <w:rPr>
                <w:noProof/>
              </w:rPr>
            </w:rPrChange>
          </w:rPr>
          <w:instrText>HYPERLINK \l "_Toc3376425"</w:instrText>
        </w:r>
        <w:r w:rsidRPr="00D51C6F">
          <w:rPr>
            <w:rStyle w:val="Hyperlink"/>
            <w:rFonts w:eastAsia="SimSun"/>
            <w:noProof/>
            <w:szCs w:val="26"/>
            <w:rPrChange w:id="4005"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006" w:author="Thảo Nguyễn Kim" w:date="2019-03-13T13:33:00Z">
              <w:rPr>
                <w:rStyle w:val="Hyperlink"/>
                <w:rFonts w:eastAsia="SimSun"/>
                <w:noProof/>
              </w:rPr>
            </w:rPrChange>
          </w:rPr>
          <w:fldChar w:fldCharType="separate"/>
        </w:r>
        <w:r w:rsidRPr="00D51C6F">
          <w:rPr>
            <w:rStyle w:val="Hyperlink"/>
            <w:rFonts w:eastAsia="SimSun"/>
            <w:noProof/>
            <w:szCs w:val="26"/>
            <w:rPrChange w:id="4007" w:author="Thảo Nguyễn Kim" w:date="2019-03-13T13:33:00Z">
              <w:rPr>
                <w:rStyle w:val="Hyperlink"/>
                <w:rFonts w:eastAsia="SimSun"/>
                <w:noProof/>
              </w:rPr>
            </w:rPrChange>
          </w:rPr>
          <w:t>Hình 5. 3- Mô hình kiến trúc của Camunda-Engine-Extend.</w:t>
        </w:r>
        <w:r w:rsidRPr="00D51C6F">
          <w:rPr>
            <w:noProof/>
            <w:webHidden/>
            <w:szCs w:val="26"/>
            <w:rPrChange w:id="4008" w:author="Thảo Nguyễn Kim" w:date="2019-03-13T13:33:00Z">
              <w:rPr>
                <w:noProof/>
                <w:webHidden/>
              </w:rPr>
            </w:rPrChange>
          </w:rPr>
          <w:tab/>
        </w:r>
        <w:r w:rsidRPr="00D51C6F">
          <w:rPr>
            <w:noProof/>
            <w:webHidden/>
            <w:szCs w:val="26"/>
            <w:rPrChange w:id="4009" w:author="Thảo Nguyễn Kim" w:date="2019-03-13T13:33:00Z">
              <w:rPr>
                <w:noProof/>
                <w:webHidden/>
              </w:rPr>
            </w:rPrChange>
          </w:rPr>
          <w:fldChar w:fldCharType="begin"/>
        </w:r>
        <w:r w:rsidRPr="00D51C6F">
          <w:rPr>
            <w:noProof/>
            <w:webHidden/>
            <w:szCs w:val="26"/>
            <w:rPrChange w:id="4010" w:author="Thảo Nguyễn Kim" w:date="2019-03-13T13:33:00Z">
              <w:rPr>
                <w:noProof/>
                <w:webHidden/>
              </w:rPr>
            </w:rPrChange>
          </w:rPr>
          <w:instrText xml:space="preserve"> PAGEREF _Toc3376425 \h </w:instrText>
        </w:r>
      </w:ins>
      <w:r w:rsidRPr="00D51C6F">
        <w:rPr>
          <w:noProof/>
          <w:webHidden/>
          <w:szCs w:val="26"/>
          <w:rPrChange w:id="4011" w:author="Thảo Nguyễn Kim" w:date="2019-03-13T13:33:00Z">
            <w:rPr>
              <w:noProof/>
              <w:webHidden/>
              <w:szCs w:val="26"/>
            </w:rPr>
          </w:rPrChange>
        </w:rPr>
      </w:r>
      <w:r w:rsidRPr="00D51C6F">
        <w:rPr>
          <w:noProof/>
          <w:webHidden/>
          <w:szCs w:val="26"/>
          <w:rPrChange w:id="4012" w:author="Thảo Nguyễn Kim" w:date="2019-03-13T13:33:00Z">
            <w:rPr>
              <w:noProof/>
              <w:webHidden/>
            </w:rPr>
          </w:rPrChange>
        </w:rPr>
        <w:fldChar w:fldCharType="separate"/>
      </w:r>
      <w:ins w:id="4013" w:author="Thảo Nguyễn Kim" w:date="2019-03-13T13:33:00Z">
        <w:r w:rsidRPr="00D51C6F">
          <w:rPr>
            <w:noProof/>
            <w:webHidden/>
            <w:szCs w:val="26"/>
            <w:rPrChange w:id="4014" w:author="Thảo Nguyễn Kim" w:date="2019-03-13T13:33:00Z">
              <w:rPr>
                <w:noProof/>
                <w:webHidden/>
              </w:rPr>
            </w:rPrChange>
          </w:rPr>
          <w:t>79</w:t>
        </w:r>
      </w:ins>
      <w:ins w:id="4015" w:author="Thảo Nguyễn Kim" w:date="2019-03-13T13:32:00Z">
        <w:r w:rsidRPr="00D51C6F">
          <w:rPr>
            <w:noProof/>
            <w:webHidden/>
            <w:szCs w:val="26"/>
            <w:rPrChange w:id="4016" w:author="Thảo Nguyễn Kim" w:date="2019-03-13T13:33:00Z">
              <w:rPr>
                <w:noProof/>
                <w:webHidden/>
              </w:rPr>
            </w:rPrChange>
          </w:rPr>
          <w:fldChar w:fldCharType="end"/>
        </w:r>
        <w:r w:rsidRPr="00D51C6F">
          <w:rPr>
            <w:rStyle w:val="Hyperlink"/>
            <w:rFonts w:eastAsia="SimSun"/>
            <w:noProof/>
            <w:szCs w:val="26"/>
            <w:rPrChange w:id="4017" w:author="Thảo Nguyễn Kim" w:date="2019-03-13T13:33:00Z">
              <w:rPr>
                <w:rStyle w:val="Hyperlink"/>
                <w:rFonts w:eastAsia="SimSun"/>
                <w:noProof/>
              </w:rPr>
            </w:rPrChange>
          </w:rPr>
          <w:fldChar w:fldCharType="end"/>
        </w:r>
      </w:ins>
    </w:p>
    <w:p w14:paraId="77264296" w14:textId="77777777" w:rsidR="002F7E70" w:rsidRPr="00D51C6F" w:rsidRDefault="002F7E70">
      <w:pPr>
        <w:pStyle w:val="TableofFigures"/>
        <w:tabs>
          <w:tab w:val="right" w:leader="dot" w:pos="8895"/>
        </w:tabs>
        <w:spacing w:line="360" w:lineRule="auto"/>
        <w:rPr>
          <w:ins w:id="4018" w:author="Thảo Nguyễn Kim" w:date="2019-03-13T13:32:00Z"/>
          <w:rFonts w:eastAsiaTheme="minorEastAsia"/>
          <w:noProof/>
          <w:szCs w:val="26"/>
          <w:lang w:val="en-US"/>
          <w:rPrChange w:id="4019" w:author="Thảo Nguyễn Kim" w:date="2019-03-13T13:33:00Z">
            <w:rPr>
              <w:ins w:id="4020" w:author="Thảo Nguyễn Kim" w:date="2019-03-13T13:32:00Z"/>
              <w:rFonts w:asciiTheme="minorHAnsi" w:eastAsiaTheme="minorEastAsia" w:hAnsiTheme="minorHAnsi" w:cstheme="minorBidi"/>
              <w:noProof/>
              <w:sz w:val="22"/>
              <w:lang w:val="en-US"/>
            </w:rPr>
          </w:rPrChange>
        </w:rPr>
        <w:pPrChange w:id="4021" w:author="Thảo Nguyễn Kim" w:date="2019-03-13T13:33:00Z">
          <w:pPr>
            <w:pStyle w:val="TableofFigures"/>
            <w:tabs>
              <w:tab w:val="right" w:leader="dot" w:pos="8895"/>
            </w:tabs>
          </w:pPr>
        </w:pPrChange>
      </w:pPr>
      <w:ins w:id="4022" w:author="Thảo Nguyễn Kim" w:date="2019-03-13T13:32:00Z">
        <w:r w:rsidRPr="00D51C6F">
          <w:rPr>
            <w:rStyle w:val="Hyperlink"/>
            <w:rFonts w:eastAsia="SimSun"/>
            <w:noProof/>
            <w:szCs w:val="26"/>
            <w:rPrChange w:id="4023" w:author="Thảo Nguyễn Kim" w:date="2019-03-13T13:33:00Z">
              <w:rPr>
                <w:rStyle w:val="Hyperlink"/>
                <w:rFonts w:eastAsia="SimSun"/>
                <w:noProof/>
              </w:rPr>
            </w:rPrChange>
          </w:rPr>
          <w:fldChar w:fldCharType="begin"/>
        </w:r>
        <w:r w:rsidRPr="00D51C6F">
          <w:rPr>
            <w:rStyle w:val="Hyperlink"/>
            <w:rFonts w:eastAsia="SimSun"/>
            <w:noProof/>
            <w:szCs w:val="26"/>
            <w:rPrChange w:id="4024" w:author="Thảo Nguyễn Kim" w:date="2019-03-13T13:33:00Z">
              <w:rPr>
                <w:rStyle w:val="Hyperlink"/>
                <w:rFonts w:eastAsia="SimSun"/>
                <w:noProof/>
              </w:rPr>
            </w:rPrChange>
          </w:rPr>
          <w:instrText xml:space="preserve"> </w:instrText>
        </w:r>
        <w:r w:rsidRPr="00D51C6F">
          <w:rPr>
            <w:noProof/>
            <w:szCs w:val="26"/>
            <w:rPrChange w:id="4025" w:author="Thảo Nguyễn Kim" w:date="2019-03-13T13:33:00Z">
              <w:rPr>
                <w:noProof/>
              </w:rPr>
            </w:rPrChange>
          </w:rPr>
          <w:instrText>HYPERLINK \l "_Toc3376426"</w:instrText>
        </w:r>
        <w:r w:rsidRPr="00D51C6F">
          <w:rPr>
            <w:rStyle w:val="Hyperlink"/>
            <w:rFonts w:eastAsia="SimSun"/>
            <w:noProof/>
            <w:szCs w:val="26"/>
            <w:rPrChange w:id="4026"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027" w:author="Thảo Nguyễn Kim" w:date="2019-03-13T13:33:00Z">
              <w:rPr>
                <w:rStyle w:val="Hyperlink"/>
                <w:rFonts w:eastAsia="SimSun"/>
                <w:noProof/>
              </w:rPr>
            </w:rPrChange>
          </w:rPr>
          <w:fldChar w:fldCharType="separate"/>
        </w:r>
        <w:r w:rsidRPr="00D51C6F">
          <w:rPr>
            <w:rStyle w:val="Hyperlink"/>
            <w:rFonts w:eastAsia="SimSun"/>
            <w:noProof/>
            <w:szCs w:val="26"/>
            <w:rPrChange w:id="4028" w:author="Thảo Nguyễn Kim" w:date="2019-03-13T13:33:00Z">
              <w:rPr>
                <w:rStyle w:val="Hyperlink"/>
                <w:rFonts w:eastAsia="SimSun"/>
                <w:noProof/>
              </w:rPr>
            </w:rPrChange>
          </w:rPr>
          <w:t>Hình 5. 4 - Mô hình database của Camunda-Extend-System.</w:t>
        </w:r>
        <w:r w:rsidRPr="00D51C6F">
          <w:rPr>
            <w:noProof/>
            <w:webHidden/>
            <w:szCs w:val="26"/>
            <w:rPrChange w:id="4029" w:author="Thảo Nguyễn Kim" w:date="2019-03-13T13:33:00Z">
              <w:rPr>
                <w:noProof/>
                <w:webHidden/>
              </w:rPr>
            </w:rPrChange>
          </w:rPr>
          <w:tab/>
        </w:r>
        <w:r w:rsidRPr="00D51C6F">
          <w:rPr>
            <w:noProof/>
            <w:webHidden/>
            <w:szCs w:val="26"/>
            <w:rPrChange w:id="4030" w:author="Thảo Nguyễn Kim" w:date="2019-03-13T13:33:00Z">
              <w:rPr>
                <w:noProof/>
                <w:webHidden/>
              </w:rPr>
            </w:rPrChange>
          </w:rPr>
          <w:fldChar w:fldCharType="begin"/>
        </w:r>
        <w:r w:rsidRPr="00D51C6F">
          <w:rPr>
            <w:noProof/>
            <w:webHidden/>
            <w:szCs w:val="26"/>
            <w:rPrChange w:id="4031" w:author="Thảo Nguyễn Kim" w:date="2019-03-13T13:33:00Z">
              <w:rPr>
                <w:noProof/>
                <w:webHidden/>
              </w:rPr>
            </w:rPrChange>
          </w:rPr>
          <w:instrText xml:space="preserve"> PAGEREF _Toc3376426 \h </w:instrText>
        </w:r>
      </w:ins>
      <w:r w:rsidRPr="00D51C6F">
        <w:rPr>
          <w:noProof/>
          <w:webHidden/>
          <w:szCs w:val="26"/>
          <w:rPrChange w:id="4032" w:author="Thảo Nguyễn Kim" w:date="2019-03-13T13:33:00Z">
            <w:rPr>
              <w:noProof/>
              <w:webHidden/>
              <w:szCs w:val="26"/>
            </w:rPr>
          </w:rPrChange>
        </w:rPr>
      </w:r>
      <w:r w:rsidRPr="00D51C6F">
        <w:rPr>
          <w:noProof/>
          <w:webHidden/>
          <w:szCs w:val="26"/>
          <w:rPrChange w:id="4033" w:author="Thảo Nguyễn Kim" w:date="2019-03-13T13:33:00Z">
            <w:rPr>
              <w:noProof/>
              <w:webHidden/>
            </w:rPr>
          </w:rPrChange>
        </w:rPr>
        <w:fldChar w:fldCharType="separate"/>
      </w:r>
      <w:ins w:id="4034" w:author="Thảo Nguyễn Kim" w:date="2019-03-13T13:33:00Z">
        <w:r w:rsidRPr="00D51C6F">
          <w:rPr>
            <w:noProof/>
            <w:webHidden/>
            <w:szCs w:val="26"/>
            <w:rPrChange w:id="4035" w:author="Thảo Nguyễn Kim" w:date="2019-03-13T13:33:00Z">
              <w:rPr>
                <w:noProof/>
                <w:webHidden/>
              </w:rPr>
            </w:rPrChange>
          </w:rPr>
          <w:t>80</w:t>
        </w:r>
      </w:ins>
      <w:ins w:id="4036" w:author="Thảo Nguyễn Kim" w:date="2019-03-13T13:32:00Z">
        <w:r w:rsidRPr="00D51C6F">
          <w:rPr>
            <w:noProof/>
            <w:webHidden/>
            <w:szCs w:val="26"/>
            <w:rPrChange w:id="4037" w:author="Thảo Nguyễn Kim" w:date="2019-03-13T13:33:00Z">
              <w:rPr>
                <w:noProof/>
                <w:webHidden/>
              </w:rPr>
            </w:rPrChange>
          </w:rPr>
          <w:fldChar w:fldCharType="end"/>
        </w:r>
        <w:r w:rsidRPr="00D51C6F">
          <w:rPr>
            <w:rStyle w:val="Hyperlink"/>
            <w:rFonts w:eastAsia="SimSun"/>
            <w:noProof/>
            <w:szCs w:val="26"/>
            <w:rPrChange w:id="4038" w:author="Thảo Nguyễn Kim" w:date="2019-03-13T13:33:00Z">
              <w:rPr>
                <w:rStyle w:val="Hyperlink"/>
                <w:rFonts w:eastAsia="SimSun"/>
                <w:noProof/>
              </w:rPr>
            </w:rPrChange>
          </w:rPr>
          <w:fldChar w:fldCharType="end"/>
        </w:r>
      </w:ins>
    </w:p>
    <w:p w14:paraId="11D5638A" w14:textId="77777777" w:rsidR="002F7E70" w:rsidRPr="00D51C6F" w:rsidRDefault="002F7E70">
      <w:pPr>
        <w:pStyle w:val="TableofFigures"/>
        <w:tabs>
          <w:tab w:val="right" w:leader="dot" w:pos="8895"/>
        </w:tabs>
        <w:spacing w:line="360" w:lineRule="auto"/>
        <w:rPr>
          <w:ins w:id="4039" w:author="Thảo Nguyễn Kim" w:date="2019-03-13T13:32:00Z"/>
          <w:rFonts w:eastAsiaTheme="minorEastAsia"/>
          <w:noProof/>
          <w:szCs w:val="26"/>
          <w:lang w:val="en-US"/>
          <w:rPrChange w:id="4040" w:author="Thảo Nguyễn Kim" w:date="2019-03-13T13:33:00Z">
            <w:rPr>
              <w:ins w:id="4041" w:author="Thảo Nguyễn Kim" w:date="2019-03-13T13:32:00Z"/>
              <w:rFonts w:asciiTheme="minorHAnsi" w:eastAsiaTheme="minorEastAsia" w:hAnsiTheme="minorHAnsi" w:cstheme="minorBidi"/>
              <w:noProof/>
              <w:sz w:val="22"/>
              <w:lang w:val="en-US"/>
            </w:rPr>
          </w:rPrChange>
        </w:rPr>
        <w:pPrChange w:id="4042" w:author="Thảo Nguyễn Kim" w:date="2019-03-13T13:33:00Z">
          <w:pPr>
            <w:pStyle w:val="TableofFigures"/>
            <w:tabs>
              <w:tab w:val="right" w:leader="dot" w:pos="8895"/>
            </w:tabs>
          </w:pPr>
        </w:pPrChange>
      </w:pPr>
      <w:ins w:id="4043" w:author="Thảo Nguyễn Kim" w:date="2019-03-13T13:32:00Z">
        <w:r w:rsidRPr="00D51C6F">
          <w:rPr>
            <w:rStyle w:val="Hyperlink"/>
            <w:rFonts w:eastAsia="SimSun"/>
            <w:noProof/>
            <w:szCs w:val="26"/>
            <w:rPrChange w:id="4044" w:author="Thảo Nguyễn Kim" w:date="2019-03-13T13:33:00Z">
              <w:rPr>
                <w:rStyle w:val="Hyperlink"/>
                <w:rFonts w:eastAsia="SimSun"/>
                <w:noProof/>
              </w:rPr>
            </w:rPrChange>
          </w:rPr>
          <w:fldChar w:fldCharType="begin"/>
        </w:r>
        <w:r w:rsidRPr="00D51C6F">
          <w:rPr>
            <w:rStyle w:val="Hyperlink"/>
            <w:rFonts w:eastAsia="SimSun"/>
            <w:noProof/>
            <w:szCs w:val="26"/>
            <w:rPrChange w:id="4045" w:author="Thảo Nguyễn Kim" w:date="2019-03-13T13:33:00Z">
              <w:rPr>
                <w:rStyle w:val="Hyperlink"/>
                <w:rFonts w:eastAsia="SimSun"/>
                <w:noProof/>
              </w:rPr>
            </w:rPrChange>
          </w:rPr>
          <w:instrText xml:space="preserve"> </w:instrText>
        </w:r>
        <w:r w:rsidRPr="00D51C6F">
          <w:rPr>
            <w:noProof/>
            <w:szCs w:val="26"/>
            <w:rPrChange w:id="4046" w:author="Thảo Nguyễn Kim" w:date="2019-03-13T13:33:00Z">
              <w:rPr>
                <w:noProof/>
              </w:rPr>
            </w:rPrChange>
          </w:rPr>
          <w:instrText>HYPERLINK \l "_Toc3376427"</w:instrText>
        </w:r>
        <w:r w:rsidRPr="00D51C6F">
          <w:rPr>
            <w:rStyle w:val="Hyperlink"/>
            <w:rFonts w:eastAsia="SimSun"/>
            <w:noProof/>
            <w:szCs w:val="26"/>
            <w:rPrChange w:id="4047"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048" w:author="Thảo Nguyễn Kim" w:date="2019-03-13T13:33:00Z">
              <w:rPr>
                <w:rStyle w:val="Hyperlink"/>
                <w:rFonts w:eastAsia="SimSun"/>
                <w:noProof/>
              </w:rPr>
            </w:rPrChange>
          </w:rPr>
          <w:fldChar w:fldCharType="separate"/>
        </w:r>
        <w:r w:rsidRPr="00D51C6F">
          <w:rPr>
            <w:rStyle w:val="Hyperlink"/>
            <w:rFonts w:eastAsia="SimSun"/>
            <w:noProof/>
            <w:szCs w:val="26"/>
            <w:rPrChange w:id="4049" w:author="Thảo Nguyễn Kim" w:date="2019-03-13T13:33:00Z">
              <w:rPr>
                <w:rStyle w:val="Hyperlink"/>
                <w:rFonts w:eastAsia="SimSun"/>
                <w:noProof/>
              </w:rPr>
            </w:rPrChange>
          </w:rPr>
          <w:t>Hình 5.5 - Cấu trúc thu mục của wordpress-camunda-plugin</w:t>
        </w:r>
        <w:r w:rsidRPr="00D51C6F">
          <w:rPr>
            <w:noProof/>
            <w:webHidden/>
            <w:szCs w:val="26"/>
            <w:rPrChange w:id="4050" w:author="Thảo Nguyễn Kim" w:date="2019-03-13T13:33:00Z">
              <w:rPr>
                <w:noProof/>
                <w:webHidden/>
              </w:rPr>
            </w:rPrChange>
          </w:rPr>
          <w:tab/>
        </w:r>
        <w:r w:rsidRPr="00D51C6F">
          <w:rPr>
            <w:noProof/>
            <w:webHidden/>
            <w:szCs w:val="26"/>
            <w:rPrChange w:id="4051" w:author="Thảo Nguyễn Kim" w:date="2019-03-13T13:33:00Z">
              <w:rPr>
                <w:noProof/>
                <w:webHidden/>
              </w:rPr>
            </w:rPrChange>
          </w:rPr>
          <w:fldChar w:fldCharType="begin"/>
        </w:r>
        <w:r w:rsidRPr="00D51C6F">
          <w:rPr>
            <w:noProof/>
            <w:webHidden/>
            <w:szCs w:val="26"/>
            <w:rPrChange w:id="4052" w:author="Thảo Nguyễn Kim" w:date="2019-03-13T13:33:00Z">
              <w:rPr>
                <w:noProof/>
                <w:webHidden/>
              </w:rPr>
            </w:rPrChange>
          </w:rPr>
          <w:instrText xml:space="preserve"> PAGEREF _Toc3376427 \h </w:instrText>
        </w:r>
      </w:ins>
      <w:r w:rsidRPr="00D51C6F">
        <w:rPr>
          <w:noProof/>
          <w:webHidden/>
          <w:szCs w:val="26"/>
          <w:rPrChange w:id="4053" w:author="Thảo Nguyễn Kim" w:date="2019-03-13T13:33:00Z">
            <w:rPr>
              <w:noProof/>
              <w:webHidden/>
              <w:szCs w:val="26"/>
            </w:rPr>
          </w:rPrChange>
        </w:rPr>
      </w:r>
      <w:r w:rsidRPr="00D51C6F">
        <w:rPr>
          <w:noProof/>
          <w:webHidden/>
          <w:szCs w:val="26"/>
          <w:rPrChange w:id="4054" w:author="Thảo Nguyễn Kim" w:date="2019-03-13T13:33:00Z">
            <w:rPr>
              <w:noProof/>
              <w:webHidden/>
            </w:rPr>
          </w:rPrChange>
        </w:rPr>
        <w:fldChar w:fldCharType="separate"/>
      </w:r>
      <w:ins w:id="4055" w:author="Thảo Nguyễn Kim" w:date="2019-03-13T13:33:00Z">
        <w:r w:rsidRPr="00D51C6F">
          <w:rPr>
            <w:noProof/>
            <w:webHidden/>
            <w:szCs w:val="26"/>
            <w:rPrChange w:id="4056" w:author="Thảo Nguyễn Kim" w:date="2019-03-13T13:33:00Z">
              <w:rPr>
                <w:noProof/>
                <w:webHidden/>
              </w:rPr>
            </w:rPrChange>
          </w:rPr>
          <w:t>82</w:t>
        </w:r>
      </w:ins>
      <w:ins w:id="4057" w:author="Thảo Nguyễn Kim" w:date="2019-03-13T13:32:00Z">
        <w:r w:rsidRPr="00D51C6F">
          <w:rPr>
            <w:noProof/>
            <w:webHidden/>
            <w:szCs w:val="26"/>
            <w:rPrChange w:id="4058" w:author="Thảo Nguyễn Kim" w:date="2019-03-13T13:33:00Z">
              <w:rPr>
                <w:noProof/>
                <w:webHidden/>
              </w:rPr>
            </w:rPrChange>
          </w:rPr>
          <w:fldChar w:fldCharType="end"/>
        </w:r>
        <w:r w:rsidRPr="00D51C6F">
          <w:rPr>
            <w:rStyle w:val="Hyperlink"/>
            <w:rFonts w:eastAsia="SimSun"/>
            <w:noProof/>
            <w:szCs w:val="26"/>
            <w:rPrChange w:id="4059" w:author="Thảo Nguyễn Kim" w:date="2019-03-13T13:33:00Z">
              <w:rPr>
                <w:rStyle w:val="Hyperlink"/>
                <w:rFonts w:eastAsia="SimSun"/>
                <w:noProof/>
              </w:rPr>
            </w:rPrChange>
          </w:rPr>
          <w:fldChar w:fldCharType="end"/>
        </w:r>
      </w:ins>
    </w:p>
    <w:p w14:paraId="4258601A" w14:textId="77777777" w:rsidR="002F7E70" w:rsidRPr="00D51C6F" w:rsidRDefault="002F7E70">
      <w:pPr>
        <w:pStyle w:val="TableofFigures"/>
        <w:tabs>
          <w:tab w:val="right" w:leader="dot" w:pos="8895"/>
        </w:tabs>
        <w:spacing w:line="360" w:lineRule="auto"/>
        <w:rPr>
          <w:ins w:id="4060" w:author="Thảo Nguyễn Kim" w:date="2019-03-13T13:32:00Z"/>
          <w:rFonts w:eastAsiaTheme="minorEastAsia"/>
          <w:noProof/>
          <w:szCs w:val="26"/>
          <w:lang w:val="en-US"/>
          <w:rPrChange w:id="4061" w:author="Thảo Nguyễn Kim" w:date="2019-03-13T13:33:00Z">
            <w:rPr>
              <w:ins w:id="4062" w:author="Thảo Nguyễn Kim" w:date="2019-03-13T13:32:00Z"/>
              <w:rFonts w:asciiTheme="minorHAnsi" w:eastAsiaTheme="minorEastAsia" w:hAnsiTheme="minorHAnsi" w:cstheme="minorBidi"/>
              <w:noProof/>
              <w:sz w:val="22"/>
              <w:lang w:val="en-US"/>
            </w:rPr>
          </w:rPrChange>
        </w:rPr>
        <w:pPrChange w:id="4063" w:author="Thảo Nguyễn Kim" w:date="2019-03-13T13:33:00Z">
          <w:pPr>
            <w:pStyle w:val="TableofFigures"/>
            <w:tabs>
              <w:tab w:val="right" w:leader="dot" w:pos="8895"/>
            </w:tabs>
          </w:pPr>
        </w:pPrChange>
      </w:pPr>
      <w:ins w:id="4064" w:author="Thảo Nguyễn Kim" w:date="2019-03-13T13:32:00Z">
        <w:r w:rsidRPr="00D51C6F">
          <w:rPr>
            <w:rStyle w:val="Hyperlink"/>
            <w:rFonts w:eastAsia="SimSun"/>
            <w:noProof/>
            <w:szCs w:val="26"/>
            <w:rPrChange w:id="4065" w:author="Thảo Nguyễn Kim" w:date="2019-03-13T13:33:00Z">
              <w:rPr>
                <w:rStyle w:val="Hyperlink"/>
                <w:rFonts w:eastAsia="SimSun"/>
                <w:noProof/>
              </w:rPr>
            </w:rPrChange>
          </w:rPr>
          <w:fldChar w:fldCharType="begin"/>
        </w:r>
        <w:r w:rsidRPr="00D51C6F">
          <w:rPr>
            <w:rStyle w:val="Hyperlink"/>
            <w:rFonts w:eastAsia="SimSun"/>
            <w:noProof/>
            <w:szCs w:val="26"/>
            <w:rPrChange w:id="4066" w:author="Thảo Nguyễn Kim" w:date="2019-03-13T13:33:00Z">
              <w:rPr>
                <w:rStyle w:val="Hyperlink"/>
                <w:rFonts w:eastAsia="SimSun"/>
                <w:noProof/>
              </w:rPr>
            </w:rPrChange>
          </w:rPr>
          <w:instrText xml:space="preserve"> </w:instrText>
        </w:r>
        <w:r w:rsidRPr="00D51C6F">
          <w:rPr>
            <w:noProof/>
            <w:szCs w:val="26"/>
            <w:rPrChange w:id="4067" w:author="Thảo Nguyễn Kim" w:date="2019-03-13T13:33:00Z">
              <w:rPr>
                <w:noProof/>
              </w:rPr>
            </w:rPrChange>
          </w:rPr>
          <w:instrText>HYPERLINK \l "_Toc3376428"</w:instrText>
        </w:r>
        <w:r w:rsidRPr="00D51C6F">
          <w:rPr>
            <w:rStyle w:val="Hyperlink"/>
            <w:rFonts w:eastAsia="SimSun"/>
            <w:noProof/>
            <w:szCs w:val="26"/>
            <w:rPrChange w:id="4068"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069" w:author="Thảo Nguyễn Kim" w:date="2019-03-13T13:33:00Z">
              <w:rPr>
                <w:rStyle w:val="Hyperlink"/>
                <w:rFonts w:eastAsia="SimSun"/>
                <w:noProof/>
              </w:rPr>
            </w:rPrChange>
          </w:rPr>
          <w:fldChar w:fldCharType="separate"/>
        </w:r>
        <w:r w:rsidRPr="00D51C6F">
          <w:rPr>
            <w:rStyle w:val="Hyperlink"/>
            <w:rFonts w:eastAsia="SimSun"/>
            <w:noProof/>
            <w:szCs w:val="26"/>
            <w:rPrChange w:id="4070" w:author="Thảo Nguyễn Kim" w:date="2019-03-13T13:33:00Z">
              <w:rPr>
                <w:rStyle w:val="Hyperlink"/>
                <w:rFonts w:eastAsia="SimSun"/>
                <w:noProof/>
              </w:rPr>
            </w:rPrChange>
          </w:rPr>
          <w:t>Hình 5.6 – Luồng xử lý việc chỉnh sửa Form</w:t>
        </w:r>
        <w:r w:rsidRPr="00D51C6F">
          <w:rPr>
            <w:noProof/>
            <w:webHidden/>
            <w:szCs w:val="26"/>
            <w:rPrChange w:id="4071" w:author="Thảo Nguyễn Kim" w:date="2019-03-13T13:33:00Z">
              <w:rPr>
                <w:noProof/>
                <w:webHidden/>
              </w:rPr>
            </w:rPrChange>
          </w:rPr>
          <w:tab/>
        </w:r>
        <w:r w:rsidRPr="00D51C6F">
          <w:rPr>
            <w:noProof/>
            <w:webHidden/>
            <w:szCs w:val="26"/>
            <w:rPrChange w:id="4072" w:author="Thảo Nguyễn Kim" w:date="2019-03-13T13:33:00Z">
              <w:rPr>
                <w:noProof/>
                <w:webHidden/>
              </w:rPr>
            </w:rPrChange>
          </w:rPr>
          <w:fldChar w:fldCharType="begin"/>
        </w:r>
        <w:r w:rsidRPr="00D51C6F">
          <w:rPr>
            <w:noProof/>
            <w:webHidden/>
            <w:szCs w:val="26"/>
            <w:rPrChange w:id="4073" w:author="Thảo Nguyễn Kim" w:date="2019-03-13T13:33:00Z">
              <w:rPr>
                <w:noProof/>
                <w:webHidden/>
              </w:rPr>
            </w:rPrChange>
          </w:rPr>
          <w:instrText xml:space="preserve"> PAGEREF _Toc3376428 \h </w:instrText>
        </w:r>
      </w:ins>
      <w:r w:rsidRPr="00D51C6F">
        <w:rPr>
          <w:noProof/>
          <w:webHidden/>
          <w:szCs w:val="26"/>
          <w:rPrChange w:id="4074" w:author="Thảo Nguyễn Kim" w:date="2019-03-13T13:33:00Z">
            <w:rPr>
              <w:noProof/>
              <w:webHidden/>
              <w:szCs w:val="26"/>
            </w:rPr>
          </w:rPrChange>
        </w:rPr>
      </w:r>
      <w:r w:rsidRPr="00D51C6F">
        <w:rPr>
          <w:noProof/>
          <w:webHidden/>
          <w:szCs w:val="26"/>
          <w:rPrChange w:id="4075" w:author="Thảo Nguyễn Kim" w:date="2019-03-13T13:33:00Z">
            <w:rPr>
              <w:noProof/>
              <w:webHidden/>
            </w:rPr>
          </w:rPrChange>
        </w:rPr>
        <w:fldChar w:fldCharType="separate"/>
      </w:r>
      <w:ins w:id="4076" w:author="Thảo Nguyễn Kim" w:date="2019-03-13T13:33:00Z">
        <w:r w:rsidRPr="00D51C6F">
          <w:rPr>
            <w:noProof/>
            <w:webHidden/>
            <w:szCs w:val="26"/>
            <w:rPrChange w:id="4077" w:author="Thảo Nguyễn Kim" w:date="2019-03-13T13:33:00Z">
              <w:rPr>
                <w:noProof/>
                <w:webHidden/>
              </w:rPr>
            </w:rPrChange>
          </w:rPr>
          <w:t>85</w:t>
        </w:r>
      </w:ins>
      <w:ins w:id="4078" w:author="Thảo Nguyễn Kim" w:date="2019-03-13T13:32:00Z">
        <w:r w:rsidRPr="00D51C6F">
          <w:rPr>
            <w:noProof/>
            <w:webHidden/>
            <w:szCs w:val="26"/>
            <w:rPrChange w:id="4079" w:author="Thảo Nguyễn Kim" w:date="2019-03-13T13:33:00Z">
              <w:rPr>
                <w:noProof/>
                <w:webHidden/>
              </w:rPr>
            </w:rPrChange>
          </w:rPr>
          <w:fldChar w:fldCharType="end"/>
        </w:r>
        <w:r w:rsidRPr="00D51C6F">
          <w:rPr>
            <w:rStyle w:val="Hyperlink"/>
            <w:rFonts w:eastAsia="SimSun"/>
            <w:noProof/>
            <w:szCs w:val="26"/>
            <w:rPrChange w:id="4080" w:author="Thảo Nguyễn Kim" w:date="2019-03-13T13:33:00Z">
              <w:rPr>
                <w:rStyle w:val="Hyperlink"/>
                <w:rFonts w:eastAsia="SimSun"/>
                <w:noProof/>
              </w:rPr>
            </w:rPrChange>
          </w:rPr>
          <w:fldChar w:fldCharType="end"/>
        </w:r>
      </w:ins>
    </w:p>
    <w:p w14:paraId="536B9D69" w14:textId="77777777" w:rsidR="002F7E70" w:rsidRPr="00D51C6F" w:rsidRDefault="002F7E70">
      <w:pPr>
        <w:pStyle w:val="TableofFigures"/>
        <w:tabs>
          <w:tab w:val="right" w:leader="dot" w:pos="8895"/>
        </w:tabs>
        <w:spacing w:line="360" w:lineRule="auto"/>
        <w:rPr>
          <w:ins w:id="4081" w:author="Thảo Nguyễn Kim" w:date="2019-03-13T13:32:00Z"/>
          <w:rFonts w:eastAsiaTheme="minorEastAsia"/>
          <w:noProof/>
          <w:szCs w:val="26"/>
          <w:lang w:val="en-US"/>
          <w:rPrChange w:id="4082" w:author="Thảo Nguyễn Kim" w:date="2019-03-13T13:33:00Z">
            <w:rPr>
              <w:ins w:id="4083" w:author="Thảo Nguyễn Kim" w:date="2019-03-13T13:32:00Z"/>
              <w:rFonts w:asciiTheme="minorHAnsi" w:eastAsiaTheme="minorEastAsia" w:hAnsiTheme="minorHAnsi" w:cstheme="minorBidi"/>
              <w:noProof/>
              <w:sz w:val="22"/>
              <w:lang w:val="en-US"/>
            </w:rPr>
          </w:rPrChange>
        </w:rPr>
        <w:pPrChange w:id="4084" w:author="Thảo Nguyễn Kim" w:date="2019-03-13T13:33:00Z">
          <w:pPr>
            <w:pStyle w:val="TableofFigures"/>
            <w:tabs>
              <w:tab w:val="right" w:leader="dot" w:pos="8895"/>
            </w:tabs>
          </w:pPr>
        </w:pPrChange>
      </w:pPr>
      <w:ins w:id="4085" w:author="Thảo Nguyễn Kim" w:date="2019-03-13T13:32:00Z">
        <w:r w:rsidRPr="00D51C6F">
          <w:rPr>
            <w:rStyle w:val="Hyperlink"/>
            <w:rFonts w:eastAsia="SimSun"/>
            <w:noProof/>
            <w:szCs w:val="26"/>
            <w:rPrChange w:id="4086" w:author="Thảo Nguyễn Kim" w:date="2019-03-13T13:33:00Z">
              <w:rPr>
                <w:rStyle w:val="Hyperlink"/>
                <w:rFonts w:eastAsia="SimSun"/>
                <w:noProof/>
              </w:rPr>
            </w:rPrChange>
          </w:rPr>
          <w:fldChar w:fldCharType="begin"/>
        </w:r>
        <w:r w:rsidRPr="00D51C6F">
          <w:rPr>
            <w:rStyle w:val="Hyperlink"/>
            <w:rFonts w:eastAsia="SimSun"/>
            <w:noProof/>
            <w:szCs w:val="26"/>
            <w:rPrChange w:id="4087" w:author="Thảo Nguyễn Kim" w:date="2019-03-13T13:33:00Z">
              <w:rPr>
                <w:rStyle w:val="Hyperlink"/>
                <w:rFonts w:eastAsia="SimSun"/>
                <w:noProof/>
              </w:rPr>
            </w:rPrChange>
          </w:rPr>
          <w:instrText xml:space="preserve"> </w:instrText>
        </w:r>
        <w:r w:rsidRPr="00D51C6F">
          <w:rPr>
            <w:noProof/>
            <w:szCs w:val="26"/>
            <w:rPrChange w:id="4088" w:author="Thảo Nguyễn Kim" w:date="2019-03-13T13:33:00Z">
              <w:rPr>
                <w:noProof/>
              </w:rPr>
            </w:rPrChange>
          </w:rPr>
          <w:instrText>HYPERLINK \l "_Toc3376429"</w:instrText>
        </w:r>
        <w:r w:rsidRPr="00D51C6F">
          <w:rPr>
            <w:rStyle w:val="Hyperlink"/>
            <w:rFonts w:eastAsia="SimSun"/>
            <w:noProof/>
            <w:szCs w:val="26"/>
            <w:rPrChange w:id="4089"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090" w:author="Thảo Nguyễn Kim" w:date="2019-03-13T13:33:00Z">
              <w:rPr>
                <w:rStyle w:val="Hyperlink"/>
                <w:rFonts w:eastAsia="SimSun"/>
                <w:noProof/>
              </w:rPr>
            </w:rPrChange>
          </w:rPr>
          <w:fldChar w:fldCharType="separate"/>
        </w:r>
        <w:r w:rsidRPr="00D51C6F">
          <w:rPr>
            <w:rStyle w:val="Hyperlink"/>
            <w:rFonts w:eastAsia="SimSun"/>
            <w:noProof/>
            <w:szCs w:val="26"/>
            <w:rPrChange w:id="4091" w:author="Thảo Nguyễn Kim" w:date="2019-03-13T13:33:00Z">
              <w:rPr>
                <w:rStyle w:val="Hyperlink"/>
                <w:rFonts w:eastAsia="SimSun"/>
                <w:noProof/>
              </w:rPr>
            </w:rPrChange>
          </w:rPr>
          <w:t>Hình 5.7 - Luồng xử lý việc thực thi Task.</w:t>
        </w:r>
        <w:r w:rsidRPr="00D51C6F">
          <w:rPr>
            <w:noProof/>
            <w:webHidden/>
            <w:szCs w:val="26"/>
            <w:rPrChange w:id="4092" w:author="Thảo Nguyễn Kim" w:date="2019-03-13T13:33:00Z">
              <w:rPr>
                <w:noProof/>
                <w:webHidden/>
              </w:rPr>
            </w:rPrChange>
          </w:rPr>
          <w:tab/>
        </w:r>
        <w:r w:rsidRPr="00D51C6F">
          <w:rPr>
            <w:noProof/>
            <w:webHidden/>
            <w:szCs w:val="26"/>
            <w:rPrChange w:id="4093" w:author="Thảo Nguyễn Kim" w:date="2019-03-13T13:33:00Z">
              <w:rPr>
                <w:noProof/>
                <w:webHidden/>
              </w:rPr>
            </w:rPrChange>
          </w:rPr>
          <w:fldChar w:fldCharType="begin"/>
        </w:r>
        <w:r w:rsidRPr="00D51C6F">
          <w:rPr>
            <w:noProof/>
            <w:webHidden/>
            <w:szCs w:val="26"/>
            <w:rPrChange w:id="4094" w:author="Thảo Nguyễn Kim" w:date="2019-03-13T13:33:00Z">
              <w:rPr>
                <w:noProof/>
                <w:webHidden/>
              </w:rPr>
            </w:rPrChange>
          </w:rPr>
          <w:instrText xml:space="preserve"> PAGEREF _Toc3376429 \h </w:instrText>
        </w:r>
      </w:ins>
      <w:r w:rsidRPr="00D51C6F">
        <w:rPr>
          <w:noProof/>
          <w:webHidden/>
          <w:szCs w:val="26"/>
          <w:rPrChange w:id="4095" w:author="Thảo Nguyễn Kim" w:date="2019-03-13T13:33:00Z">
            <w:rPr>
              <w:noProof/>
              <w:webHidden/>
              <w:szCs w:val="26"/>
            </w:rPr>
          </w:rPrChange>
        </w:rPr>
      </w:r>
      <w:r w:rsidRPr="00D51C6F">
        <w:rPr>
          <w:noProof/>
          <w:webHidden/>
          <w:szCs w:val="26"/>
          <w:rPrChange w:id="4096" w:author="Thảo Nguyễn Kim" w:date="2019-03-13T13:33:00Z">
            <w:rPr>
              <w:noProof/>
              <w:webHidden/>
            </w:rPr>
          </w:rPrChange>
        </w:rPr>
        <w:fldChar w:fldCharType="separate"/>
      </w:r>
      <w:ins w:id="4097" w:author="Thảo Nguyễn Kim" w:date="2019-03-13T13:33:00Z">
        <w:r w:rsidRPr="00D51C6F">
          <w:rPr>
            <w:noProof/>
            <w:webHidden/>
            <w:szCs w:val="26"/>
            <w:rPrChange w:id="4098" w:author="Thảo Nguyễn Kim" w:date="2019-03-13T13:33:00Z">
              <w:rPr>
                <w:noProof/>
                <w:webHidden/>
              </w:rPr>
            </w:rPrChange>
          </w:rPr>
          <w:t>85</w:t>
        </w:r>
      </w:ins>
      <w:ins w:id="4099" w:author="Thảo Nguyễn Kim" w:date="2019-03-13T13:32:00Z">
        <w:r w:rsidRPr="00D51C6F">
          <w:rPr>
            <w:noProof/>
            <w:webHidden/>
            <w:szCs w:val="26"/>
            <w:rPrChange w:id="4100" w:author="Thảo Nguyễn Kim" w:date="2019-03-13T13:33:00Z">
              <w:rPr>
                <w:noProof/>
                <w:webHidden/>
              </w:rPr>
            </w:rPrChange>
          </w:rPr>
          <w:fldChar w:fldCharType="end"/>
        </w:r>
        <w:r w:rsidRPr="00D51C6F">
          <w:rPr>
            <w:rStyle w:val="Hyperlink"/>
            <w:rFonts w:eastAsia="SimSun"/>
            <w:noProof/>
            <w:szCs w:val="26"/>
            <w:rPrChange w:id="4101" w:author="Thảo Nguyễn Kim" w:date="2019-03-13T13:33:00Z">
              <w:rPr>
                <w:rStyle w:val="Hyperlink"/>
                <w:rFonts w:eastAsia="SimSun"/>
                <w:noProof/>
              </w:rPr>
            </w:rPrChange>
          </w:rPr>
          <w:fldChar w:fldCharType="end"/>
        </w:r>
      </w:ins>
    </w:p>
    <w:p w14:paraId="6282A86C" w14:textId="77777777" w:rsidR="002F7E70" w:rsidRPr="00D51C6F" w:rsidRDefault="002F7E70">
      <w:pPr>
        <w:pStyle w:val="TableofFigures"/>
        <w:tabs>
          <w:tab w:val="right" w:leader="dot" w:pos="8895"/>
        </w:tabs>
        <w:spacing w:line="360" w:lineRule="auto"/>
        <w:rPr>
          <w:ins w:id="4102" w:author="Thảo Nguyễn Kim" w:date="2019-03-13T13:32:00Z"/>
          <w:rFonts w:eastAsiaTheme="minorEastAsia"/>
          <w:noProof/>
          <w:szCs w:val="26"/>
          <w:lang w:val="en-US"/>
          <w:rPrChange w:id="4103" w:author="Thảo Nguyễn Kim" w:date="2019-03-13T13:33:00Z">
            <w:rPr>
              <w:ins w:id="4104" w:author="Thảo Nguyễn Kim" w:date="2019-03-13T13:32:00Z"/>
              <w:rFonts w:asciiTheme="minorHAnsi" w:eastAsiaTheme="minorEastAsia" w:hAnsiTheme="minorHAnsi" w:cstheme="minorBidi"/>
              <w:noProof/>
              <w:sz w:val="22"/>
              <w:lang w:val="en-US"/>
            </w:rPr>
          </w:rPrChange>
        </w:rPr>
        <w:pPrChange w:id="4105" w:author="Thảo Nguyễn Kim" w:date="2019-03-13T13:33:00Z">
          <w:pPr>
            <w:pStyle w:val="TableofFigures"/>
            <w:tabs>
              <w:tab w:val="right" w:leader="dot" w:pos="8895"/>
            </w:tabs>
          </w:pPr>
        </w:pPrChange>
      </w:pPr>
      <w:ins w:id="4106" w:author="Thảo Nguyễn Kim" w:date="2019-03-13T13:32:00Z">
        <w:r w:rsidRPr="00D51C6F">
          <w:rPr>
            <w:rStyle w:val="Hyperlink"/>
            <w:rFonts w:eastAsia="SimSun"/>
            <w:noProof/>
            <w:szCs w:val="26"/>
            <w:rPrChange w:id="4107" w:author="Thảo Nguyễn Kim" w:date="2019-03-13T13:33:00Z">
              <w:rPr>
                <w:rStyle w:val="Hyperlink"/>
                <w:rFonts w:eastAsia="SimSun"/>
                <w:noProof/>
              </w:rPr>
            </w:rPrChange>
          </w:rPr>
          <w:fldChar w:fldCharType="begin"/>
        </w:r>
        <w:r w:rsidRPr="00D51C6F">
          <w:rPr>
            <w:rStyle w:val="Hyperlink"/>
            <w:rFonts w:eastAsia="SimSun"/>
            <w:noProof/>
            <w:szCs w:val="26"/>
            <w:rPrChange w:id="4108" w:author="Thảo Nguyễn Kim" w:date="2019-03-13T13:33:00Z">
              <w:rPr>
                <w:rStyle w:val="Hyperlink"/>
                <w:rFonts w:eastAsia="SimSun"/>
                <w:noProof/>
              </w:rPr>
            </w:rPrChange>
          </w:rPr>
          <w:instrText xml:space="preserve"> </w:instrText>
        </w:r>
        <w:r w:rsidRPr="00D51C6F">
          <w:rPr>
            <w:noProof/>
            <w:szCs w:val="26"/>
            <w:rPrChange w:id="4109" w:author="Thảo Nguyễn Kim" w:date="2019-03-13T13:33:00Z">
              <w:rPr>
                <w:noProof/>
              </w:rPr>
            </w:rPrChange>
          </w:rPr>
          <w:instrText>HYPERLINK \l "_Toc3376430"</w:instrText>
        </w:r>
        <w:r w:rsidRPr="00D51C6F">
          <w:rPr>
            <w:rStyle w:val="Hyperlink"/>
            <w:rFonts w:eastAsia="SimSun"/>
            <w:noProof/>
            <w:szCs w:val="26"/>
            <w:rPrChange w:id="4110"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111" w:author="Thảo Nguyễn Kim" w:date="2019-03-13T13:33:00Z">
              <w:rPr>
                <w:rStyle w:val="Hyperlink"/>
                <w:rFonts w:eastAsia="SimSun"/>
                <w:noProof/>
              </w:rPr>
            </w:rPrChange>
          </w:rPr>
          <w:fldChar w:fldCharType="separate"/>
        </w:r>
        <w:r w:rsidRPr="00D51C6F">
          <w:rPr>
            <w:rStyle w:val="Hyperlink"/>
            <w:rFonts w:eastAsia="SimSun"/>
            <w:noProof/>
            <w:szCs w:val="26"/>
            <w:rPrChange w:id="4112" w:author="Thảo Nguyễn Kim" w:date="2019-03-13T13:33:00Z">
              <w:rPr>
                <w:rStyle w:val="Hyperlink"/>
                <w:rFonts w:eastAsia="SimSun"/>
                <w:noProof/>
              </w:rPr>
            </w:rPrChange>
          </w:rPr>
          <w:t>Hình 6.1 - Giao diện login của BWC</w:t>
        </w:r>
        <w:r w:rsidRPr="00D51C6F">
          <w:rPr>
            <w:noProof/>
            <w:webHidden/>
            <w:szCs w:val="26"/>
            <w:rPrChange w:id="4113" w:author="Thảo Nguyễn Kim" w:date="2019-03-13T13:33:00Z">
              <w:rPr>
                <w:noProof/>
                <w:webHidden/>
              </w:rPr>
            </w:rPrChange>
          </w:rPr>
          <w:tab/>
        </w:r>
        <w:r w:rsidRPr="00D51C6F">
          <w:rPr>
            <w:noProof/>
            <w:webHidden/>
            <w:szCs w:val="26"/>
            <w:rPrChange w:id="4114" w:author="Thảo Nguyễn Kim" w:date="2019-03-13T13:33:00Z">
              <w:rPr>
                <w:noProof/>
                <w:webHidden/>
              </w:rPr>
            </w:rPrChange>
          </w:rPr>
          <w:fldChar w:fldCharType="begin"/>
        </w:r>
        <w:r w:rsidRPr="00D51C6F">
          <w:rPr>
            <w:noProof/>
            <w:webHidden/>
            <w:szCs w:val="26"/>
            <w:rPrChange w:id="4115" w:author="Thảo Nguyễn Kim" w:date="2019-03-13T13:33:00Z">
              <w:rPr>
                <w:noProof/>
                <w:webHidden/>
              </w:rPr>
            </w:rPrChange>
          </w:rPr>
          <w:instrText xml:space="preserve"> PAGEREF _Toc3376430 \h </w:instrText>
        </w:r>
      </w:ins>
      <w:r w:rsidRPr="00D51C6F">
        <w:rPr>
          <w:noProof/>
          <w:webHidden/>
          <w:szCs w:val="26"/>
          <w:rPrChange w:id="4116" w:author="Thảo Nguyễn Kim" w:date="2019-03-13T13:33:00Z">
            <w:rPr>
              <w:noProof/>
              <w:webHidden/>
              <w:szCs w:val="26"/>
            </w:rPr>
          </w:rPrChange>
        </w:rPr>
      </w:r>
      <w:r w:rsidRPr="00D51C6F">
        <w:rPr>
          <w:noProof/>
          <w:webHidden/>
          <w:szCs w:val="26"/>
          <w:rPrChange w:id="4117" w:author="Thảo Nguyễn Kim" w:date="2019-03-13T13:33:00Z">
            <w:rPr>
              <w:noProof/>
              <w:webHidden/>
            </w:rPr>
          </w:rPrChange>
        </w:rPr>
        <w:fldChar w:fldCharType="separate"/>
      </w:r>
      <w:ins w:id="4118" w:author="Thảo Nguyễn Kim" w:date="2019-03-13T13:33:00Z">
        <w:r w:rsidRPr="00D51C6F">
          <w:rPr>
            <w:noProof/>
            <w:webHidden/>
            <w:szCs w:val="26"/>
            <w:rPrChange w:id="4119" w:author="Thảo Nguyễn Kim" w:date="2019-03-13T13:33:00Z">
              <w:rPr>
                <w:noProof/>
                <w:webHidden/>
              </w:rPr>
            </w:rPrChange>
          </w:rPr>
          <w:t>87</w:t>
        </w:r>
      </w:ins>
      <w:ins w:id="4120" w:author="Thảo Nguyễn Kim" w:date="2019-03-13T13:32:00Z">
        <w:r w:rsidRPr="00D51C6F">
          <w:rPr>
            <w:noProof/>
            <w:webHidden/>
            <w:szCs w:val="26"/>
            <w:rPrChange w:id="4121" w:author="Thảo Nguyễn Kim" w:date="2019-03-13T13:33:00Z">
              <w:rPr>
                <w:noProof/>
                <w:webHidden/>
              </w:rPr>
            </w:rPrChange>
          </w:rPr>
          <w:fldChar w:fldCharType="end"/>
        </w:r>
        <w:r w:rsidRPr="00D51C6F">
          <w:rPr>
            <w:rStyle w:val="Hyperlink"/>
            <w:rFonts w:eastAsia="SimSun"/>
            <w:noProof/>
            <w:szCs w:val="26"/>
            <w:rPrChange w:id="4122" w:author="Thảo Nguyễn Kim" w:date="2019-03-13T13:33:00Z">
              <w:rPr>
                <w:rStyle w:val="Hyperlink"/>
                <w:rFonts w:eastAsia="SimSun"/>
                <w:noProof/>
              </w:rPr>
            </w:rPrChange>
          </w:rPr>
          <w:fldChar w:fldCharType="end"/>
        </w:r>
      </w:ins>
    </w:p>
    <w:p w14:paraId="49842AEC" w14:textId="77777777" w:rsidR="002F7E70" w:rsidRPr="00D51C6F" w:rsidRDefault="002F7E70">
      <w:pPr>
        <w:pStyle w:val="TableofFigures"/>
        <w:tabs>
          <w:tab w:val="right" w:leader="dot" w:pos="8895"/>
        </w:tabs>
        <w:spacing w:line="360" w:lineRule="auto"/>
        <w:rPr>
          <w:ins w:id="4123" w:author="Thảo Nguyễn Kim" w:date="2019-03-13T13:32:00Z"/>
          <w:rFonts w:eastAsiaTheme="minorEastAsia"/>
          <w:noProof/>
          <w:szCs w:val="26"/>
          <w:lang w:val="en-US"/>
          <w:rPrChange w:id="4124" w:author="Thảo Nguyễn Kim" w:date="2019-03-13T13:33:00Z">
            <w:rPr>
              <w:ins w:id="4125" w:author="Thảo Nguyễn Kim" w:date="2019-03-13T13:32:00Z"/>
              <w:rFonts w:asciiTheme="minorHAnsi" w:eastAsiaTheme="minorEastAsia" w:hAnsiTheme="minorHAnsi" w:cstheme="minorBidi"/>
              <w:noProof/>
              <w:sz w:val="22"/>
              <w:lang w:val="en-US"/>
            </w:rPr>
          </w:rPrChange>
        </w:rPr>
        <w:pPrChange w:id="4126" w:author="Thảo Nguyễn Kim" w:date="2019-03-13T13:33:00Z">
          <w:pPr>
            <w:pStyle w:val="TableofFigures"/>
            <w:tabs>
              <w:tab w:val="right" w:leader="dot" w:pos="8895"/>
            </w:tabs>
          </w:pPr>
        </w:pPrChange>
      </w:pPr>
      <w:ins w:id="4127" w:author="Thảo Nguyễn Kim" w:date="2019-03-13T13:32:00Z">
        <w:r w:rsidRPr="00D51C6F">
          <w:rPr>
            <w:rStyle w:val="Hyperlink"/>
            <w:rFonts w:eastAsia="SimSun"/>
            <w:noProof/>
            <w:szCs w:val="26"/>
            <w:rPrChange w:id="4128" w:author="Thảo Nguyễn Kim" w:date="2019-03-13T13:33:00Z">
              <w:rPr>
                <w:rStyle w:val="Hyperlink"/>
                <w:rFonts w:eastAsia="SimSun"/>
                <w:noProof/>
              </w:rPr>
            </w:rPrChange>
          </w:rPr>
          <w:fldChar w:fldCharType="begin"/>
        </w:r>
        <w:r w:rsidRPr="00D51C6F">
          <w:rPr>
            <w:rStyle w:val="Hyperlink"/>
            <w:rFonts w:eastAsia="SimSun"/>
            <w:noProof/>
            <w:szCs w:val="26"/>
            <w:rPrChange w:id="4129" w:author="Thảo Nguyễn Kim" w:date="2019-03-13T13:33:00Z">
              <w:rPr>
                <w:rStyle w:val="Hyperlink"/>
                <w:rFonts w:eastAsia="SimSun"/>
                <w:noProof/>
              </w:rPr>
            </w:rPrChange>
          </w:rPr>
          <w:instrText xml:space="preserve"> </w:instrText>
        </w:r>
        <w:r w:rsidRPr="00D51C6F">
          <w:rPr>
            <w:noProof/>
            <w:szCs w:val="26"/>
            <w:rPrChange w:id="4130" w:author="Thảo Nguyễn Kim" w:date="2019-03-13T13:33:00Z">
              <w:rPr>
                <w:noProof/>
              </w:rPr>
            </w:rPrChange>
          </w:rPr>
          <w:instrText>HYPERLINK \l "_Toc3376431"</w:instrText>
        </w:r>
        <w:r w:rsidRPr="00D51C6F">
          <w:rPr>
            <w:rStyle w:val="Hyperlink"/>
            <w:rFonts w:eastAsia="SimSun"/>
            <w:noProof/>
            <w:szCs w:val="26"/>
            <w:rPrChange w:id="4131"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132" w:author="Thảo Nguyễn Kim" w:date="2019-03-13T13:33:00Z">
              <w:rPr>
                <w:rStyle w:val="Hyperlink"/>
                <w:rFonts w:eastAsia="SimSun"/>
                <w:noProof/>
              </w:rPr>
            </w:rPrChange>
          </w:rPr>
          <w:fldChar w:fldCharType="separate"/>
        </w:r>
        <w:r w:rsidRPr="00D51C6F">
          <w:rPr>
            <w:rStyle w:val="Hyperlink"/>
            <w:rFonts w:eastAsia="SimSun"/>
            <w:noProof/>
            <w:szCs w:val="26"/>
            <w:rPrChange w:id="4133" w:author="Thảo Nguyễn Kim" w:date="2019-03-13T13:33:00Z">
              <w:rPr>
                <w:rStyle w:val="Hyperlink"/>
                <w:rFonts w:eastAsia="SimSun"/>
                <w:noProof/>
              </w:rPr>
            </w:rPrChange>
          </w:rPr>
          <w:t>Hình 6.2 - Giao diện bussines-webapp-creator</w:t>
        </w:r>
        <w:r w:rsidRPr="00D51C6F">
          <w:rPr>
            <w:noProof/>
            <w:webHidden/>
            <w:szCs w:val="26"/>
            <w:rPrChange w:id="4134" w:author="Thảo Nguyễn Kim" w:date="2019-03-13T13:33:00Z">
              <w:rPr>
                <w:noProof/>
                <w:webHidden/>
              </w:rPr>
            </w:rPrChange>
          </w:rPr>
          <w:tab/>
        </w:r>
        <w:r w:rsidRPr="00D51C6F">
          <w:rPr>
            <w:noProof/>
            <w:webHidden/>
            <w:szCs w:val="26"/>
            <w:rPrChange w:id="4135" w:author="Thảo Nguyễn Kim" w:date="2019-03-13T13:33:00Z">
              <w:rPr>
                <w:noProof/>
                <w:webHidden/>
              </w:rPr>
            </w:rPrChange>
          </w:rPr>
          <w:fldChar w:fldCharType="begin"/>
        </w:r>
        <w:r w:rsidRPr="00D51C6F">
          <w:rPr>
            <w:noProof/>
            <w:webHidden/>
            <w:szCs w:val="26"/>
            <w:rPrChange w:id="4136" w:author="Thảo Nguyễn Kim" w:date="2019-03-13T13:33:00Z">
              <w:rPr>
                <w:noProof/>
                <w:webHidden/>
              </w:rPr>
            </w:rPrChange>
          </w:rPr>
          <w:instrText xml:space="preserve"> PAGEREF _Toc3376431 \h </w:instrText>
        </w:r>
      </w:ins>
      <w:r w:rsidRPr="00D51C6F">
        <w:rPr>
          <w:noProof/>
          <w:webHidden/>
          <w:szCs w:val="26"/>
          <w:rPrChange w:id="4137" w:author="Thảo Nguyễn Kim" w:date="2019-03-13T13:33:00Z">
            <w:rPr>
              <w:noProof/>
              <w:webHidden/>
              <w:szCs w:val="26"/>
            </w:rPr>
          </w:rPrChange>
        </w:rPr>
      </w:r>
      <w:r w:rsidRPr="00D51C6F">
        <w:rPr>
          <w:noProof/>
          <w:webHidden/>
          <w:szCs w:val="26"/>
          <w:rPrChange w:id="4138" w:author="Thảo Nguyễn Kim" w:date="2019-03-13T13:33:00Z">
            <w:rPr>
              <w:noProof/>
              <w:webHidden/>
            </w:rPr>
          </w:rPrChange>
        </w:rPr>
        <w:fldChar w:fldCharType="separate"/>
      </w:r>
      <w:ins w:id="4139" w:author="Thảo Nguyễn Kim" w:date="2019-03-13T13:33:00Z">
        <w:r w:rsidRPr="00D51C6F">
          <w:rPr>
            <w:noProof/>
            <w:webHidden/>
            <w:szCs w:val="26"/>
            <w:rPrChange w:id="4140" w:author="Thảo Nguyễn Kim" w:date="2019-03-13T13:33:00Z">
              <w:rPr>
                <w:noProof/>
                <w:webHidden/>
              </w:rPr>
            </w:rPrChange>
          </w:rPr>
          <w:t>88</w:t>
        </w:r>
      </w:ins>
      <w:ins w:id="4141" w:author="Thảo Nguyễn Kim" w:date="2019-03-13T13:32:00Z">
        <w:r w:rsidRPr="00D51C6F">
          <w:rPr>
            <w:noProof/>
            <w:webHidden/>
            <w:szCs w:val="26"/>
            <w:rPrChange w:id="4142" w:author="Thảo Nguyễn Kim" w:date="2019-03-13T13:33:00Z">
              <w:rPr>
                <w:noProof/>
                <w:webHidden/>
              </w:rPr>
            </w:rPrChange>
          </w:rPr>
          <w:fldChar w:fldCharType="end"/>
        </w:r>
        <w:r w:rsidRPr="00D51C6F">
          <w:rPr>
            <w:rStyle w:val="Hyperlink"/>
            <w:rFonts w:eastAsia="SimSun"/>
            <w:noProof/>
            <w:szCs w:val="26"/>
            <w:rPrChange w:id="4143" w:author="Thảo Nguyễn Kim" w:date="2019-03-13T13:33:00Z">
              <w:rPr>
                <w:rStyle w:val="Hyperlink"/>
                <w:rFonts w:eastAsia="SimSun"/>
                <w:noProof/>
              </w:rPr>
            </w:rPrChange>
          </w:rPr>
          <w:fldChar w:fldCharType="end"/>
        </w:r>
      </w:ins>
    </w:p>
    <w:p w14:paraId="6E6F8AF4" w14:textId="77777777" w:rsidR="002F7E70" w:rsidRPr="00D51C6F" w:rsidRDefault="002F7E70">
      <w:pPr>
        <w:pStyle w:val="TableofFigures"/>
        <w:tabs>
          <w:tab w:val="right" w:leader="dot" w:pos="8895"/>
        </w:tabs>
        <w:spacing w:line="360" w:lineRule="auto"/>
        <w:rPr>
          <w:ins w:id="4144" w:author="Thảo Nguyễn Kim" w:date="2019-03-13T13:32:00Z"/>
          <w:rFonts w:eastAsiaTheme="minorEastAsia"/>
          <w:noProof/>
          <w:szCs w:val="26"/>
          <w:lang w:val="en-US"/>
          <w:rPrChange w:id="4145" w:author="Thảo Nguyễn Kim" w:date="2019-03-13T13:33:00Z">
            <w:rPr>
              <w:ins w:id="4146" w:author="Thảo Nguyễn Kim" w:date="2019-03-13T13:32:00Z"/>
              <w:rFonts w:asciiTheme="minorHAnsi" w:eastAsiaTheme="minorEastAsia" w:hAnsiTheme="minorHAnsi" w:cstheme="minorBidi"/>
              <w:noProof/>
              <w:sz w:val="22"/>
              <w:lang w:val="en-US"/>
            </w:rPr>
          </w:rPrChange>
        </w:rPr>
        <w:pPrChange w:id="4147" w:author="Thảo Nguyễn Kim" w:date="2019-03-13T13:33:00Z">
          <w:pPr>
            <w:pStyle w:val="TableofFigures"/>
            <w:tabs>
              <w:tab w:val="right" w:leader="dot" w:pos="8895"/>
            </w:tabs>
          </w:pPr>
        </w:pPrChange>
      </w:pPr>
      <w:ins w:id="4148" w:author="Thảo Nguyễn Kim" w:date="2019-03-13T13:32:00Z">
        <w:r w:rsidRPr="00D51C6F">
          <w:rPr>
            <w:rStyle w:val="Hyperlink"/>
            <w:rFonts w:eastAsia="SimSun"/>
            <w:noProof/>
            <w:szCs w:val="26"/>
            <w:rPrChange w:id="4149" w:author="Thảo Nguyễn Kim" w:date="2019-03-13T13:33:00Z">
              <w:rPr>
                <w:rStyle w:val="Hyperlink"/>
                <w:rFonts w:eastAsia="SimSun"/>
                <w:noProof/>
              </w:rPr>
            </w:rPrChange>
          </w:rPr>
          <w:fldChar w:fldCharType="begin"/>
        </w:r>
        <w:r w:rsidRPr="00D51C6F">
          <w:rPr>
            <w:rStyle w:val="Hyperlink"/>
            <w:rFonts w:eastAsia="SimSun"/>
            <w:noProof/>
            <w:szCs w:val="26"/>
            <w:rPrChange w:id="4150" w:author="Thảo Nguyễn Kim" w:date="2019-03-13T13:33:00Z">
              <w:rPr>
                <w:rStyle w:val="Hyperlink"/>
                <w:rFonts w:eastAsia="SimSun"/>
                <w:noProof/>
              </w:rPr>
            </w:rPrChange>
          </w:rPr>
          <w:instrText xml:space="preserve"> </w:instrText>
        </w:r>
        <w:r w:rsidRPr="00D51C6F">
          <w:rPr>
            <w:noProof/>
            <w:szCs w:val="26"/>
            <w:rPrChange w:id="4151" w:author="Thảo Nguyễn Kim" w:date="2019-03-13T13:33:00Z">
              <w:rPr>
                <w:noProof/>
              </w:rPr>
            </w:rPrChange>
          </w:rPr>
          <w:instrText>HYPERLINK \l "_Toc3376432"</w:instrText>
        </w:r>
        <w:r w:rsidRPr="00D51C6F">
          <w:rPr>
            <w:rStyle w:val="Hyperlink"/>
            <w:rFonts w:eastAsia="SimSun"/>
            <w:noProof/>
            <w:szCs w:val="26"/>
            <w:rPrChange w:id="4152"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153" w:author="Thảo Nguyễn Kim" w:date="2019-03-13T13:33:00Z">
              <w:rPr>
                <w:rStyle w:val="Hyperlink"/>
                <w:rFonts w:eastAsia="SimSun"/>
                <w:noProof/>
              </w:rPr>
            </w:rPrChange>
          </w:rPr>
          <w:fldChar w:fldCharType="separate"/>
        </w:r>
        <w:r w:rsidRPr="00D51C6F">
          <w:rPr>
            <w:rStyle w:val="Hyperlink"/>
            <w:rFonts w:eastAsia="SimSun"/>
            <w:noProof/>
            <w:szCs w:val="26"/>
            <w:rPrChange w:id="4154" w:author="Thảo Nguyễn Kim" w:date="2019-03-13T13:33:00Z">
              <w:rPr>
                <w:rStyle w:val="Hyperlink"/>
                <w:rFonts w:eastAsia="SimSun"/>
                <w:noProof/>
              </w:rPr>
            </w:rPrChange>
          </w:rPr>
          <w:t>Hình 6.3 - Giao diện thiết kế vụ trong Wordpress</w:t>
        </w:r>
        <w:r w:rsidRPr="00D51C6F">
          <w:rPr>
            <w:noProof/>
            <w:webHidden/>
            <w:szCs w:val="26"/>
            <w:rPrChange w:id="4155" w:author="Thảo Nguyễn Kim" w:date="2019-03-13T13:33:00Z">
              <w:rPr>
                <w:noProof/>
                <w:webHidden/>
              </w:rPr>
            </w:rPrChange>
          </w:rPr>
          <w:tab/>
        </w:r>
        <w:r w:rsidRPr="00D51C6F">
          <w:rPr>
            <w:noProof/>
            <w:webHidden/>
            <w:szCs w:val="26"/>
            <w:rPrChange w:id="4156" w:author="Thảo Nguyễn Kim" w:date="2019-03-13T13:33:00Z">
              <w:rPr>
                <w:noProof/>
                <w:webHidden/>
              </w:rPr>
            </w:rPrChange>
          </w:rPr>
          <w:fldChar w:fldCharType="begin"/>
        </w:r>
        <w:r w:rsidRPr="00D51C6F">
          <w:rPr>
            <w:noProof/>
            <w:webHidden/>
            <w:szCs w:val="26"/>
            <w:rPrChange w:id="4157" w:author="Thảo Nguyễn Kim" w:date="2019-03-13T13:33:00Z">
              <w:rPr>
                <w:noProof/>
                <w:webHidden/>
              </w:rPr>
            </w:rPrChange>
          </w:rPr>
          <w:instrText xml:space="preserve"> PAGEREF _Toc3376432 \h </w:instrText>
        </w:r>
      </w:ins>
      <w:r w:rsidRPr="00D51C6F">
        <w:rPr>
          <w:noProof/>
          <w:webHidden/>
          <w:szCs w:val="26"/>
          <w:rPrChange w:id="4158" w:author="Thảo Nguyễn Kim" w:date="2019-03-13T13:33:00Z">
            <w:rPr>
              <w:noProof/>
              <w:webHidden/>
              <w:szCs w:val="26"/>
            </w:rPr>
          </w:rPrChange>
        </w:rPr>
      </w:r>
      <w:r w:rsidRPr="00D51C6F">
        <w:rPr>
          <w:noProof/>
          <w:webHidden/>
          <w:szCs w:val="26"/>
          <w:rPrChange w:id="4159" w:author="Thảo Nguyễn Kim" w:date="2019-03-13T13:33:00Z">
            <w:rPr>
              <w:noProof/>
              <w:webHidden/>
            </w:rPr>
          </w:rPrChange>
        </w:rPr>
        <w:fldChar w:fldCharType="separate"/>
      </w:r>
      <w:ins w:id="4160" w:author="Thảo Nguyễn Kim" w:date="2019-03-13T13:33:00Z">
        <w:r w:rsidRPr="00D51C6F">
          <w:rPr>
            <w:noProof/>
            <w:webHidden/>
            <w:szCs w:val="26"/>
            <w:rPrChange w:id="4161" w:author="Thảo Nguyễn Kim" w:date="2019-03-13T13:33:00Z">
              <w:rPr>
                <w:noProof/>
                <w:webHidden/>
              </w:rPr>
            </w:rPrChange>
          </w:rPr>
          <w:t>89</w:t>
        </w:r>
      </w:ins>
      <w:ins w:id="4162" w:author="Thảo Nguyễn Kim" w:date="2019-03-13T13:32:00Z">
        <w:r w:rsidRPr="00D51C6F">
          <w:rPr>
            <w:noProof/>
            <w:webHidden/>
            <w:szCs w:val="26"/>
            <w:rPrChange w:id="4163" w:author="Thảo Nguyễn Kim" w:date="2019-03-13T13:33:00Z">
              <w:rPr>
                <w:noProof/>
                <w:webHidden/>
              </w:rPr>
            </w:rPrChange>
          </w:rPr>
          <w:fldChar w:fldCharType="end"/>
        </w:r>
        <w:r w:rsidRPr="00D51C6F">
          <w:rPr>
            <w:rStyle w:val="Hyperlink"/>
            <w:rFonts w:eastAsia="SimSun"/>
            <w:noProof/>
            <w:szCs w:val="26"/>
            <w:rPrChange w:id="4164" w:author="Thảo Nguyễn Kim" w:date="2019-03-13T13:33:00Z">
              <w:rPr>
                <w:rStyle w:val="Hyperlink"/>
                <w:rFonts w:eastAsia="SimSun"/>
                <w:noProof/>
              </w:rPr>
            </w:rPrChange>
          </w:rPr>
          <w:fldChar w:fldCharType="end"/>
        </w:r>
      </w:ins>
    </w:p>
    <w:p w14:paraId="4832B012" w14:textId="77777777" w:rsidR="002F7E70" w:rsidRPr="00D51C6F" w:rsidRDefault="002F7E70">
      <w:pPr>
        <w:pStyle w:val="TableofFigures"/>
        <w:tabs>
          <w:tab w:val="right" w:leader="dot" w:pos="8895"/>
        </w:tabs>
        <w:spacing w:line="360" w:lineRule="auto"/>
        <w:rPr>
          <w:ins w:id="4165" w:author="Thảo Nguyễn Kim" w:date="2019-03-13T13:32:00Z"/>
          <w:rFonts w:eastAsiaTheme="minorEastAsia"/>
          <w:noProof/>
          <w:szCs w:val="26"/>
          <w:lang w:val="en-US"/>
          <w:rPrChange w:id="4166" w:author="Thảo Nguyễn Kim" w:date="2019-03-13T13:33:00Z">
            <w:rPr>
              <w:ins w:id="4167" w:author="Thảo Nguyễn Kim" w:date="2019-03-13T13:32:00Z"/>
              <w:rFonts w:asciiTheme="minorHAnsi" w:eastAsiaTheme="minorEastAsia" w:hAnsiTheme="minorHAnsi" w:cstheme="minorBidi"/>
              <w:noProof/>
              <w:sz w:val="22"/>
              <w:lang w:val="en-US"/>
            </w:rPr>
          </w:rPrChange>
        </w:rPr>
        <w:pPrChange w:id="4168" w:author="Thảo Nguyễn Kim" w:date="2019-03-13T13:33:00Z">
          <w:pPr>
            <w:pStyle w:val="TableofFigures"/>
            <w:tabs>
              <w:tab w:val="right" w:leader="dot" w:pos="8895"/>
            </w:tabs>
          </w:pPr>
        </w:pPrChange>
      </w:pPr>
      <w:ins w:id="4169" w:author="Thảo Nguyễn Kim" w:date="2019-03-13T13:32:00Z">
        <w:r w:rsidRPr="00D51C6F">
          <w:rPr>
            <w:rStyle w:val="Hyperlink"/>
            <w:rFonts w:eastAsia="SimSun"/>
            <w:noProof/>
            <w:szCs w:val="26"/>
            <w:rPrChange w:id="4170" w:author="Thảo Nguyễn Kim" w:date="2019-03-13T13:33:00Z">
              <w:rPr>
                <w:rStyle w:val="Hyperlink"/>
                <w:rFonts w:eastAsia="SimSun"/>
                <w:noProof/>
              </w:rPr>
            </w:rPrChange>
          </w:rPr>
          <w:fldChar w:fldCharType="begin"/>
        </w:r>
        <w:r w:rsidRPr="00D51C6F">
          <w:rPr>
            <w:rStyle w:val="Hyperlink"/>
            <w:rFonts w:eastAsia="SimSun"/>
            <w:noProof/>
            <w:szCs w:val="26"/>
            <w:rPrChange w:id="4171" w:author="Thảo Nguyễn Kim" w:date="2019-03-13T13:33:00Z">
              <w:rPr>
                <w:rStyle w:val="Hyperlink"/>
                <w:rFonts w:eastAsia="SimSun"/>
                <w:noProof/>
              </w:rPr>
            </w:rPrChange>
          </w:rPr>
          <w:instrText xml:space="preserve"> </w:instrText>
        </w:r>
        <w:r w:rsidRPr="00D51C6F">
          <w:rPr>
            <w:noProof/>
            <w:szCs w:val="26"/>
            <w:rPrChange w:id="4172" w:author="Thảo Nguyễn Kim" w:date="2019-03-13T13:33:00Z">
              <w:rPr>
                <w:noProof/>
              </w:rPr>
            </w:rPrChange>
          </w:rPr>
          <w:instrText>HYPERLINK \l "_Toc3376433"</w:instrText>
        </w:r>
        <w:r w:rsidRPr="00D51C6F">
          <w:rPr>
            <w:rStyle w:val="Hyperlink"/>
            <w:rFonts w:eastAsia="SimSun"/>
            <w:noProof/>
            <w:szCs w:val="26"/>
            <w:rPrChange w:id="4173"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174" w:author="Thảo Nguyễn Kim" w:date="2019-03-13T13:33:00Z">
              <w:rPr>
                <w:rStyle w:val="Hyperlink"/>
                <w:rFonts w:eastAsia="SimSun"/>
                <w:noProof/>
              </w:rPr>
            </w:rPrChange>
          </w:rPr>
          <w:fldChar w:fldCharType="separate"/>
        </w:r>
        <w:r w:rsidRPr="00D51C6F">
          <w:rPr>
            <w:rStyle w:val="Hyperlink"/>
            <w:rFonts w:eastAsia="SimSun"/>
            <w:noProof/>
            <w:szCs w:val="26"/>
            <w:rPrChange w:id="4175" w:author="Thảo Nguyễn Kim" w:date="2019-03-13T13:33:00Z">
              <w:rPr>
                <w:rStyle w:val="Hyperlink"/>
                <w:rFonts w:eastAsia="SimSun"/>
                <w:noProof/>
              </w:rPr>
            </w:rPrChange>
          </w:rPr>
          <w:t>Hình 6.4 - Kiến trúc database nghiệp vụ quản lí mượn sách.</w:t>
        </w:r>
        <w:r w:rsidRPr="00D51C6F">
          <w:rPr>
            <w:noProof/>
            <w:webHidden/>
            <w:szCs w:val="26"/>
            <w:rPrChange w:id="4176" w:author="Thảo Nguyễn Kim" w:date="2019-03-13T13:33:00Z">
              <w:rPr>
                <w:noProof/>
                <w:webHidden/>
              </w:rPr>
            </w:rPrChange>
          </w:rPr>
          <w:tab/>
        </w:r>
        <w:r w:rsidRPr="00D51C6F">
          <w:rPr>
            <w:noProof/>
            <w:webHidden/>
            <w:szCs w:val="26"/>
            <w:rPrChange w:id="4177" w:author="Thảo Nguyễn Kim" w:date="2019-03-13T13:33:00Z">
              <w:rPr>
                <w:noProof/>
                <w:webHidden/>
              </w:rPr>
            </w:rPrChange>
          </w:rPr>
          <w:fldChar w:fldCharType="begin"/>
        </w:r>
        <w:r w:rsidRPr="00D51C6F">
          <w:rPr>
            <w:noProof/>
            <w:webHidden/>
            <w:szCs w:val="26"/>
            <w:rPrChange w:id="4178" w:author="Thảo Nguyễn Kim" w:date="2019-03-13T13:33:00Z">
              <w:rPr>
                <w:noProof/>
                <w:webHidden/>
              </w:rPr>
            </w:rPrChange>
          </w:rPr>
          <w:instrText xml:space="preserve"> PAGEREF _Toc3376433 \h </w:instrText>
        </w:r>
      </w:ins>
      <w:r w:rsidRPr="00D51C6F">
        <w:rPr>
          <w:noProof/>
          <w:webHidden/>
          <w:szCs w:val="26"/>
          <w:rPrChange w:id="4179" w:author="Thảo Nguyễn Kim" w:date="2019-03-13T13:33:00Z">
            <w:rPr>
              <w:noProof/>
              <w:webHidden/>
              <w:szCs w:val="26"/>
            </w:rPr>
          </w:rPrChange>
        </w:rPr>
      </w:r>
      <w:r w:rsidRPr="00D51C6F">
        <w:rPr>
          <w:noProof/>
          <w:webHidden/>
          <w:szCs w:val="26"/>
          <w:rPrChange w:id="4180" w:author="Thảo Nguyễn Kim" w:date="2019-03-13T13:33:00Z">
            <w:rPr>
              <w:noProof/>
              <w:webHidden/>
            </w:rPr>
          </w:rPrChange>
        </w:rPr>
        <w:fldChar w:fldCharType="separate"/>
      </w:r>
      <w:ins w:id="4181" w:author="Thảo Nguyễn Kim" w:date="2019-03-13T13:33:00Z">
        <w:r w:rsidRPr="00D51C6F">
          <w:rPr>
            <w:noProof/>
            <w:webHidden/>
            <w:szCs w:val="26"/>
            <w:rPrChange w:id="4182" w:author="Thảo Nguyễn Kim" w:date="2019-03-13T13:33:00Z">
              <w:rPr>
                <w:noProof/>
                <w:webHidden/>
              </w:rPr>
            </w:rPrChange>
          </w:rPr>
          <w:t>90</w:t>
        </w:r>
      </w:ins>
      <w:ins w:id="4183" w:author="Thảo Nguyễn Kim" w:date="2019-03-13T13:32:00Z">
        <w:r w:rsidRPr="00D51C6F">
          <w:rPr>
            <w:noProof/>
            <w:webHidden/>
            <w:szCs w:val="26"/>
            <w:rPrChange w:id="4184" w:author="Thảo Nguyễn Kim" w:date="2019-03-13T13:33:00Z">
              <w:rPr>
                <w:noProof/>
                <w:webHidden/>
              </w:rPr>
            </w:rPrChange>
          </w:rPr>
          <w:fldChar w:fldCharType="end"/>
        </w:r>
        <w:r w:rsidRPr="00D51C6F">
          <w:rPr>
            <w:rStyle w:val="Hyperlink"/>
            <w:rFonts w:eastAsia="SimSun"/>
            <w:noProof/>
            <w:szCs w:val="26"/>
            <w:rPrChange w:id="4185" w:author="Thảo Nguyễn Kim" w:date="2019-03-13T13:33:00Z">
              <w:rPr>
                <w:rStyle w:val="Hyperlink"/>
                <w:rFonts w:eastAsia="SimSun"/>
                <w:noProof/>
              </w:rPr>
            </w:rPrChange>
          </w:rPr>
          <w:fldChar w:fldCharType="end"/>
        </w:r>
      </w:ins>
    </w:p>
    <w:p w14:paraId="5B997F13" w14:textId="77777777" w:rsidR="002F7E70" w:rsidRPr="00D51C6F" w:rsidRDefault="002F7E70">
      <w:pPr>
        <w:pStyle w:val="TableofFigures"/>
        <w:tabs>
          <w:tab w:val="right" w:leader="dot" w:pos="8895"/>
        </w:tabs>
        <w:spacing w:line="360" w:lineRule="auto"/>
        <w:rPr>
          <w:ins w:id="4186" w:author="Thảo Nguyễn Kim" w:date="2019-03-13T13:32:00Z"/>
          <w:rFonts w:eastAsiaTheme="minorEastAsia"/>
          <w:noProof/>
          <w:szCs w:val="26"/>
          <w:lang w:val="en-US"/>
          <w:rPrChange w:id="4187" w:author="Thảo Nguyễn Kim" w:date="2019-03-13T13:33:00Z">
            <w:rPr>
              <w:ins w:id="4188" w:author="Thảo Nguyễn Kim" w:date="2019-03-13T13:32:00Z"/>
              <w:rFonts w:asciiTheme="minorHAnsi" w:eastAsiaTheme="minorEastAsia" w:hAnsiTheme="minorHAnsi" w:cstheme="minorBidi"/>
              <w:noProof/>
              <w:sz w:val="22"/>
              <w:lang w:val="en-US"/>
            </w:rPr>
          </w:rPrChange>
        </w:rPr>
        <w:pPrChange w:id="4189" w:author="Thảo Nguyễn Kim" w:date="2019-03-13T13:33:00Z">
          <w:pPr>
            <w:pStyle w:val="TableofFigures"/>
            <w:tabs>
              <w:tab w:val="right" w:leader="dot" w:pos="8895"/>
            </w:tabs>
          </w:pPr>
        </w:pPrChange>
      </w:pPr>
      <w:ins w:id="4190" w:author="Thảo Nguyễn Kim" w:date="2019-03-13T13:32:00Z">
        <w:r w:rsidRPr="00D51C6F">
          <w:rPr>
            <w:rStyle w:val="Hyperlink"/>
            <w:rFonts w:eastAsia="SimSun"/>
            <w:noProof/>
            <w:szCs w:val="26"/>
            <w:rPrChange w:id="4191" w:author="Thảo Nguyễn Kim" w:date="2019-03-13T13:33:00Z">
              <w:rPr>
                <w:rStyle w:val="Hyperlink"/>
                <w:rFonts w:eastAsia="SimSun"/>
                <w:noProof/>
              </w:rPr>
            </w:rPrChange>
          </w:rPr>
          <w:fldChar w:fldCharType="begin"/>
        </w:r>
        <w:r w:rsidRPr="00D51C6F">
          <w:rPr>
            <w:rStyle w:val="Hyperlink"/>
            <w:rFonts w:eastAsia="SimSun"/>
            <w:noProof/>
            <w:szCs w:val="26"/>
            <w:rPrChange w:id="4192" w:author="Thảo Nguyễn Kim" w:date="2019-03-13T13:33:00Z">
              <w:rPr>
                <w:rStyle w:val="Hyperlink"/>
                <w:rFonts w:eastAsia="SimSun"/>
                <w:noProof/>
              </w:rPr>
            </w:rPrChange>
          </w:rPr>
          <w:instrText xml:space="preserve"> </w:instrText>
        </w:r>
        <w:r w:rsidRPr="00D51C6F">
          <w:rPr>
            <w:noProof/>
            <w:szCs w:val="26"/>
            <w:rPrChange w:id="4193" w:author="Thảo Nguyễn Kim" w:date="2019-03-13T13:33:00Z">
              <w:rPr>
                <w:noProof/>
              </w:rPr>
            </w:rPrChange>
          </w:rPr>
          <w:instrText>HYPERLINK \l "_Toc3376434"</w:instrText>
        </w:r>
        <w:r w:rsidRPr="00D51C6F">
          <w:rPr>
            <w:rStyle w:val="Hyperlink"/>
            <w:rFonts w:eastAsia="SimSun"/>
            <w:noProof/>
            <w:szCs w:val="26"/>
            <w:rPrChange w:id="4194"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195" w:author="Thảo Nguyễn Kim" w:date="2019-03-13T13:33:00Z">
              <w:rPr>
                <w:rStyle w:val="Hyperlink"/>
                <w:rFonts w:eastAsia="SimSun"/>
                <w:noProof/>
              </w:rPr>
            </w:rPrChange>
          </w:rPr>
          <w:fldChar w:fldCharType="separate"/>
        </w:r>
        <w:r w:rsidRPr="00D51C6F">
          <w:rPr>
            <w:rStyle w:val="Hyperlink"/>
            <w:rFonts w:eastAsia="SimSun"/>
            <w:noProof/>
            <w:szCs w:val="26"/>
            <w:rPrChange w:id="4196" w:author="Thảo Nguyễn Kim" w:date="2019-03-13T13:33:00Z">
              <w:rPr>
                <w:rStyle w:val="Hyperlink"/>
                <w:rFonts w:eastAsia="SimSun"/>
                <w:noProof/>
              </w:rPr>
            </w:rPrChange>
          </w:rPr>
          <w:t>Hình 6.5 - Các thêm trường author vào form addbook.</w:t>
        </w:r>
        <w:r w:rsidRPr="00D51C6F">
          <w:rPr>
            <w:noProof/>
            <w:webHidden/>
            <w:szCs w:val="26"/>
            <w:rPrChange w:id="4197" w:author="Thảo Nguyễn Kim" w:date="2019-03-13T13:33:00Z">
              <w:rPr>
                <w:noProof/>
                <w:webHidden/>
              </w:rPr>
            </w:rPrChange>
          </w:rPr>
          <w:tab/>
        </w:r>
        <w:r w:rsidRPr="00D51C6F">
          <w:rPr>
            <w:noProof/>
            <w:webHidden/>
            <w:szCs w:val="26"/>
            <w:rPrChange w:id="4198" w:author="Thảo Nguyễn Kim" w:date="2019-03-13T13:33:00Z">
              <w:rPr>
                <w:noProof/>
                <w:webHidden/>
              </w:rPr>
            </w:rPrChange>
          </w:rPr>
          <w:fldChar w:fldCharType="begin"/>
        </w:r>
        <w:r w:rsidRPr="00D51C6F">
          <w:rPr>
            <w:noProof/>
            <w:webHidden/>
            <w:szCs w:val="26"/>
            <w:rPrChange w:id="4199" w:author="Thảo Nguyễn Kim" w:date="2019-03-13T13:33:00Z">
              <w:rPr>
                <w:noProof/>
                <w:webHidden/>
              </w:rPr>
            </w:rPrChange>
          </w:rPr>
          <w:instrText xml:space="preserve"> PAGEREF _Toc3376434 \h </w:instrText>
        </w:r>
      </w:ins>
      <w:r w:rsidRPr="00D51C6F">
        <w:rPr>
          <w:noProof/>
          <w:webHidden/>
          <w:szCs w:val="26"/>
          <w:rPrChange w:id="4200" w:author="Thảo Nguyễn Kim" w:date="2019-03-13T13:33:00Z">
            <w:rPr>
              <w:noProof/>
              <w:webHidden/>
              <w:szCs w:val="26"/>
            </w:rPr>
          </w:rPrChange>
        </w:rPr>
      </w:r>
      <w:r w:rsidRPr="00D51C6F">
        <w:rPr>
          <w:noProof/>
          <w:webHidden/>
          <w:szCs w:val="26"/>
          <w:rPrChange w:id="4201" w:author="Thảo Nguyễn Kim" w:date="2019-03-13T13:33:00Z">
            <w:rPr>
              <w:noProof/>
              <w:webHidden/>
            </w:rPr>
          </w:rPrChange>
        </w:rPr>
        <w:fldChar w:fldCharType="separate"/>
      </w:r>
      <w:ins w:id="4202" w:author="Thảo Nguyễn Kim" w:date="2019-03-13T13:33:00Z">
        <w:r w:rsidRPr="00D51C6F">
          <w:rPr>
            <w:noProof/>
            <w:webHidden/>
            <w:szCs w:val="26"/>
            <w:rPrChange w:id="4203" w:author="Thảo Nguyễn Kim" w:date="2019-03-13T13:33:00Z">
              <w:rPr>
                <w:noProof/>
                <w:webHidden/>
              </w:rPr>
            </w:rPrChange>
          </w:rPr>
          <w:t>92</w:t>
        </w:r>
      </w:ins>
      <w:ins w:id="4204" w:author="Thảo Nguyễn Kim" w:date="2019-03-13T13:32:00Z">
        <w:r w:rsidRPr="00D51C6F">
          <w:rPr>
            <w:noProof/>
            <w:webHidden/>
            <w:szCs w:val="26"/>
            <w:rPrChange w:id="4205" w:author="Thảo Nguyễn Kim" w:date="2019-03-13T13:33:00Z">
              <w:rPr>
                <w:noProof/>
                <w:webHidden/>
              </w:rPr>
            </w:rPrChange>
          </w:rPr>
          <w:fldChar w:fldCharType="end"/>
        </w:r>
        <w:r w:rsidRPr="00D51C6F">
          <w:rPr>
            <w:rStyle w:val="Hyperlink"/>
            <w:rFonts w:eastAsia="SimSun"/>
            <w:noProof/>
            <w:szCs w:val="26"/>
            <w:rPrChange w:id="4206" w:author="Thảo Nguyễn Kim" w:date="2019-03-13T13:33:00Z">
              <w:rPr>
                <w:rStyle w:val="Hyperlink"/>
                <w:rFonts w:eastAsia="SimSun"/>
                <w:noProof/>
              </w:rPr>
            </w:rPrChange>
          </w:rPr>
          <w:fldChar w:fldCharType="end"/>
        </w:r>
      </w:ins>
    </w:p>
    <w:p w14:paraId="2AACE242" w14:textId="77777777" w:rsidR="002F7E70" w:rsidRPr="00D51C6F" w:rsidRDefault="002F7E70">
      <w:pPr>
        <w:pStyle w:val="TableofFigures"/>
        <w:tabs>
          <w:tab w:val="right" w:leader="dot" w:pos="8895"/>
        </w:tabs>
        <w:spacing w:line="360" w:lineRule="auto"/>
        <w:rPr>
          <w:ins w:id="4207" w:author="Thảo Nguyễn Kim" w:date="2019-03-13T13:32:00Z"/>
          <w:rFonts w:eastAsiaTheme="minorEastAsia"/>
          <w:noProof/>
          <w:szCs w:val="26"/>
          <w:lang w:val="en-US"/>
          <w:rPrChange w:id="4208" w:author="Thảo Nguyễn Kim" w:date="2019-03-13T13:33:00Z">
            <w:rPr>
              <w:ins w:id="4209" w:author="Thảo Nguyễn Kim" w:date="2019-03-13T13:32:00Z"/>
              <w:rFonts w:asciiTheme="minorHAnsi" w:eastAsiaTheme="minorEastAsia" w:hAnsiTheme="minorHAnsi" w:cstheme="minorBidi"/>
              <w:noProof/>
              <w:sz w:val="22"/>
              <w:lang w:val="en-US"/>
            </w:rPr>
          </w:rPrChange>
        </w:rPr>
        <w:pPrChange w:id="4210" w:author="Thảo Nguyễn Kim" w:date="2019-03-13T13:33:00Z">
          <w:pPr>
            <w:pStyle w:val="TableofFigures"/>
            <w:tabs>
              <w:tab w:val="right" w:leader="dot" w:pos="8895"/>
            </w:tabs>
          </w:pPr>
        </w:pPrChange>
      </w:pPr>
      <w:ins w:id="4211" w:author="Thảo Nguyễn Kim" w:date="2019-03-13T13:32:00Z">
        <w:r w:rsidRPr="00D51C6F">
          <w:rPr>
            <w:rStyle w:val="Hyperlink"/>
            <w:rFonts w:eastAsia="SimSun"/>
            <w:noProof/>
            <w:szCs w:val="26"/>
            <w:rPrChange w:id="4212" w:author="Thảo Nguyễn Kim" w:date="2019-03-13T13:33:00Z">
              <w:rPr>
                <w:rStyle w:val="Hyperlink"/>
                <w:rFonts w:eastAsia="SimSun"/>
                <w:noProof/>
              </w:rPr>
            </w:rPrChange>
          </w:rPr>
          <w:fldChar w:fldCharType="begin"/>
        </w:r>
        <w:r w:rsidRPr="00D51C6F">
          <w:rPr>
            <w:rStyle w:val="Hyperlink"/>
            <w:rFonts w:eastAsia="SimSun"/>
            <w:noProof/>
            <w:szCs w:val="26"/>
            <w:rPrChange w:id="4213" w:author="Thảo Nguyễn Kim" w:date="2019-03-13T13:33:00Z">
              <w:rPr>
                <w:rStyle w:val="Hyperlink"/>
                <w:rFonts w:eastAsia="SimSun"/>
                <w:noProof/>
              </w:rPr>
            </w:rPrChange>
          </w:rPr>
          <w:instrText xml:space="preserve"> </w:instrText>
        </w:r>
        <w:r w:rsidRPr="00D51C6F">
          <w:rPr>
            <w:noProof/>
            <w:szCs w:val="26"/>
            <w:rPrChange w:id="4214" w:author="Thảo Nguyễn Kim" w:date="2019-03-13T13:33:00Z">
              <w:rPr>
                <w:noProof/>
              </w:rPr>
            </w:rPrChange>
          </w:rPr>
          <w:instrText>HYPERLINK \l "_Toc3376435"</w:instrText>
        </w:r>
        <w:r w:rsidRPr="00D51C6F">
          <w:rPr>
            <w:rStyle w:val="Hyperlink"/>
            <w:rFonts w:eastAsia="SimSun"/>
            <w:noProof/>
            <w:szCs w:val="26"/>
            <w:rPrChange w:id="4215"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216" w:author="Thảo Nguyễn Kim" w:date="2019-03-13T13:33:00Z">
              <w:rPr>
                <w:rStyle w:val="Hyperlink"/>
                <w:rFonts w:eastAsia="SimSun"/>
                <w:noProof/>
              </w:rPr>
            </w:rPrChange>
          </w:rPr>
          <w:fldChar w:fldCharType="separate"/>
        </w:r>
        <w:r w:rsidRPr="00D51C6F">
          <w:rPr>
            <w:rStyle w:val="Hyperlink"/>
            <w:rFonts w:eastAsia="SimSun"/>
            <w:noProof/>
            <w:szCs w:val="26"/>
            <w:rPrChange w:id="4217" w:author="Thảo Nguyễn Kim" w:date="2019-03-13T13:33:00Z">
              <w:rPr>
                <w:rStyle w:val="Hyperlink"/>
                <w:rFonts w:eastAsia="SimSun"/>
                <w:noProof/>
              </w:rPr>
            </w:rPrChange>
          </w:rPr>
          <w:t>Hình 6.6 - Thêm catergory có khóa ngoại đến catergories vào form addbook.</w:t>
        </w:r>
        <w:r w:rsidRPr="00D51C6F">
          <w:rPr>
            <w:noProof/>
            <w:webHidden/>
            <w:szCs w:val="26"/>
            <w:rPrChange w:id="4218" w:author="Thảo Nguyễn Kim" w:date="2019-03-13T13:33:00Z">
              <w:rPr>
                <w:noProof/>
                <w:webHidden/>
              </w:rPr>
            </w:rPrChange>
          </w:rPr>
          <w:tab/>
        </w:r>
        <w:r w:rsidRPr="00D51C6F">
          <w:rPr>
            <w:noProof/>
            <w:webHidden/>
            <w:szCs w:val="26"/>
            <w:rPrChange w:id="4219" w:author="Thảo Nguyễn Kim" w:date="2019-03-13T13:33:00Z">
              <w:rPr>
                <w:noProof/>
                <w:webHidden/>
              </w:rPr>
            </w:rPrChange>
          </w:rPr>
          <w:fldChar w:fldCharType="begin"/>
        </w:r>
        <w:r w:rsidRPr="00D51C6F">
          <w:rPr>
            <w:noProof/>
            <w:webHidden/>
            <w:szCs w:val="26"/>
            <w:rPrChange w:id="4220" w:author="Thảo Nguyễn Kim" w:date="2019-03-13T13:33:00Z">
              <w:rPr>
                <w:noProof/>
                <w:webHidden/>
              </w:rPr>
            </w:rPrChange>
          </w:rPr>
          <w:instrText xml:space="preserve"> PAGEREF _Toc3376435 \h </w:instrText>
        </w:r>
      </w:ins>
      <w:r w:rsidRPr="00D51C6F">
        <w:rPr>
          <w:noProof/>
          <w:webHidden/>
          <w:szCs w:val="26"/>
          <w:rPrChange w:id="4221" w:author="Thảo Nguyễn Kim" w:date="2019-03-13T13:33:00Z">
            <w:rPr>
              <w:noProof/>
              <w:webHidden/>
              <w:szCs w:val="26"/>
            </w:rPr>
          </w:rPrChange>
        </w:rPr>
      </w:r>
      <w:r w:rsidRPr="00D51C6F">
        <w:rPr>
          <w:noProof/>
          <w:webHidden/>
          <w:szCs w:val="26"/>
          <w:rPrChange w:id="4222" w:author="Thảo Nguyễn Kim" w:date="2019-03-13T13:33:00Z">
            <w:rPr>
              <w:noProof/>
              <w:webHidden/>
            </w:rPr>
          </w:rPrChange>
        </w:rPr>
        <w:fldChar w:fldCharType="separate"/>
      </w:r>
      <w:ins w:id="4223" w:author="Thảo Nguyễn Kim" w:date="2019-03-13T13:33:00Z">
        <w:r w:rsidRPr="00D51C6F">
          <w:rPr>
            <w:noProof/>
            <w:webHidden/>
            <w:szCs w:val="26"/>
            <w:rPrChange w:id="4224" w:author="Thảo Nguyễn Kim" w:date="2019-03-13T13:33:00Z">
              <w:rPr>
                <w:noProof/>
                <w:webHidden/>
              </w:rPr>
            </w:rPrChange>
          </w:rPr>
          <w:t>92</w:t>
        </w:r>
      </w:ins>
      <w:ins w:id="4225" w:author="Thảo Nguyễn Kim" w:date="2019-03-13T13:32:00Z">
        <w:r w:rsidRPr="00D51C6F">
          <w:rPr>
            <w:noProof/>
            <w:webHidden/>
            <w:szCs w:val="26"/>
            <w:rPrChange w:id="4226" w:author="Thảo Nguyễn Kim" w:date="2019-03-13T13:33:00Z">
              <w:rPr>
                <w:noProof/>
                <w:webHidden/>
              </w:rPr>
            </w:rPrChange>
          </w:rPr>
          <w:fldChar w:fldCharType="end"/>
        </w:r>
        <w:r w:rsidRPr="00D51C6F">
          <w:rPr>
            <w:rStyle w:val="Hyperlink"/>
            <w:rFonts w:eastAsia="SimSun"/>
            <w:noProof/>
            <w:szCs w:val="26"/>
            <w:rPrChange w:id="4227" w:author="Thảo Nguyễn Kim" w:date="2019-03-13T13:33:00Z">
              <w:rPr>
                <w:rStyle w:val="Hyperlink"/>
                <w:rFonts w:eastAsia="SimSun"/>
                <w:noProof/>
              </w:rPr>
            </w:rPrChange>
          </w:rPr>
          <w:fldChar w:fldCharType="end"/>
        </w:r>
      </w:ins>
    </w:p>
    <w:p w14:paraId="4570B619" w14:textId="77777777" w:rsidR="002F7E70" w:rsidRPr="00D51C6F" w:rsidRDefault="002F7E70">
      <w:pPr>
        <w:pStyle w:val="TableofFigures"/>
        <w:tabs>
          <w:tab w:val="right" w:leader="dot" w:pos="8895"/>
        </w:tabs>
        <w:spacing w:line="360" w:lineRule="auto"/>
        <w:rPr>
          <w:ins w:id="4228" w:author="Thảo Nguyễn Kim" w:date="2019-03-13T13:32:00Z"/>
          <w:rFonts w:eastAsiaTheme="minorEastAsia"/>
          <w:noProof/>
          <w:szCs w:val="26"/>
          <w:lang w:val="en-US"/>
          <w:rPrChange w:id="4229" w:author="Thảo Nguyễn Kim" w:date="2019-03-13T13:33:00Z">
            <w:rPr>
              <w:ins w:id="4230" w:author="Thảo Nguyễn Kim" w:date="2019-03-13T13:32:00Z"/>
              <w:rFonts w:asciiTheme="minorHAnsi" w:eastAsiaTheme="minorEastAsia" w:hAnsiTheme="minorHAnsi" w:cstheme="minorBidi"/>
              <w:noProof/>
              <w:sz w:val="22"/>
              <w:lang w:val="en-US"/>
            </w:rPr>
          </w:rPrChange>
        </w:rPr>
        <w:pPrChange w:id="4231" w:author="Thảo Nguyễn Kim" w:date="2019-03-13T13:33:00Z">
          <w:pPr>
            <w:pStyle w:val="TableofFigures"/>
            <w:tabs>
              <w:tab w:val="right" w:leader="dot" w:pos="8895"/>
            </w:tabs>
          </w:pPr>
        </w:pPrChange>
      </w:pPr>
      <w:ins w:id="4232" w:author="Thảo Nguyễn Kim" w:date="2019-03-13T13:32:00Z">
        <w:r w:rsidRPr="00D51C6F">
          <w:rPr>
            <w:rStyle w:val="Hyperlink"/>
            <w:rFonts w:eastAsia="SimSun"/>
            <w:noProof/>
            <w:szCs w:val="26"/>
            <w:rPrChange w:id="4233" w:author="Thảo Nguyễn Kim" w:date="2019-03-13T13:33:00Z">
              <w:rPr>
                <w:rStyle w:val="Hyperlink"/>
                <w:rFonts w:eastAsia="SimSun"/>
                <w:noProof/>
              </w:rPr>
            </w:rPrChange>
          </w:rPr>
          <w:fldChar w:fldCharType="begin"/>
        </w:r>
        <w:r w:rsidRPr="00D51C6F">
          <w:rPr>
            <w:rStyle w:val="Hyperlink"/>
            <w:rFonts w:eastAsia="SimSun"/>
            <w:noProof/>
            <w:szCs w:val="26"/>
            <w:rPrChange w:id="4234" w:author="Thảo Nguyễn Kim" w:date="2019-03-13T13:33:00Z">
              <w:rPr>
                <w:rStyle w:val="Hyperlink"/>
                <w:rFonts w:eastAsia="SimSun"/>
                <w:noProof/>
              </w:rPr>
            </w:rPrChange>
          </w:rPr>
          <w:instrText xml:space="preserve"> </w:instrText>
        </w:r>
        <w:r w:rsidRPr="00D51C6F">
          <w:rPr>
            <w:noProof/>
            <w:szCs w:val="26"/>
            <w:rPrChange w:id="4235" w:author="Thảo Nguyễn Kim" w:date="2019-03-13T13:33:00Z">
              <w:rPr>
                <w:noProof/>
              </w:rPr>
            </w:rPrChange>
          </w:rPr>
          <w:instrText>HYPERLINK \l "_Toc3376436"</w:instrText>
        </w:r>
        <w:r w:rsidRPr="00D51C6F">
          <w:rPr>
            <w:rStyle w:val="Hyperlink"/>
            <w:rFonts w:eastAsia="SimSun"/>
            <w:noProof/>
            <w:szCs w:val="26"/>
            <w:rPrChange w:id="4236"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237" w:author="Thảo Nguyễn Kim" w:date="2019-03-13T13:33:00Z">
              <w:rPr>
                <w:rStyle w:val="Hyperlink"/>
                <w:rFonts w:eastAsia="SimSun"/>
                <w:noProof/>
              </w:rPr>
            </w:rPrChange>
          </w:rPr>
          <w:fldChar w:fldCharType="separate"/>
        </w:r>
        <w:r w:rsidRPr="00D51C6F">
          <w:rPr>
            <w:rStyle w:val="Hyperlink"/>
            <w:rFonts w:eastAsia="SimSun"/>
            <w:noProof/>
            <w:szCs w:val="26"/>
            <w:rPrChange w:id="4238" w:author="Thảo Nguyễn Kim" w:date="2019-03-13T13:33:00Z">
              <w:rPr>
                <w:rStyle w:val="Hyperlink"/>
                <w:rFonts w:eastAsia="SimSun"/>
                <w:noProof/>
              </w:rPr>
            </w:rPrChange>
          </w:rPr>
          <w:t>Hình 6.7 - Các thêm table vào nghiệp vụ listbook.</w:t>
        </w:r>
        <w:r w:rsidRPr="00D51C6F">
          <w:rPr>
            <w:noProof/>
            <w:webHidden/>
            <w:szCs w:val="26"/>
            <w:rPrChange w:id="4239" w:author="Thảo Nguyễn Kim" w:date="2019-03-13T13:33:00Z">
              <w:rPr>
                <w:noProof/>
                <w:webHidden/>
              </w:rPr>
            </w:rPrChange>
          </w:rPr>
          <w:tab/>
        </w:r>
        <w:r w:rsidRPr="00D51C6F">
          <w:rPr>
            <w:noProof/>
            <w:webHidden/>
            <w:szCs w:val="26"/>
            <w:rPrChange w:id="4240" w:author="Thảo Nguyễn Kim" w:date="2019-03-13T13:33:00Z">
              <w:rPr>
                <w:noProof/>
                <w:webHidden/>
              </w:rPr>
            </w:rPrChange>
          </w:rPr>
          <w:fldChar w:fldCharType="begin"/>
        </w:r>
        <w:r w:rsidRPr="00D51C6F">
          <w:rPr>
            <w:noProof/>
            <w:webHidden/>
            <w:szCs w:val="26"/>
            <w:rPrChange w:id="4241" w:author="Thảo Nguyễn Kim" w:date="2019-03-13T13:33:00Z">
              <w:rPr>
                <w:noProof/>
                <w:webHidden/>
              </w:rPr>
            </w:rPrChange>
          </w:rPr>
          <w:instrText xml:space="preserve"> PAGEREF _Toc3376436 \h </w:instrText>
        </w:r>
      </w:ins>
      <w:r w:rsidRPr="00D51C6F">
        <w:rPr>
          <w:noProof/>
          <w:webHidden/>
          <w:szCs w:val="26"/>
          <w:rPrChange w:id="4242" w:author="Thảo Nguyễn Kim" w:date="2019-03-13T13:33:00Z">
            <w:rPr>
              <w:noProof/>
              <w:webHidden/>
              <w:szCs w:val="26"/>
            </w:rPr>
          </w:rPrChange>
        </w:rPr>
      </w:r>
      <w:r w:rsidRPr="00D51C6F">
        <w:rPr>
          <w:noProof/>
          <w:webHidden/>
          <w:szCs w:val="26"/>
          <w:rPrChange w:id="4243" w:author="Thảo Nguyễn Kim" w:date="2019-03-13T13:33:00Z">
            <w:rPr>
              <w:noProof/>
              <w:webHidden/>
            </w:rPr>
          </w:rPrChange>
        </w:rPr>
        <w:fldChar w:fldCharType="separate"/>
      </w:r>
      <w:ins w:id="4244" w:author="Thảo Nguyễn Kim" w:date="2019-03-13T13:33:00Z">
        <w:r w:rsidRPr="00D51C6F">
          <w:rPr>
            <w:noProof/>
            <w:webHidden/>
            <w:szCs w:val="26"/>
            <w:rPrChange w:id="4245" w:author="Thảo Nguyễn Kim" w:date="2019-03-13T13:33:00Z">
              <w:rPr>
                <w:noProof/>
                <w:webHidden/>
              </w:rPr>
            </w:rPrChange>
          </w:rPr>
          <w:t>93</w:t>
        </w:r>
      </w:ins>
      <w:ins w:id="4246" w:author="Thảo Nguyễn Kim" w:date="2019-03-13T13:32:00Z">
        <w:r w:rsidRPr="00D51C6F">
          <w:rPr>
            <w:noProof/>
            <w:webHidden/>
            <w:szCs w:val="26"/>
            <w:rPrChange w:id="4247" w:author="Thảo Nguyễn Kim" w:date="2019-03-13T13:33:00Z">
              <w:rPr>
                <w:noProof/>
                <w:webHidden/>
              </w:rPr>
            </w:rPrChange>
          </w:rPr>
          <w:fldChar w:fldCharType="end"/>
        </w:r>
        <w:r w:rsidRPr="00D51C6F">
          <w:rPr>
            <w:rStyle w:val="Hyperlink"/>
            <w:rFonts w:eastAsia="SimSun"/>
            <w:noProof/>
            <w:szCs w:val="26"/>
            <w:rPrChange w:id="4248" w:author="Thảo Nguyễn Kim" w:date="2019-03-13T13:33:00Z">
              <w:rPr>
                <w:rStyle w:val="Hyperlink"/>
                <w:rFonts w:eastAsia="SimSun"/>
                <w:noProof/>
              </w:rPr>
            </w:rPrChange>
          </w:rPr>
          <w:fldChar w:fldCharType="end"/>
        </w:r>
      </w:ins>
    </w:p>
    <w:p w14:paraId="1006B8CC" w14:textId="77777777" w:rsidR="002F7E70" w:rsidRPr="00D51C6F" w:rsidRDefault="002F7E70">
      <w:pPr>
        <w:pStyle w:val="TableofFigures"/>
        <w:tabs>
          <w:tab w:val="right" w:leader="dot" w:pos="8895"/>
        </w:tabs>
        <w:spacing w:line="360" w:lineRule="auto"/>
        <w:rPr>
          <w:ins w:id="4249" w:author="Thảo Nguyễn Kim" w:date="2019-03-13T13:32:00Z"/>
          <w:rFonts w:eastAsiaTheme="minorEastAsia"/>
          <w:noProof/>
          <w:szCs w:val="26"/>
          <w:lang w:val="en-US"/>
          <w:rPrChange w:id="4250" w:author="Thảo Nguyễn Kim" w:date="2019-03-13T13:33:00Z">
            <w:rPr>
              <w:ins w:id="4251" w:author="Thảo Nguyễn Kim" w:date="2019-03-13T13:32:00Z"/>
              <w:rFonts w:asciiTheme="minorHAnsi" w:eastAsiaTheme="minorEastAsia" w:hAnsiTheme="minorHAnsi" w:cstheme="minorBidi"/>
              <w:noProof/>
              <w:sz w:val="22"/>
              <w:lang w:val="en-US"/>
            </w:rPr>
          </w:rPrChange>
        </w:rPr>
        <w:pPrChange w:id="4252" w:author="Thảo Nguyễn Kim" w:date="2019-03-13T13:33:00Z">
          <w:pPr>
            <w:pStyle w:val="TableofFigures"/>
            <w:tabs>
              <w:tab w:val="right" w:leader="dot" w:pos="8895"/>
            </w:tabs>
          </w:pPr>
        </w:pPrChange>
      </w:pPr>
      <w:ins w:id="4253" w:author="Thảo Nguyễn Kim" w:date="2019-03-13T13:32:00Z">
        <w:r w:rsidRPr="00D51C6F">
          <w:rPr>
            <w:rStyle w:val="Hyperlink"/>
            <w:rFonts w:eastAsia="SimSun"/>
            <w:noProof/>
            <w:szCs w:val="26"/>
            <w:rPrChange w:id="4254" w:author="Thảo Nguyễn Kim" w:date="2019-03-13T13:33:00Z">
              <w:rPr>
                <w:rStyle w:val="Hyperlink"/>
                <w:rFonts w:eastAsia="SimSun"/>
                <w:noProof/>
              </w:rPr>
            </w:rPrChange>
          </w:rPr>
          <w:fldChar w:fldCharType="begin"/>
        </w:r>
        <w:r w:rsidRPr="00D51C6F">
          <w:rPr>
            <w:rStyle w:val="Hyperlink"/>
            <w:rFonts w:eastAsia="SimSun"/>
            <w:noProof/>
            <w:szCs w:val="26"/>
            <w:rPrChange w:id="4255" w:author="Thảo Nguyễn Kim" w:date="2019-03-13T13:33:00Z">
              <w:rPr>
                <w:rStyle w:val="Hyperlink"/>
                <w:rFonts w:eastAsia="SimSun"/>
                <w:noProof/>
              </w:rPr>
            </w:rPrChange>
          </w:rPr>
          <w:instrText xml:space="preserve"> </w:instrText>
        </w:r>
        <w:r w:rsidRPr="00D51C6F">
          <w:rPr>
            <w:noProof/>
            <w:szCs w:val="26"/>
            <w:rPrChange w:id="4256" w:author="Thảo Nguyễn Kim" w:date="2019-03-13T13:33:00Z">
              <w:rPr>
                <w:noProof/>
              </w:rPr>
            </w:rPrChange>
          </w:rPr>
          <w:instrText>HYPERLINK \l "_Toc3376437"</w:instrText>
        </w:r>
        <w:r w:rsidRPr="00D51C6F">
          <w:rPr>
            <w:rStyle w:val="Hyperlink"/>
            <w:rFonts w:eastAsia="SimSun"/>
            <w:noProof/>
            <w:szCs w:val="26"/>
            <w:rPrChange w:id="4257"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258" w:author="Thảo Nguyễn Kim" w:date="2019-03-13T13:33:00Z">
              <w:rPr>
                <w:rStyle w:val="Hyperlink"/>
                <w:rFonts w:eastAsia="SimSun"/>
                <w:noProof/>
              </w:rPr>
            </w:rPrChange>
          </w:rPr>
          <w:fldChar w:fldCharType="separate"/>
        </w:r>
        <w:r w:rsidRPr="00D51C6F">
          <w:rPr>
            <w:rStyle w:val="Hyperlink"/>
            <w:rFonts w:eastAsia="SimSun"/>
            <w:noProof/>
            <w:szCs w:val="26"/>
            <w:rPrChange w:id="4259" w:author="Thảo Nguyễn Kim" w:date="2019-03-13T13:33:00Z">
              <w:rPr>
                <w:rStyle w:val="Hyperlink"/>
                <w:rFonts w:eastAsia="SimSun"/>
                <w:noProof/>
              </w:rPr>
            </w:rPrChange>
          </w:rPr>
          <w:t>Hình 6.8 - Giao diện của Workspace Quản lý đăt book.</w:t>
        </w:r>
        <w:r w:rsidRPr="00D51C6F">
          <w:rPr>
            <w:noProof/>
            <w:webHidden/>
            <w:szCs w:val="26"/>
            <w:rPrChange w:id="4260" w:author="Thảo Nguyễn Kim" w:date="2019-03-13T13:33:00Z">
              <w:rPr>
                <w:noProof/>
                <w:webHidden/>
              </w:rPr>
            </w:rPrChange>
          </w:rPr>
          <w:tab/>
        </w:r>
        <w:r w:rsidRPr="00D51C6F">
          <w:rPr>
            <w:noProof/>
            <w:webHidden/>
            <w:szCs w:val="26"/>
            <w:rPrChange w:id="4261" w:author="Thảo Nguyễn Kim" w:date="2019-03-13T13:33:00Z">
              <w:rPr>
                <w:noProof/>
                <w:webHidden/>
              </w:rPr>
            </w:rPrChange>
          </w:rPr>
          <w:fldChar w:fldCharType="begin"/>
        </w:r>
        <w:r w:rsidRPr="00D51C6F">
          <w:rPr>
            <w:noProof/>
            <w:webHidden/>
            <w:szCs w:val="26"/>
            <w:rPrChange w:id="4262" w:author="Thảo Nguyễn Kim" w:date="2019-03-13T13:33:00Z">
              <w:rPr>
                <w:noProof/>
                <w:webHidden/>
              </w:rPr>
            </w:rPrChange>
          </w:rPr>
          <w:instrText xml:space="preserve"> PAGEREF _Toc3376437 \h </w:instrText>
        </w:r>
      </w:ins>
      <w:r w:rsidRPr="00D51C6F">
        <w:rPr>
          <w:noProof/>
          <w:webHidden/>
          <w:szCs w:val="26"/>
          <w:rPrChange w:id="4263" w:author="Thảo Nguyễn Kim" w:date="2019-03-13T13:33:00Z">
            <w:rPr>
              <w:noProof/>
              <w:webHidden/>
              <w:szCs w:val="26"/>
            </w:rPr>
          </w:rPrChange>
        </w:rPr>
      </w:r>
      <w:r w:rsidRPr="00D51C6F">
        <w:rPr>
          <w:noProof/>
          <w:webHidden/>
          <w:szCs w:val="26"/>
          <w:rPrChange w:id="4264" w:author="Thảo Nguyễn Kim" w:date="2019-03-13T13:33:00Z">
            <w:rPr>
              <w:noProof/>
              <w:webHidden/>
            </w:rPr>
          </w:rPrChange>
        </w:rPr>
        <w:fldChar w:fldCharType="separate"/>
      </w:r>
      <w:ins w:id="4265" w:author="Thảo Nguyễn Kim" w:date="2019-03-13T13:33:00Z">
        <w:r w:rsidRPr="00D51C6F">
          <w:rPr>
            <w:noProof/>
            <w:webHidden/>
            <w:szCs w:val="26"/>
            <w:rPrChange w:id="4266" w:author="Thảo Nguyễn Kim" w:date="2019-03-13T13:33:00Z">
              <w:rPr>
                <w:noProof/>
                <w:webHidden/>
              </w:rPr>
            </w:rPrChange>
          </w:rPr>
          <w:t>94</w:t>
        </w:r>
      </w:ins>
      <w:ins w:id="4267" w:author="Thảo Nguyễn Kim" w:date="2019-03-13T13:32:00Z">
        <w:r w:rsidRPr="00D51C6F">
          <w:rPr>
            <w:noProof/>
            <w:webHidden/>
            <w:szCs w:val="26"/>
            <w:rPrChange w:id="4268" w:author="Thảo Nguyễn Kim" w:date="2019-03-13T13:33:00Z">
              <w:rPr>
                <w:noProof/>
                <w:webHidden/>
              </w:rPr>
            </w:rPrChange>
          </w:rPr>
          <w:fldChar w:fldCharType="end"/>
        </w:r>
        <w:r w:rsidRPr="00D51C6F">
          <w:rPr>
            <w:rStyle w:val="Hyperlink"/>
            <w:rFonts w:eastAsia="SimSun"/>
            <w:noProof/>
            <w:szCs w:val="26"/>
            <w:rPrChange w:id="4269" w:author="Thảo Nguyễn Kim" w:date="2019-03-13T13:33:00Z">
              <w:rPr>
                <w:rStyle w:val="Hyperlink"/>
                <w:rFonts w:eastAsia="SimSun"/>
                <w:noProof/>
              </w:rPr>
            </w:rPrChange>
          </w:rPr>
          <w:fldChar w:fldCharType="end"/>
        </w:r>
      </w:ins>
    </w:p>
    <w:p w14:paraId="6CEC2A2C" w14:textId="77777777" w:rsidR="002F7E70" w:rsidRPr="00D51C6F" w:rsidRDefault="002F7E70">
      <w:pPr>
        <w:pStyle w:val="TableofFigures"/>
        <w:tabs>
          <w:tab w:val="right" w:leader="dot" w:pos="8895"/>
        </w:tabs>
        <w:spacing w:line="360" w:lineRule="auto"/>
        <w:rPr>
          <w:ins w:id="4270" w:author="Thảo Nguyễn Kim" w:date="2019-03-13T13:32:00Z"/>
          <w:rFonts w:eastAsiaTheme="minorEastAsia"/>
          <w:noProof/>
          <w:szCs w:val="26"/>
          <w:lang w:val="en-US"/>
          <w:rPrChange w:id="4271" w:author="Thảo Nguyễn Kim" w:date="2019-03-13T13:33:00Z">
            <w:rPr>
              <w:ins w:id="4272" w:author="Thảo Nguyễn Kim" w:date="2019-03-13T13:32:00Z"/>
              <w:rFonts w:asciiTheme="minorHAnsi" w:eastAsiaTheme="minorEastAsia" w:hAnsiTheme="minorHAnsi" w:cstheme="minorBidi"/>
              <w:noProof/>
              <w:sz w:val="22"/>
              <w:lang w:val="en-US"/>
            </w:rPr>
          </w:rPrChange>
        </w:rPr>
        <w:pPrChange w:id="4273" w:author="Thảo Nguyễn Kim" w:date="2019-03-13T13:33:00Z">
          <w:pPr>
            <w:pStyle w:val="TableofFigures"/>
            <w:tabs>
              <w:tab w:val="right" w:leader="dot" w:pos="8895"/>
            </w:tabs>
          </w:pPr>
        </w:pPrChange>
      </w:pPr>
      <w:ins w:id="4274" w:author="Thảo Nguyễn Kim" w:date="2019-03-13T13:32:00Z">
        <w:r w:rsidRPr="00D51C6F">
          <w:rPr>
            <w:rStyle w:val="Hyperlink"/>
            <w:rFonts w:eastAsia="SimSun"/>
            <w:noProof/>
            <w:szCs w:val="26"/>
            <w:rPrChange w:id="4275" w:author="Thảo Nguyễn Kim" w:date="2019-03-13T13:33:00Z">
              <w:rPr>
                <w:rStyle w:val="Hyperlink"/>
                <w:rFonts w:eastAsia="SimSun"/>
                <w:noProof/>
              </w:rPr>
            </w:rPrChange>
          </w:rPr>
          <w:fldChar w:fldCharType="begin"/>
        </w:r>
        <w:r w:rsidRPr="00D51C6F">
          <w:rPr>
            <w:rStyle w:val="Hyperlink"/>
            <w:rFonts w:eastAsia="SimSun"/>
            <w:noProof/>
            <w:szCs w:val="26"/>
            <w:rPrChange w:id="4276" w:author="Thảo Nguyễn Kim" w:date="2019-03-13T13:33:00Z">
              <w:rPr>
                <w:rStyle w:val="Hyperlink"/>
                <w:rFonts w:eastAsia="SimSun"/>
                <w:noProof/>
              </w:rPr>
            </w:rPrChange>
          </w:rPr>
          <w:instrText xml:space="preserve"> </w:instrText>
        </w:r>
        <w:r w:rsidRPr="00D51C6F">
          <w:rPr>
            <w:noProof/>
            <w:szCs w:val="26"/>
            <w:rPrChange w:id="4277" w:author="Thảo Nguyễn Kim" w:date="2019-03-13T13:33:00Z">
              <w:rPr>
                <w:noProof/>
              </w:rPr>
            </w:rPrChange>
          </w:rPr>
          <w:instrText>HYPERLINK \l "_Toc3376438"</w:instrText>
        </w:r>
        <w:r w:rsidRPr="00D51C6F">
          <w:rPr>
            <w:rStyle w:val="Hyperlink"/>
            <w:rFonts w:eastAsia="SimSun"/>
            <w:noProof/>
            <w:szCs w:val="26"/>
            <w:rPrChange w:id="4278"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279" w:author="Thảo Nguyễn Kim" w:date="2019-03-13T13:33:00Z">
              <w:rPr>
                <w:rStyle w:val="Hyperlink"/>
                <w:rFonts w:eastAsia="SimSun"/>
                <w:noProof/>
              </w:rPr>
            </w:rPrChange>
          </w:rPr>
          <w:fldChar w:fldCharType="separate"/>
        </w:r>
        <w:r w:rsidRPr="00D51C6F">
          <w:rPr>
            <w:rStyle w:val="Hyperlink"/>
            <w:rFonts w:eastAsia="SimSun"/>
            <w:noProof/>
            <w:szCs w:val="26"/>
            <w:rPrChange w:id="4280" w:author="Thảo Nguyễn Kim" w:date="2019-03-13T13:33:00Z">
              <w:rPr>
                <w:rStyle w:val="Hyperlink"/>
                <w:rFonts w:eastAsia="SimSun"/>
                <w:noProof/>
              </w:rPr>
            </w:rPrChange>
          </w:rPr>
          <w:t>Hình 6.9 - Giao diện để chỉnh sửa nghiệp vụ addbook.</w:t>
        </w:r>
        <w:r w:rsidRPr="00D51C6F">
          <w:rPr>
            <w:noProof/>
            <w:webHidden/>
            <w:szCs w:val="26"/>
            <w:rPrChange w:id="4281" w:author="Thảo Nguyễn Kim" w:date="2019-03-13T13:33:00Z">
              <w:rPr>
                <w:noProof/>
                <w:webHidden/>
              </w:rPr>
            </w:rPrChange>
          </w:rPr>
          <w:tab/>
        </w:r>
        <w:r w:rsidRPr="00D51C6F">
          <w:rPr>
            <w:noProof/>
            <w:webHidden/>
            <w:szCs w:val="26"/>
            <w:rPrChange w:id="4282" w:author="Thảo Nguyễn Kim" w:date="2019-03-13T13:33:00Z">
              <w:rPr>
                <w:noProof/>
                <w:webHidden/>
              </w:rPr>
            </w:rPrChange>
          </w:rPr>
          <w:fldChar w:fldCharType="begin"/>
        </w:r>
        <w:r w:rsidRPr="00D51C6F">
          <w:rPr>
            <w:noProof/>
            <w:webHidden/>
            <w:szCs w:val="26"/>
            <w:rPrChange w:id="4283" w:author="Thảo Nguyễn Kim" w:date="2019-03-13T13:33:00Z">
              <w:rPr>
                <w:noProof/>
                <w:webHidden/>
              </w:rPr>
            </w:rPrChange>
          </w:rPr>
          <w:instrText xml:space="preserve"> PAGEREF _Toc3376438 \h </w:instrText>
        </w:r>
      </w:ins>
      <w:r w:rsidRPr="00D51C6F">
        <w:rPr>
          <w:noProof/>
          <w:webHidden/>
          <w:szCs w:val="26"/>
          <w:rPrChange w:id="4284" w:author="Thảo Nguyễn Kim" w:date="2019-03-13T13:33:00Z">
            <w:rPr>
              <w:noProof/>
              <w:webHidden/>
              <w:szCs w:val="26"/>
            </w:rPr>
          </w:rPrChange>
        </w:rPr>
      </w:r>
      <w:r w:rsidRPr="00D51C6F">
        <w:rPr>
          <w:noProof/>
          <w:webHidden/>
          <w:szCs w:val="26"/>
          <w:rPrChange w:id="4285" w:author="Thảo Nguyễn Kim" w:date="2019-03-13T13:33:00Z">
            <w:rPr>
              <w:noProof/>
              <w:webHidden/>
            </w:rPr>
          </w:rPrChange>
        </w:rPr>
        <w:fldChar w:fldCharType="separate"/>
      </w:r>
      <w:ins w:id="4286" w:author="Thảo Nguyễn Kim" w:date="2019-03-13T13:33:00Z">
        <w:r w:rsidRPr="00D51C6F">
          <w:rPr>
            <w:noProof/>
            <w:webHidden/>
            <w:szCs w:val="26"/>
            <w:rPrChange w:id="4287" w:author="Thảo Nguyễn Kim" w:date="2019-03-13T13:33:00Z">
              <w:rPr>
                <w:noProof/>
                <w:webHidden/>
              </w:rPr>
            </w:rPrChange>
          </w:rPr>
          <w:t>94</w:t>
        </w:r>
      </w:ins>
      <w:ins w:id="4288" w:author="Thảo Nguyễn Kim" w:date="2019-03-13T13:32:00Z">
        <w:r w:rsidRPr="00D51C6F">
          <w:rPr>
            <w:noProof/>
            <w:webHidden/>
            <w:szCs w:val="26"/>
            <w:rPrChange w:id="4289" w:author="Thảo Nguyễn Kim" w:date="2019-03-13T13:33:00Z">
              <w:rPr>
                <w:noProof/>
                <w:webHidden/>
              </w:rPr>
            </w:rPrChange>
          </w:rPr>
          <w:fldChar w:fldCharType="end"/>
        </w:r>
        <w:r w:rsidRPr="00D51C6F">
          <w:rPr>
            <w:rStyle w:val="Hyperlink"/>
            <w:rFonts w:eastAsia="SimSun"/>
            <w:noProof/>
            <w:szCs w:val="26"/>
            <w:rPrChange w:id="4290" w:author="Thảo Nguyễn Kim" w:date="2019-03-13T13:33:00Z">
              <w:rPr>
                <w:rStyle w:val="Hyperlink"/>
                <w:rFonts w:eastAsia="SimSun"/>
                <w:noProof/>
              </w:rPr>
            </w:rPrChange>
          </w:rPr>
          <w:fldChar w:fldCharType="end"/>
        </w:r>
      </w:ins>
    </w:p>
    <w:p w14:paraId="3B1ABF70" w14:textId="77777777" w:rsidR="002F7E70" w:rsidRPr="00D51C6F" w:rsidRDefault="002F7E70">
      <w:pPr>
        <w:pStyle w:val="TableofFigures"/>
        <w:tabs>
          <w:tab w:val="right" w:leader="dot" w:pos="8895"/>
        </w:tabs>
        <w:spacing w:line="360" w:lineRule="auto"/>
        <w:rPr>
          <w:ins w:id="4291" w:author="Thảo Nguyễn Kim" w:date="2019-03-13T13:32:00Z"/>
          <w:rFonts w:eastAsiaTheme="minorEastAsia"/>
          <w:noProof/>
          <w:szCs w:val="26"/>
          <w:lang w:val="en-US"/>
          <w:rPrChange w:id="4292" w:author="Thảo Nguyễn Kim" w:date="2019-03-13T13:33:00Z">
            <w:rPr>
              <w:ins w:id="4293" w:author="Thảo Nguyễn Kim" w:date="2019-03-13T13:32:00Z"/>
              <w:rFonts w:asciiTheme="minorHAnsi" w:eastAsiaTheme="minorEastAsia" w:hAnsiTheme="minorHAnsi" w:cstheme="minorBidi"/>
              <w:noProof/>
              <w:sz w:val="22"/>
              <w:lang w:val="en-US"/>
            </w:rPr>
          </w:rPrChange>
        </w:rPr>
        <w:pPrChange w:id="4294" w:author="Thảo Nguyễn Kim" w:date="2019-03-13T13:33:00Z">
          <w:pPr>
            <w:pStyle w:val="TableofFigures"/>
            <w:tabs>
              <w:tab w:val="right" w:leader="dot" w:pos="8895"/>
            </w:tabs>
          </w:pPr>
        </w:pPrChange>
      </w:pPr>
      <w:ins w:id="4295" w:author="Thảo Nguyễn Kim" w:date="2019-03-13T13:32:00Z">
        <w:r w:rsidRPr="00D51C6F">
          <w:rPr>
            <w:rStyle w:val="Hyperlink"/>
            <w:rFonts w:eastAsia="SimSun"/>
            <w:noProof/>
            <w:szCs w:val="26"/>
            <w:rPrChange w:id="4296" w:author="Thảo Nguyễn Kim" w:date="2019-03-13T13:33:00Z">
              <w:rPr>
                <w:rStyle w:val="Hyperlink"/>
                <w:rFonts w:eastAsia="SimSun"/>
                <w:noProof/>
              </w:rPr>
            </w:rPrChange>
          </w:rPr>
          <w:fldChar w:fldCharType="begin"/>
        </w:r>
        <w:r w:rsidRPr="00D51C6F">
          <w:rPr>
            <w:rStyle w:val="Hyperlink"/>
            <w:rFonts w:eastAsia="SimSun"/>
            <w:noProof/>
            <w:szCs w:val="26"/>
            <w:rPrChange w:id="4297" w:author="Thảo Nguyễn Kim" w:date="2019-03-13T13:33:00Z">
              <w:rPr>
                <w:rStyle w:val="Hyperlink"/>
                <w:rFonts w:eastAsia="SimSun"/>
                <w:noProof/>
              </w:rPr>
            </w:rPrChange>
          </w:rPr>
          <w:instrText xml:space="preserve"> </w:instrText>
        </w:r>
        <w:r w:rsidRPr="00D51C6F">
          <w:rPr>
            <w:noProof/>
            <w:szCs w:val="26"/>
            <w:rPrChange w:id="4298" w:author="Thảo Nguyễn Kim" w:date="2019-03-13T13:33:00Z">
              <w:rPr>
                <w:noProof/>
              </w:rPr>
            </w:rPrChange>
          </w:rPr>
          <w:instrText>HYPERLINK \l "_Toc3376439"</w:instrText>
        </w:r>
        <w:r w:rsidRPr="00D51C6F">
          <w:rPr>
            <w:rStyle w:val="Hyperlink"/>
            <w:rFonts w:eastAsia="SimSun"/>
            <w:noProof/>
            <w:szCs w:val="26"/>
            <w:rPrChange w:id="4299"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300" w:author="Thảo Nguyễn Kim" w:date="2019-03-13T13:33:00Z">
              <w:rPr>
                <w:rStyle w:val="Hyperlink"/>
                <w:rFonts w:eastAsia="SimSun"/>
                <w:noProof/>
              </w:rPr>
            </w:rPrChange>
          </w:rPr>
          <w:fldChar w:fldCharType="separate"/>
        </w:r>
        <w:r w:rsidRPr="00D51C6F">
          <w:rPr>
            <w:rStyle w:val="Hyperlink"/>
            <w:rFonts w:eastAsia="SimSun"/>
            <w:noProof/>
            <w:szCs w:val="26"/>
            <w:rPrChange w:id="4301" w:author="Thảo Nguyễn Kim" w:date="2019-03-13T13:33:00Z">
              <w:rPr>
                <w:rStyle w:val="Hyperlink"/>
                <w:rFonts w:eastAsia="SimSun"/>
                <w:noProof/>
              </w:rPr>
            </w:rPrChange>
          </w:rPr>
          <w:t>Hình 6.10 - Giao diện sau khi chỉnh Addbook</w:t>
        </w:r>
        <w:r w:rsidRPr="00D51C6F">
          <w:rPr>
            <w:noProof/>
            <w:webHidden/>
            <w:szCs w:val="26"/>
            <w:rPrChange w:id="4302" w:author="Thảo Nguyễn Kim" w:date="2019-03-13T13:33:00Z">
              <w:rPr>
                <w:noProof/>
                <w:webHidden/>
              </w:rPr>
            </w:rPrChange>
          </w:rPr>
          <w:tab/>
        </w:r>
        <w:r w:rsidRPr="00D51C6F">
          <w:rPr>
            <w:noProof/>
            <w:webHidden/>
            <w:szCs w:val="26"/>
            <w:rPrChange w:id="4303" w:author="Thảo Nguyễn Kim" w:date="2019-03-13T13:33:00Z">
              <w:rPr>
                <w:noProof/>
                <w:webHidden/>
              </w:rPr>
            </w:rPrChange>
          </w:rPr>
          <w:fldChar w:fldCharType="begin"/>
        </w:r>
        <w:r w:rsidRPr="00D51C6F">
          <w:rPr>
            <w:noProof/>
            <w:webHidden/>
            <w:szCs w:val="26"/>
            <w:rPrChange w:id="4304" w:author="Thảo Nguyễn Kim" w:date="2019-03-13T13:33:00Z">
              <w:rPr>
                <w:noProof/>
                <w:webHidden/>
              </w:rPr>
            </w:rPrChange>
          </w:rPr>
          <w:instrText xml:space="preserve"> PAGEREF _Toc3376439 \h </w:instrText>
        </w:r>
      </w:ins>
      <w:r w:rsidRPr="00D51C6F">
        <w:rPr>
          <w:noProof/>
          <w:webHidden/>
          <w:szCs w:val="26"/>
          <w:rPrChange w:id="4305" w:author="Thảo Nguyễn Kim" w:date="2019-03-13T13:33:00Z">
            <w:rPr>
              <w:noProof/>
              <w:webHidden/>
              <w:szCs w:val="26"/>
            </w:rPr>
          </w:rPrChange>
        </w:rPr>
      </w:r>
      <w:r w:rsidRPr="00D51C6F">
        <w:rPr>
          <w:noProof/>
          <w:webHidden/>
          <w:szCs w:val="26"/>
          <w:rPrChange w:id="4306" w:author="Thảo Nguyễn Kim" w:date="2019-03-13T13:33:00Z">
            <w:rPr>
              <w:noProof/>
              <w:webHidden/>
            </w:rPr>
          </w:rPrChange>
        </w:rPr>
        <w:fldChar w:fldCharType="separate"/>
      </w:r>
      <w:ins w:id="4307" w:author="Thảo Nguyễn Kim" w:date="2019-03-13T13:33:00Z">
        <w:r w:rsidRPr="00D51C6F">
          <w:rPr>
            <w:noProof/>
            <w:webHidden/>
            <w:szCs w:val="26"/>
            <w:rPrChange w:id="4308" w:author="Thảo Nguyễn Kim" w:date="2019-03-13T13:33:00Z">
              <w:rPr>
                <w:noProof/>
                <w:webHidden/>
              </w:rPr>
            </w:rPrChange>
          </w:rPr>
          <w:t>95</w:t>
        </w:r>
      </w:ins>
      <w:ins w:id="4309" w:author="Thảo Nguyễn Kim" w:date="2019-03-13T13:32:00Z">
        <w:r w:rsidRPr="00D51C6F">
          <w:rPr>
            <w:noProof/>
            <w:webHidden/>
            <w:szCs w:val="26"/>
            <w:rPrChange w:id="4310" w:author="Thảo Nguyễn Kim" w:date="2019-03-13T13:33:00Z">
              <w:rPr>
                <w:noProof/>
                <w:webHidden/>
              </w:rPr>
            </w:rPrChange>
          </w:rPr>
          <w:fldChar w:fldCharType="end"/>
        </w:r>
        <w:r w:rsidRPr="00D51C6F">
          <w:rPr>
            <w:rStyle w:val="Hyperlink"/>
            <w:rFonts w:eastAsia="SimSun"/>
            <w:noProof/>
            <w:szCs w:val="26"/>
            <w:rPrChange w:id="4311" w:author="Thảo Nguyễn Kim" w:date="2019-03-13T13:33:00Z">
              <w:rPr>
                <w:rStyle w:val="Hyperlink"/>
                <w:rFonts w:eastAsia="SimSun"/>
                <w:noProof/>
              </w:rPr>
            </w:rPrChange>
          </w:rPr>
          <w:fldChar w:fldCharType="end"/>
        </w:r>
      </w:ins>
    </w:p>
    <w:p w14:paraId="0C2F036F" w14:textId="77777777" w:rsidR="002F7E70" w:rsidRPr="00D51C6F" w:rsidRDefault="002F7E70">
      <w:pPr>
        <w:pStyle w:val="TableofFigures"/>
        <w:tabs>
          <w:tab w:val="right" w:leader="dot" w:pos="8895"/>
        </w:tabs>
        <w:spacing w:line="360" w:lineRule="auto"/>
        <w:rPr>
          <w:ins w:id="4312" w:author="Thảo Nguyễn Kim" w:date="2019-03-13T13:32:00Z"/>
          <w:rFonts w:eastAsiaTheme="minorEastAsia"/>
          <w:noProof/>
          <w:szCs w:val="26"/>
          <w:lang w:val="en-US"/>
          <w:rPrChange w:id="4313" w:author="Thảo Nguyễn Kim" w:date="2019-03-13T13:33:00Z">
            <w:rPr>
              <w:ins w:id="4314" w:author="Thảo Nguyễn Kim" w:date="2019-03-13T13:32:00Z"/>
              <w:rFonts w:asciiTheme="minorHAnsi" w:eastAsiaTheme="minorEastAsia" w:hAnsiTheme="minorHAnsi" w:cstheme="minorBidi"/>
              <w:noProof/>
              <w:sz w:val="22"/>
              <w:lang w:val="en-US"/>
            </w:rPr>
          </w:rPrChange>
        </w:rPr>
        <w:pPrChange w:id="4315" w:author="Thảo Nguyễn Kim" w:date="2019-03-13T13:33:00Z">
          <w:pPr>
            <w:pStyle w:val="TableofFigures"/>
            <w:tabs>
              <w:tab w:val="right" w:leader="dot" w:pos="8895"/>
            </w:tabs>
          </w:pPr>
        </w:pPrChange>
      </w:pPr>
      <w:ins w:id="4316" w:author="Thảo Nguyễn Kim" w:date="2019-03-13T13:32:00Z">
        <w:r w:rsidRPr="00D51C6F">
          <w:rPr>
            <w:rStyle w:val="Hyperlink"/>
            <w:rFonts w:eastAsia="SimSun"/>
            <w:noProof/>
            <w:szCs w:val="26"/>
            <w:rPrChange w:id="4317" w:author="Thảo Nguyễn Kim" w:date="2019-03-13T13:33:00Z">
              <w:rPr>
                <w:rStyle w:val="Hyperlink"/>
                <w:rFonts w:eastAsia="SimSun"/>
                <w:noProof/>
              </w:rPr>
            </w:rPrChange>
          </w:rPr>
          <w:fldChar w:fldCharType="begin"/>
        </w:r>
        <w:r w:rsidRPr="00D51C6F">
          <w:rPr>
            <w:rStyle w:val="Hyperlink"/>
            <w:rFonts w:eastAsia="SimSun"/>
            <w:noProof/>
            <w:szCs w:val="26"/>
            <w:rPrChange w:id="4318" w:author="Thảo Nguyễn Kim" w:date="2019-03-13T13:33:00Z">
              <w:rPr>
                <w:rStyle w:val="Hyperlink"/>
                <w:rFonts w:eastAsia="SimSun"/>
                <w:noProof/>
              </w:rPr>
            </w:rPrChange>
          </w:rPr>
          <w:instrText xml:space="preserve"> </w:instrText>
        </w:r>
        <w:r w:rsidRPr="00D51C6F">
          <w:rPr>
            <w:noProof/>
            <w:szCs w:val="26"/>
            <w:rPrChange w:id="4319" w:author="Thảo Nguyễn Kim" w:date="2019-03-13T13:33:00Z">
              <w:rPr>
                <w:noProof/>
              </w:rPr>
            </w:rPrChange>
          </w:rPr>
          <w:instrText>HYPERLINK \l "_Toc3376440"</w:instrText>
        </w:r>
        <w:r w:rsidRPr="00D51C6F">
          <w:rPr>
            <w:rStyle w:val="Hyperlink"/>
            <w:rFonts w:eastAsia="SimSun"/>
            <w:noProof/>
            <w:szCs w:val="26"/>
            <w:rPrChange w:id="4320" w:author="Thảo Nguyễn Kim" w:date="2019-03-13T13:33:00Z">
              <w:rPr>
                <w:rStyle w:val="Hyperlink"/>
                <w:rFonts w:eastAsia="SimSun"/>
                <w:noProof/>
              </w:rPr>
            </w:rPrChange>
          </w:rPr>
          <w:instrText xml:space="preserve"> </w:instrText>
        </w:r>
        <w:r w:rsidRPr="00D51C6F">
          <w:rPr>
            <w:rStyle w:val="Hyperlink"/>
            <w:rFonts w:eastAsia="SimSun"/>
            <w:noProof/>
            <w:szCs w:val="26"/>
            <w:rPrChange w:id="4321" w:author="Thảo Nguyễn Kim" w:date="2019-03-13T13:33:00Z">
              <w:rPr>
                <w:rStyle w:val="Hyperlink"/>
                <w:rFonts w:eastAsia="SimSun"/>
                <w:noProof/>
              </w:rPr>
            </w:rPrChange>
          </w:rPr>
          <w:fldChar w:fldCharType="separate"/>
        </w:r>
        <w:r w:rsidRPr="00D51C6F">
          <w:rPr>
            <w:rStyle w:val="Hyperlink"/>
            <w:rFonts w:eastAsia="SimSun"/>
            <w:noProof/>
            <w:szCs w:val="26"/>
            <w:rPrChange w:id="4322" w:author="Thảo Nguyễn Kim" w:date="2019-03-13T13:33:00Z">
              <w:rPr>
                <w:rStyle w:val="Hyperlink"/>
                <w:rFonts w:eastAsia="SimSun"/>
                <w:noProof/>
              </w:rPr>
            </w:rPrChange>
          </w:rPr>
          <w:t>Hình 6.11 - Giao diện kết quả của listbook.</w:t>
        </w:r>
        <w:r w:rsidRPr="00D51C6F">
          <w:rPr>
            <w:noProof/>
            <w:webHidden/>
            <w:szCs w:val="26"/>
            <w:rPrChange w:id="4323" w:author="Thảo Nguyễn Kim" w:date="2019-03-13T13:33:00Z">
              <w:rPr>
                <w:noProof/>
                <w:webHidden/>
              </w:rPr>
            </w:rPrChange>
          </w:rPr>
          <w:tab/>
        </w:r>
        <w:r w:rsidRPr="00D51C6F">
          <w:rPr>
            <w:noProof/>
            <w:webHidden/>
            <w:szCs w:val="26"/>
            <w:rPrChange w:id="4324" w:author="Thảo Nguyễn Kim" w:date="2019-03-13T13:33:00Z">
              <w:rPr>
                <w:noProof/>
                <w:webHidden/>
              </w:rPr>
            </w:rPrChange>
          </w:rPr>
          <w:fldChar w:fldCharType="begin"/>
        </w:r>
        <w:r w:rsidRPr="00D51C6F">
          <w:rPr>
            <w:noProof/>
            <w:webHidden/>
            <w:szCs w:val="26"/>
            <w:rPrChange w:id="4325" w:author="Thảo Nguyễn Kim" w:date="2019-03-13T13:33:00Z">
              <w:rPr>
                <w:noProof/>
                <w:webHidden/>
              </w:rPr>
            </w:rPrChange>
          </w:rPr>
          <w:instrText xml:space="preserve"> PAGEREF _Toc3376440 \h </w:instrText>
        </w:r>
      </w:ins>
      <w:r w:rsidRPr="00D51C6F">
        <w:rPr>
          <w:noProof/>
          <w:webHidden/>
          <w:szCs w:val="26"/>
          <w:rPrChange w:id="4326" w:author="Thảo Nguyễn Kim" w:date="2019-03-13T13:33:00Z">
            <w:rPr>
              <w:noProof/>
              <w:webHidden/>
              <w:szCs w:val="26"/>
            </w:rPr>
          </w:rPrChange>
        </w:rPr>
      </w:r>
      <w:r w:rsidRPr="00D51C6F">
        <w:rPr>
          <w:noProof/>
          <w:webHidden/>
          <w:szCs w:val="26"/>
          <w:rPrChange w:id="4327" w:author="Thảo Nguyễn Kim" w:date="2019-03-13T13:33:00Z">
            <w:rPr>
              <w:noProof/>
              <w:webHidden/>
            </w:rPr>
          </w:rPrChange>
        </w:rPr>
        <w:fldChar w:fldCharType="separate"/>
      </w:r>
      <w:ins w:id="4328" w:author="Thảo Nguyễn Kim" w:date="2019-03-13T13:33:00Z">
        <w:r w:rsidRPr="00D51C6F">
          <w:rPr>
            <w:noProof/>
            <w:webHidden/>
            <w:szCs w:val="26"/>
            <w:rPrChange w:id="4329" w:author="Thảo Nguyễn Kim" w:date="2019-03-13T13:33:00Z">
              <w:rPr>
                <w:noProof/>
                <w:webHidden/>
              </w:rPr>
            </w:rPrChange>
          </w:rPr>
          <w:t>95</w:t>
        </w:r>
      </w:ins>
      <w:ins w:id="4330" w:author="Thảo Nguyễn Kim" w:date="2019-03-13T13:32:00Z">
        <w:r w:rsidRPr="00D51C6F">
          <w:rPr>
            <w:noProof/>
            <w:webHidden/>
            <w:szCs w:val="26"/>
            <w:rPrChange w:id="4331" w:author="Thảo Nguyễn Kim" w:date="2019-03-13T13:33:00Z">
              <w:rPr>
                <w:noProof/>
                <w:webHidden/>
              </w:rPr>
            </w:rPrChange>
          </w:rPr>
          <w:fldChar w:fldCharType="end"/>
        </w:r>
        <w:r w:rsidRPr="00D51C6F">
          <w:rPr>
            <w:rStyle w:val="Hyperlink"/>
            <w:rFonts w:eastAsia="SimSun"/>
            <w:noProof/>
            <w:szCs w:val="26"/>
            <w:rPrChange w:id="4332" w:author="Thảo Nguyễn Kim" w:date="2019-03-13T13:33:00Z">
              <w:rPr>
                <w:rStyle w:val="Hyperlink"/>
                <w:rFonts w:eastAsia="SimSun"/>
                <w:noProof/>
              </w:rPr>
            </w:rPrChange>
          </w:rPr>
          <w:fldChar w:fldCharType="end"/>
        </w:r>
      </w:ins>
    </w:p>
    <w:p w14:paraId="79F381EB" w14:textId="47C2B62B" w:rsidR="005F1357" w:rsidRPr="00D51C6F" w:rsidRDefault="002F7E70">
      <w:pPr>
        <w:spacing w:line="360" w:lineRule="auto"/>
        <w:rPr>
          <w:rFonts w:ascii="Times New Roman" w:hAnsi="Times New Roman"/>
          <w:sz w:val="26"/>
          <w:szCs w:val="26"/>
          <w:rPrChange w:id="4333" w:author="Thảo Nguyễn Kim" w:date="2019-03-13T13:33:00Z">
            <w:rPr/>
          </w:rPrChange>
        </w:rPr>
        <w:pPrChange w:id="4334" w:author="Thảo Nguyễn Kim" w:date="2019-03-13T13:33:00Z">
          <w:pPr/>
        </w:pPrChange>
      </w:pPr>
      <w:ins w:id="4335" w:author="Thảo Nguyễn Kim" w:date="2019-03-13T13:32:00Z">
        <w:r w:rsidRPr="00D51C6F">
          <w:rPr>
            <w:rFonts w:ascii="Times New Roman" w:hAnsi="Times New Roman"/>
            <w:sz w:val="26"/>
            <w:szCs w:val="26"/>
            <w:rPrChange w:id="4336" w:author="Thảo Nguyễn Kim" w:date="2019-03-13T13:33:00Z">
              <w:rPr/>
            </w:rPrChange>
          </w:rPr>
          <w:fldChar w:fldCharType="end"/>
        </w:r>
      </w:ins>
    </w:p>
    <w:p w14:paraId="0DCC1E78" w14:textId="34ACC0C3" w:rsidR="005F1357" w:rsidRPr="002F7E70" w:rsidDel="00E26B96" w:rsidRDefault="002F7E70">
      <w:pPr>
        <w:pStyle w:val="TableofFigures"/>
        <w:tabs>
          <w:tab w:val="right" w:leader="dot" w:pos="9111"/>
        </w:tabs>
        <w:spacing w:line="259" w:lineRule="auto"/>
        <w:jc w:val="left"/>
        <w:rPr>
          <w:del w:id="4337" w:author="Thảo Nguyễn Kim" w:date="2019-03-11T14:56:00Z"/>
          <w:rFonts w:ascii="Calibri" w:hAnsi="Calibri"/>
          <w:sz w:val="22"/>
          <w:szCs w:val="26"/>
          <w:rPrChange w:id="4338" w:author="Thảo Nguyễn Kim" w:date="2019-03-13T13:31:00Z">
            <w:rPr>
              <w:del w:id="4339" w:author="Thảo Nguyễn Kim" w:date="2019-03-11T14:56:00Z"/>
              <w:rFonts w:asciiTheme="minorHAnsi" w:eastAsiaTheme="minorEastAsia" w:hAnsiTheme="minorHAnsi" w:cstheme="minorBidi"/>
              <w:noProof/>
              <w:sz w:val="22"/>
            </w:rPr>
          </w:rPrChange>
        </w:rPr>
        <w:pPrChange w:id="4340" w:author="Thảo Nguyễn Kim" w:date="2019-03-13T13:31:00Z">
          <w:pPr>
            <w:pStyle w:val="TableofFigures"/>
            <w:tabs>
              <w:tab w:val="right" w:leader="dot" w:pos="9111"/>
            </w:tabs>
            <w:spacing w:line="360" w:lineRule="auto"/>
          </w:pPr>
        </w:pPrChange>
      </w:pPr>
      <w:ins w:id="4341" w:author="Thảo Nguyễn Kim" w:date="2019-03-13T13:31:00Z">
        <w:r>
          <w:rPr>
            <w:szCs w:val="26"/>
          </w:rPr>
          <w:br w:type="page"/>
        </w:r>
      </w:ins>
      <w:del w:id="4342" w:author="Thảo Nguyễn Kim" w:date="2019-03-13T13:31:00Z">
        <w:r w:rsidR="005F1357" w:rsidDel="002F7E70">
          <w:rPr>
            <w:szCs w:val="26"/>
          </w:rPr>
          <w:lastRenderedPageBreak/>
          <w:fldChar w:fldCharType="begin"/>
        </w:r>
        <w:r w:rsidR="005F1357" w:rsidDel="002F7E70">
          <w:rPr>
            <w:szCs w:val="26"/>
          </w:rPr>
          <w:delInstrText xml:space="preserve"> TOC \f A \h \z \t "Hình" \c </w:delInstrText>
        </w:r>
        <w:r w:rsidR="005F1357" w:rsidDel="002F7E70">
          <w:rPr>
            <w:szCs w:val="26"/>
          </w:rPr>
          <w:fldChar w:fldCharType="separate"/>
        </w:r>
      </w:del>
      <w:del w:id="4343" w:author="Thảo Nguyễn Kim" w:date="2019-03-11T14:56:00Z">
        <w:r w:rsidR="00532FCF" w:rsidDel="00E26B96">
          <w:rPr>
            <w:rStyle w:val="Hyperlink"/>
            <w:rFonts w:eastAsia="SimSun"/>
          </w:rPr>
          <w:fldChar w:fldCharType="begin"/>
        </w:r>
        <w:r w:rsidR="00532FCF" w:rsidDel="00E26B96">
          <w:rPr>
            <w:rStyle w:val="Hyperlink"/>
            <w:rFonts w:eastAsia="SimSun"/>
            <w:noProof/>
          </w:rPr>
          <w:delInstrText xml:space="preserve"> HYPERLINK \l "_Toc1998974" </w:delInstrText>
        </w:r>
        <w:r w:rsidR="00532FCF" w:rsidDel="00E26B96">
          <w:rPr>
            <w:rStyle w:val="Hyperlink"/>
            <w:rFonts w:eastAsia="SimSun"/>
          </w:rPr>
          <w:fldChar w:fldCharType="separate"/>
        </w:r>
        <w:r w:rsidR="005F1357" w:rsidRPr="00F8244B" w:rsidDel="00E26B96">
          <w:rPr>
            <w:rStyle w:val="Hyperlink"/>
            <w:rFonts w:eastAsia="SimSun"/>
            <w:noProof/>
          </w:rPr>
          <w:delText>Hình 3. 1 – Mô hình Microservices cho hệ thống xe [5]</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_Toc1998974 \h </w:delInstrText>
        </w:r>
        <w:r w:rsidR="005F1357" w:rsidDel="00E26B96">
          <w:rPr>
            <w:noProof/>
            <w:webHidden/>
          </w:rPr>
        </w:r>
        <w:r w:rsidR="005F1357" w:rsidDel="00E26B96">
          <w:rPr>
            <w:noProof/>
            <w:webHidden/>
          </w:rPr>
          <w:fldChar w:fldCharType="separate"/>
        </w:r>
        <w:r w:rsidR="005F1357" w:rsidDel="00E26B96">
          <w:rPr>
            <w:noProof/>
            <w:webHidden/>
          </w:rPr>
          <w:delText>25</w:delText>
        </w:r>
        <w:r w:rsidR="005F1357" w:rsidDel="00E26B96">
          <w:rPr>
            <w:noProof/>
            <w:webHidden/>
          </w:rPr>
          <w:fldChar w:fldCharType="end"/>
        </w:r>
        <w:r w:rsidR="00532FCF" w:rsidDel="00E26B96">
          <w:rPr>
            <w:noProof/>
          </w:rPr>
          <w:fldChar w:fldCharType="end"/>
        </w:r>
      </w:del>
    </w:p>
    <w:p w14:paraId="6AB98C13" w14:textId="7AE20C53" w:rsidR="005F1357" w:rsidDel="00E26B96" w:rsidRDefault="00532FCF">
      <w:pPr>
        <w:pStyle w:val="TableofFigures"/>
        <w:tabs>
          <w:tab w:val="right" w:leader="dot" w:pos="9111"/>
        </w:tabs>
        <w:spacing w:line="360" w:lineRule="auto"/>
        <w:rPr>
          <w:del w:id="4344" w:author="Thảo Nguyễn Kim" w:date="2019-03-11T14:56:00Z"/>
          <w:rFonts w:asciiTheme="minorHAnsi" w:eastAsiaTheme="minorEastAsia" w:hAnsiTheme="minorHAnsi" w:cstheme="minorBidi"/>
          <w:noProof/>
          <w:sz w:val="22"/>
        </w:rPr>
      </w:pPr>
      <w:del w:id="434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"_Toc1998975" </w:delInstrText>
        </w:r>
        <w:r w:rsidDel="00E26B96">
          <w:rPr>
            <w:rStyle w:val="Hyperlink"/>
            <w:rFonts w:eastAsia="SimSun"/>
          </w:rPr>
          <w:fldChar w:fldCharType="separate"/>
        </w:r>
        <w:r w:rsidR="005F1357" w:rsidRPr="00F8244B" w:rsidDel="00E26B96">
          <w:rPr>
            <w:rStyle w:val="Hyperlink"/>
            <w:rFonts w:eastAsia="SimSun"/>
            <w:noProof/>
          </w:rPr>
          <w:delText>Hình 3. 2-  Các loại Activity Camunda hỗ trợ [6]</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_Toc1998975 \h </w:delInstrText>
        </w:r>
        <w:r w:rsidR="005F1357" w:rsidDel="00E26B96">
          <w:rPr>
            <w:noProof/>
            <w:webHidden/>
          </w:rPr>
        </w:r>
        <w:r w:rsidR="005F1357" w:rsidDel="00E26B96">
          <w:rPr>
            <w:noProof/>
            <w:webHidden/>
          </w:rPr>
          <w:fldChar w:fldCharType="separate"/>
        </w:r>
        <w:r w:rsidR="005F1357" w:rsidDel="00E26B96">
          <w:rPr>
            <w:noProof/>
            <w:webHidden/>
          </w:rPr>
          <w:delText>29</w:delText>
        </w:r>
        <w:r w:rsidR="005F1357" w:rsidDel="00E26B96">
          <w:rPr>
            <w:noProof/>
            <w:webHidden/>
          </w:rPr>
          <w:fldChar w:fldCharType="end"/>
        </w:r>
        <w:r w:rsidDel="00E26B96">
          <w:rPr>
            <w:noProof/>
          </w:rPr>
          <w:fldChar w:fldCharType="end"/>
        </w:r>
      </w:del>
    </w:p>
    <w:p w14:paraId="6B3FB4BA" w14:textId="6217F695" w:rsidR="005F1357" w:rsidDel="00E26B96" w:rsidRDefault="00532FCF">
      <w:pPr>
        <w:pStyle w:val="TableofFigures"/>
        <w:tabs>
          <w:tab w:val="right" w:leader="dot" w:pos="9111"/>
        </w:tabs>
        <w:spacing w:line="360" w:lineRule="auto"/>
        <w:rPr>
          <w:del w:id="4346" w:author="Thảo Nguyễn Kim" w:date="2019-03-11T14:56:00Z"/>
          <w:rFonts w:asciiTheme="minorHAnsi" w:eastAsiaTheme="minorEastAsia" w:hAnsiTheme="minorHAnsi" w:cstheme="minorBidi"/>
          <w:noProof/>
          <w:sz w:val="22"/>
        </w:rPr>
      </w:pPr>
      <w:del w:id="434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"_Toc1998976" </w:delInstrText>
        </w:r>
        <w:r w:rsidDel="00E26B96">
          <w:rPr>
            <w:rStyle w:val="Hyperlink"/>
            <w:rFonts w:eastAsia="SimSun"/>
          </w:rPr>
          <w:fldChar w:fldCharType="separate"/>
        </w:r>
        <w:r w:rsidR="005F1357" w:rsidRPr="00F8244B" w:rsidDel="00E26B96">
          <w:rPr>
            <w:rStyle w:val="Hyperlink"/>
            <w:rFonts w:eastAsia="SimSun"/>
            <w:noProof/>
          </w:rPr>
          <w:delText>Hình 3. 3 – Các loại Gateways [6]</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_Toc1998976 \h </w:delInstrText>
        </w:r>
        <w:r w:rsidR="005F1357" w:rsidDel="00E26B96">
          <w:rPr>
            <w:noProof/>
            <w:webHidden/>
          </w:rPr>
        </w:r>
        <w:r w:rsidR="005F1357" w:rsidDel="00E26B96">
          <w:rPr>
            <w:noProof/>
            <w:webHidden/>
          </w:rPr>
          <w:fldChar w:fldCharType="separate"/>
        </w:r>
        <w:r w:rsidR="005F1357" w:rsidDel="00E26B96">
          <w:rPr>
            <w:noProof/>
            <w:webHidden/>
          </w:rPr>
          <w:delText>29</w:delText>
        </w:r>
        <w:r w:rsidR="005F1357" w:rsidDel="00E26B96">
          <w:rPr>
            <w:noProof/>
            <w:webHidden/>
          </w:rPr>
          <w:fldChar w:fldCharType="end"/>
        </w:r>
        <w:r w:rsidDel="00E26B96">
          <w:rPr>
            <w:noProof/>
          </w:rPr>
          <w:fldChar w:fldCharType="end"/>
        </w:r>
      </w:del>
    </w:p>
    <w:p w14:paraId="06053F22" w14:textId="4F0C5F49" w:rsidR="005F1357" w:rsidDel="00E26B96" w:rsidRDefault="00532FCF">
      <w:pPr>
        <w:pStyle w:val="TableofFigures"/>
        <w:tabs>
          <w:tab w:val="right" w:leader="dot" w:pos="9111"/>
        </w:tabs>
        <w:spacing w:line="360" w:lineRule="auto"/>
        <w:rPr>
          <w:del w:id="4348" w:author="Thảo Nguyễn Kim" w:date="2019-03-11T14:56:00Z"/>
          <w:rFonts w:asciiTheme="minorHAnsi" w:eastAsiaTheme="minorEastAsia" w:hAnsiTheme="minorHAnsi" w:cstheme="minorBidi"/>
          <w:noProof/>
          <w:sz w:val="22"/>
        </w:rPr>
      </w:pPr>
      <w:del w:id="434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"_Toc1998977" </w:delInstrText>
        </w:r>
        <w:r w:rsidDel="00E26B96">
          <w:rPr>
            <w:rStyle w:val="Hyperlink"/>
            <w:rFonts w:eastAsia="SimSun"/>
          </w:rPr>
          <w:fldChar w:fldCharType="separate"/>
        </w:r>
        <w:r w:rsidR="005F1357" w:rsidRPr="00F8244B" w:rsidDel="00E26B96">
          <w:rPr>
            <w:rStyle w:val="Hyperlink"/>
            <w:rFonts w:eastAsia="SimSun"/>
            <w:noProof/>
          </w:rPr>
          <w:delText>Hình 3. 4 – Các sự kiện được cài đặt trong Camunda [6]</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_Toc1998977 \h </w:delInstrText>
        </w:r>
        <w:r w:rsidR="005F1357" w:rsidDel="00E26B96">
          <w:rPr>
            <w:noProof/>
            <w:webHidden/>
          </w:rPr>
        </w:r>
        <w:r w:rsidR="005F1357" w:rsidDel="00E26B96">
          <w:rPr>
            <w:noProof/>
            <w:webHidden/>
          </w:rPr>
          <w:fldChar w:fldCharType="separate"/>
        </w:r>
        <w:r w:rsidR="005F1357" w:rsidDel="00E26B96">
          <w:rPr>
            <w:noProof/>
            <w:webHidden/>
          </w:rPr>
          <w:delText>31</w:delText>
        </w:r>
        <w:r w:rsidR="005F1357" w:rsidDel="00E26B96">
          <w:rPr>
            <w:noProof/>
            <w:webHidden/>
          </w:rPr>
          <w:fldChar w:fldCharType="end"/>
        </w:r>
        <w:r w:rsidDel="00E26B96">
          <w:rPr>
            <w:noProof/>
          </w:rPr>
          <w:fldChar w:fldCharType="end"/>
        </w:r>
      </w:del>
    </w:p>
    <w:p w14:paraId="12539CB3" w14:textId="0DD83D50" w:rsidR="005F1357" w:rsidDel="00E26B96" w:rsidRDefault="00532FCF">
      <w:pPr>
        <w:pStyle w:val="TableofFigures"/>
        <w:tabs>
          <w:tab w:val="right" w:leader="dot" w:pos="9111"/>
        </w:tabs>
        <w:spacing w:line="360" w:lineRule="auto"/>
        <w:rPr>
          <w:del w:id="4350" w:author="Thảo Nguyễn Kim" w:date="2019-03-11T14:56:00Z"/>
          <w:rFonts w:asciiTheme="minorHAnsi" w:eastAsiaTheme="minorEastAsia" w:hAnsiTheme="minorHAnsi" w:cstheme="minorBidi"/>
          <w:noProof/>
          <w:sz w:val="22"/>
        </w:rPr>
      </w:pPr>
      <w:del w:id="435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"_Toc1998978" </w:delInstrText>
        </w:r>
        <w:r w:rsidDel="00E26B96">
          <w:rPr>
            <w:rStyle w:val="Hyperlink"/>
            <w:rFonts w:eastAsia="SimSun"/>
          </w:rPr>
          <w:fldChar w:fldCharType="separate"/>
        </w:r>
        <w:r w:rsidR="005F1357" w:rsidRPr="00F8244B" w:rsidDel="00E26B96">
          <w:rPr>
            <w:rStyle w:val="Hyperlink"/>
            <w:rFonts w:eastAsia="SimSun"/>
            <w:noProof/>
          </w:rPr>
          <w:delText>Hình 3. 5 – Kiến trúc của Process Engine trong Camunda [4]</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_Toc1998978 \h </w:delInstrText>
        </w:r>
        <w:r w:rsidR="005F1357" w:rsidDel="00E26B96">
          <w:rPr>
            <w:noProof/>
            <w:webHidden/>
          </w:rPr>
        </w:r>
        <w:r w:rsidR="005F1357" w:rsidDel="00E26B96">
          <w:rPr>
            <w:noProof/>
            <w:webHidden/>
          </w:rPr>
          <w:fldChar w:fldCharType="separate"/>
        </w:r>
        <w:r w:rsidR="005F1357" w:rsidDel="00E26B96">
          <w:rPr>
            <w:noProof/>
            <w:webHidden/>
          </w:rPr>
          <w:delText>32</w:delText>
        </w:r>
        <w:r w:rsidR="005F1357" w:rsidDel="00E26B96">
          <w:rPr>
            <w:noProof/>
            <w:webHidden/>
          </w:rPr>
          <w:fldChar w:fldCharType="end"/>
        </w:r>
        <w:r w:rsidDel="00E26B96">
          <w:rPr>
            <w:noProof/>
          </w:rPr>
          <w:fldChar w:fldCharType="end"/>
        </w:r>
      </w:del>
    </w:p>
    <w:p w14:paraId="2CAF2BFC" w14:textId="079BFF81" w:rsidR="005F1357" w:rsidDel="00E26B96" w:rsidRDefault="00532FCF">
      <w:pPr>
        <w:pStyle w:val="TableofFigures"/>
        <w:tabs>
          <w:tab w:val="right" w:leader="dot" w:pos="9111"/>
        </w:tabs>
        <w:spacing w:line="360" w:lineRule="auto"/>
        <w:rPr>
          <w:del w:id="4352" w:author="Thảo Nguyễn Kim" w:date="2019-03-11T14:56:00Z"/>
          <w:rFonts w:asciiTheme="minorHAnsi" w:eastAsiaTheme="minorEastAsia" w:hAnsiTheme="minorHAnsi" w:cstheme="minorBidi"/>
          <w:noProof/>
          <w:sz w:val="22"/>
        </w:rPr>
      </w:pPr>
      <w:del w:id="435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"_Toc1998979" </w:delInstrText>
        </w:r>
        <w:r w:rsidDel="00E26B96">
          <w:rPr>
            <w:rStyle w:val="Hyperlink"/>
            <w:rFonts w:eastAsia="SimSun"/>
          </w:rPr>
          <w:fldChar w:fldCharType="separate"/>
        </w:r>
        <w:r w:rsidR="005F1357" w:rsidRPr="00F8244B" w:rsidDel="00E26B96">
          <w:rPr>
            <w:rStyle w:val="Hyperlink"/>
            <w:rFonts w:eastAsia="SimSun"/>
            <w:noProof/>
          </w:rPr>
          <w:delText>Hình 3. 6 – Mô hình Embedded Process Engine [4]</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_Toc1998979 \h </w:delInstrText>
        </w:r>
        <w:r w:rsidR="005F1357" w:rsidDel="00E26B96">
          <w:rPr>
            <w:noProof/>
            <w:webHidden/>
          </w:rPr>
        </w:r>
        <w:r w:rsidR="005F1357" w:rsidDel="00E26B96">
          <w:rPr>
            <w:noProof/>
            <w:webHidden/>
          </w:rPr>
          <w:fldChar w:fldCharType="separate"/>
        </w:r>
        <w:r w:rsidR="005F1357" w:rsidDel="00E26B96">
          <w:rPr>
            <w:noProof/>
            <w:webHidden/>
          </w:rPr>
          <w:delText>33</w:delText>
        </w:r>
        <w:r w:rsidR="005F1357" w:rsidDel="00E26B96">
          <w:rPr>
            <w:noProof/>
            <w:webHidden/>
          </w:rPr>
          <w:fldChar w:fldCharType="end"/>
        </w:r>
        <w:r w:rsidDel="00E26B96">
          <w:rPr>
            <w:noProof/>
          </w:rPr>
          <w:fldChar w:fldCharType="end"/>
        </w:r>
      </w:del>
    </w:p>
    <w:p w14:paraId="57373BC9" w14:textId="41685164" w:rsidR="005F1357" w:rsidDel="00E26B96" w:rsidRDefault="00532FCF">
      <w:pPr>
        <w:pStyle w:val="TableofFigures"/>
        <w:tabs>
          <w:tab w:val="right" w:leader="dot" w:pos="9111"/>
        </w:tabs>
        <w:spacing w:line="360" w:lineRule="auto"/>
        <w:rPr>
          <w:del w:id="4354" w:author="Thảo Nguyễn Kim" w:date="2019-03-11T14:56:00Z"/>
          <w:rFonts w:asciiTheme="minorHAnsi" w:eastAsiaTheme="minorEastAsia" w:hAnsiTheme="minorHAnsi" w:cstheme="minorBidi"/>
          <w:noProof/>
          <w:sz w:val="22"/>
        </w:rPr>
      </w:pPr>
      <w:del w:id="435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"_Toc1998980" </w:delInstrText>
        </w:r>
        <w:r w:rsidDel="00E26B96">
          <w:rPr>
            <w:rStyle w:val="Hyperlink"/>
            <w:rFonts w:eastAsia="SimSun"/>
          </w:rPr>
          <w:fldChar w:fldCharType="separate"/>
        </w:r>
        <w:r w:rsidR="005F1357" w:rsidRPr="00F8244B" w:rsidDel="00E26B96">
          <w:rPr>
            <w:rStyle w:val="Hyperlink"/>
            <w:rFonts w:eastAsia="SimSun"/>
            <w:noProof/>
          </w:rPr>
          <w:delText>Hình 3. 7 - Mô hình Shared, Container-Managed Process Engine [4]</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_Toc1998980 \h </w:delInstrText>
        </w:r>
        <w:r w:rsidR="005F1357" w:rsidDel="00E26B96">
          <w:rPr>
            <w:noProof/>
            <w:webHidden/>
          </w:rPr>
        </w:r>
        <w:r w:rsidR="005F1357" w:rsidDel="00E26B96">
          <w:rPr>
            <w:noProof/>
            <w:webHidden/>
          </w:rPr>
          <w:fldChar w:fldCharType="separate"/>
        </w:r>
        <w:r w:rsidR="005F1357" w:rsidDel="00E26B96">
          <w:rPr>
            <w:noProof/>
            <w:webHidden/>
          </w:rPr>
          <w:delText>34</w:delText>
        </w:r>
        <w:r w:rsidR="005F1357" w:rsidDel="00E26B96">
          <w:rPr>
            <w:noProof/>
            <w:webHidden/>
          </w:rPr>
          <w:fldChar w:fldCharType="end"/>
        </w:r>
        <w:r w:rsidDel="00E26B96">
          <w:rPr>
            <w:noProof/>
          </w:rPr>
          <w:fldChar w:fldCharType="end"/>
        </w:r>
      </w:del>
    </w:p>
    <w:p w14:paraId="7CFD74AB" w14:textId="0E90C738" w:rsidR="005F1357" w:rsidDel="00E26B96" w:rsidRDefault="00532FCF">
      <w:pPr>
        <w:pStyle w:val="TableofFigures"/>
        <w:tabs>
          <w:tab w:val="right" w:leader="dot" w:pos="9111"/>
        </w:tabs>
        <w:spacing w:line="360" w:lineRule="auto"/>
        <w:rPr>
          <w:del w:id="4356" w:author="Thảo Nguyễn Kim" w:date="2019-03-11T14:56:00Z"/>
          <w:rFonts w:asciiTheme="minorHAnsi" w:eastAsiaTheme="minorEastAsia" w:hAnsiTheme="minorHAnsi" w:cstheme="minorBidi"/>
          <w:noProof/>
          <w:sz w:val="22"/>
        </w:rPr>
      </w:pPr>
      <w:del w:id="435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"_Toc1998981" </w:delInstrText>
        </w:r>
        <w:r w:rsidDel="00E26B96">
          <w:rPr>
            <w:rStyle w:val="Hyperlink"/>
            <w:rFonts w:eastAsia="SimSun"/>
          </w:rPr>
          <w:fldChar w:fldCharType="separate"/>
        </w:r>
        <w:r w:rsidR="005F1357" w:rsidRPr="00F8244B" w:rsidDel="00E26B96">
          <w:rPr>
            <w:rStyle w:val="Hyperlink"/>
            <w:rFonts w:eastAsia="SimSun"/>
            <w:noProof/>
          </w:rPr>
          <w:delText>Hình 3. 8 – Mô hình Standalone Process Engine [4].</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_Toc1998981 \h </w:delInstrText>
        </w:r>
        <w:r w:rsidR="005F1357" w:rsidDel="00E26B96">
          <w:rPr>
            <w:noProof/>
            <w:webHidden/>
          </w:rPr>
        </w:r>
        <w:r w:rsidR="005F1357" w:rsidDel="00E26B96">
          <w:rPr>
            <w:noProof/>
            <w:webHidden/>
          </w:rPr>
          <w:fldChar w:fldCharType="separate"/>
        </w:r>
        <w:r w:rsidR="005F1357" w:rsidDel="00E26B96">
          <w:rPr>
            <w:noProof/>
            <w:webHidden/>
          </w:rPr>
          <w:delText>35</w:delText>
        </w:r>
        <w:r w:rsidR="005F1357" w:rsidDel="00E26B96">
          <w:rPr>
            <w:noProof/>
            <w:webHidden/>
          </w:rPr>
          <w:fldChar w:fldCharType="end"/>
        </w:r>
        <w:r w:rsidDel="00E26B96">
          <w:rPr>
            <w:noProof/>
          </w:rPr>
          <w:fldChar w:fldCharType="end"/>
        </w:r>
      </w:del>
    </w:p>
    <w:p w14:paraId="2271BE7B" w14:textId="02E0A651" w:rsidR="005F1357" w:rsidDel="00E26B96" w:rsidRDefault="00532FCF">
      <w:pPr>
        <w:pStyle w:val="TableofFigures"/>
        <w:tabs>
          <w:tab w:val="right" w:leader="dot" w:pos="9111"/>
        </w:tabs>
        <w:spacing w:line="360" w:lineRule="auto"/>
        <w:rPr>
          <w:del w:id="4358" w:author="Thảo Nguyễn Kim" w:date="2019-03-11T14:56:00Z"/>
          <w:rFonts w:asciiTheme="minorHAnsi" w:eastAsiaTheme="minorEastAsia" w:hAnsiTheme="minorHAnsi" w:cstheme="minorBidi"/>
          <w:noProof/>
          <w:sz w:val="22"/>
        </w:rPr>
      </w:pPr>
      <w:del w:id="435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"_Toc1998982" </w:delInstrText>
        </w:r>
        <w:r w:rsidDel="00E26B96">
          <w:rPr>
            <w:rStyle w:val="Hyperlink"/>
            <w:rFonts w:eastAsia="SimSun"/>
          </w:rPr>
          <w:fldChar w:fldCharType="separate"/>
        </w:r>
        <w:r w:rsidR="005F1357" w:rsidRPr="00F8244B" w:rsidDel="00E26B96">
          <w:rPr>
            <w:rStyle w:val="Hyperlink"/>
            <w:rFonts w:eastAsia="SimSun"/>
            <w:noProof/>
          </w:rPr>
          <w:delText>Hình 3. 9 – Mô hình Clustering [4]</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_Toc1998982 \h </w:delInstrText>
        </w:r>
        <w:r w:rsidR="005F1357" w:rsidDel="00E26B96">
          <w:rPr>
            <w:noProof/>
            <w:webHidden/>
          </w:rPr>
        </w:r>
        <w:r w:rsidR="005F1357" w:rsidDel="00E26B96">
          <w:rPr>
            <w:noProof/>
            <w:webHidden/>
          </w:rPr>
          <w:fldChar w:fldCharType="separate"/>
        </w:r>
        <w:r w:rsidR="005F1357" w:rsidDel="00E26B96">
          <w:rPr>
            <w:noProof/>
            <w:webHidden/>
          </w:rPr>
          <w:delText>36</w:delText>
        </w:r>
        <w:r w:rsidR="005F1357" w:rsidDel="00E26B96">
          <w:rPr>
            <w:noProof/>
            <w:webHidden/>
          </w:rPr>
          <w:fldChar w:fldCharType="end"/>
        </w:r>
        <w:r w:rsidDel="00E26B96">
          <w:rPr>
            <w:noProof/>
          </w:rPr>
          <w:fldChar w:fldCharType="end"/>
        </w:r>
      </w:del>
    </w:p>
    <w:p w14:paraId="00A53FFE" w14:textId="73A368B6" w:rsidR="005F1357" w:rsidDel="00E26B96" w:rsidRDefault="00532FCF">
      <w:pPr>
        <w:pStyle w:val="TableofFigures"/>
        <w:tabs>
          <w:tab w:val="right" w:leader="dot" w:pos="9111"/>
        </w:tabs>
        <w:spacing w:line="360" w:lineRule="auto"/>
        <w:rPr>
          <w:del w:id="4360" w:author="Thảo Nguyễn Kim" w:date="2019-03-11T14:56:00Z"/>
          <w:rFonts w:asciiTheme="minorHAnsi" w:eastAsiaTheme="minorEastAsia" w:hAnsiTheme="minorHAnsi" w:cstheme="minorBidi"/>
          <w:noProof/>
          <w:sz w:val="22"/>
        </w:rPr>
      </w:pPr>
      <w:del w:id="436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"_Toc1998983" </w:delInstrText>
        </w:r>
        <w:r w:rsidDel="00E26B96">
          <w:rPr>
            <w:rStyle w:val="Hyperlink"/>
            <w:rFonts w:eastAsia="SimSun"/>
          </w:rPr>
          <w:fldChar w:fldCharType="separate"/>
        </w:r>
        <w:r w:rsidR="005F1357" w:rsidRPr="00F8244B" w:rsidDel="00E26B96">
          <w:rPr>
            <w:rStyle w:val="Hyperlink"/>
            <w:rFonts w:eastAsia="SimSun"/>
            <w:noProof/>
          </w:rPr>
          <w:delText>Hình 3. 10 – Giao diện của Camunda Admin</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_Toc1998983 \h </w:delInstrText>
        </w:r>
        <w:r w:rsidR="005F1357" w:rsidDel="00E26B96">
          <w:rPr>
            <w:noProof/>
            <w:webHidden/>
          </w:rPr>
        </w:r>
        <w:r w:rsidR="005F1357" w:rsidDel="00E26B96">
          <w:rPr>
            <w:noProof/>
            <w:webHidden/>
          </w:rPr>
          <w:fldChar w:fldCharType="separate"/>
        </w:r>
        <w:r w:rsidR="005F1357" w:rsidDel="00E26B96">
          <w:rPr>
            <w:noProof/>
            <w:webHidden/>
          </w:rPr>
          <w:delText>40</w:delText>
        </w:r>
        <w:r w:rsidR="005F1357" w:rsidDel="00E26B96">
          <w:rPr>
            <w:noProof/>
            <w:webHidden/>
          </w:rPr>
          <w:fldChar w:fldCharType="end"/>
        </w:r>
        <w:r w:rsidDel="00E26B96">
          <w:rPr>
            <w:noProof/>
          </w:rPr>
          <w:fldChar w:fldCharType="end"/>
        </w:r>
      </w:del>
    </w:p>
    <w:p w14:paraId="5E949570" w14:textId="7EDA8966" w:rsidR="005F1357" w:rsidDel="00E26B96" w:rsidRDefault="00532FCF">
      <w:pPr>
        <w:pStyle w:val="TableofFigures"/>
        <w:tabs>
          <w:tab w:val="right" w:leader="dot" w:pos="9111"/>
        </w:tabs>
        <w:spacing w:line="360" w:lineRule="auto"/>
        <w:rPr>
          <w:del w:id="4362" w:author="Thảo Nguyễn Kim" w:date="2019-03-11T14:56:00Z"/>
          <w:rFonts w:asciiTheme="minorHAnsi" w:eastAsiaTheme="minorEastAsia" w:hAnsiTheme="minorHAnsi" w:cstheme="minorBidi"/>
          <w:noProof/>
          <w:sz w:val="22"/>
        </w:rPr>
      </w:pPr>
      <w:del w:id="436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"_Toc1998984" </w:delInstrText>
        </w:r>
        <w:r w:rsidDel="00E26B96">
          <w:rPr>
            <w:rStyle w:val="Hyperlink"/>
            <w:rFonts w:eastAsia="SimSun"/>
          </w:rPr>
          <w:fldChar w:fldCharType="separate"/>
        </w:r>
        <w:r w:rsidR="005F1357" w:rsidRPr="00F8244B" w:rsidDel="00E26B96">
          <w:rPr>
            <w:rStyle w:val="Hyperlink"/>
            <w:rFonts w:eastAsia="SimSun"/>
            <w:noProof/>
          </w:rPr>
          <w:delText>Hình 3. 11 –Giao diện của Camunda Cockpit</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_Toc1998984 \h </w:delInstrText>
        </w:r>
        <w:r w:rsidR="005F1357" w:rsidDel="00E26B96">
          <w:rPr>
            <w:noProof/>
            <w:webHidden/>
          </w:rPr>
        </w:r>
        <w:r w:rsidR="005F1357" w:rsidDel="00E26B96">
          <w:rPr>
            <w:noProof/>
            <w:webHidden/>
          </w:rPr>
          <w:fldChar w:fldCharType="separate"/>
        </w:r>
        <w:r w:rsidR="005F1357" w:rsidDel="00E26B96">
          <w:rPr>
            <w:noProof/>
            <w:webHidden/>
          </w:rPr>
          <w:delText>41</w:delText>
        </w:r>
        <w:r w:rsidR="005F1357" w:rsidDel="00E26B96">
          <w:rPr>
            <w:noProof/>
            <w:webHidden/>
          </w:rPr>
          <w:fldChar w:fldCharType="end"/>
        </w:r>
        <w:r w:rsidDel="00E26B96">
          <w:rPr>
            <w:noProof/>
          </w:rPr>
          <w:fldChar w:fldCharType="end"/>
        </w:r>
      </w:del>
    </w:p>
    <w:p w14:paraId="0535E34D" w14:textId="435C0A93" w:rsidR="005F1357" w:rsidDel="00E26B96" w:rsidRDefault="00532FCF">
      <w:pPr>
        <w:pStyle w:val="TableofFigures"/>
        <w:tabs>
          <w:tab w:val="right" w:leader="dot" w:pos="9111"/>
        </w:tabs>
        <w:spacing w:line="360" w:lineRule="auto"/>
        <w:rPr>
          <w:del w:id="4364" w:author="Thảo Nguyễn Kim" w:date="2019-03-11T14:56:00Z"/>
          <w:rFonts w:asciiTheme="minorHAnsi" w:eastAsiaTheme="minorEastAsia" w:hAnsiTheme="minorHAnsi" w:cstheme="minorBidi"/>
          <w:noProof/>
          <w:sz w:val="22"/>
        </w:rPr>
      </w:pPr>
      <w:del w:id="436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"_Toc1998985" </w:delInstrText>
        </w:r>
        <w:r w:rsidDel="00E26B96">
          <w:rPr>
            <w:rStyle w:val="Hyperlink"/>
            <w:rFonts w:eastAsia="SimSun"/>
          </w:rPr>
          <w:fldChar w:fldCharType="separate"/>
        </w:r>
        <w:r w:rsidR="005F1357" w:rsidRPr="00F8244B" w:rsidDel="00E26B96">
          <w:rPr>
            <w:rStyle w:val="Hyperlink"/>
            <w:rFonts w:eastAsia="SimSun"/>
            <w:noProof/>
          </w:rPr>
          <w:delText>Hình 3. 12 – Giao diện của Camunda Tasklist</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_Toc1998985 \h </w:delInstrText>
        </w:r>
        <w:r w:rsidR="005F1357" w:rsidDel="00E26B96">
          <w:rPr>
            <w:noProof/>
            <w:webHidden/>
          </w:rPr>
        </w:r>
        <w:r w:rsidR="005F1357" w:rsidDel="00E26B96">
          <w:rPr>
            <w:noProof/>
            <w:webHidden/>
          </w:rPr>
          <w:fldChar w:fldCharType="separate"/>
        </w:r>
        <w:r w:rsidR="005F1357" w:rsidDel="00E26B96">
          <w:rPr>
            <w:noProof/>
            <w:webHidden/>
          </w:rPr>
          <w:delText>41</w:delText>
        </w:r>
        <w:r w:rsidR="005F1357" w:rsidDel="00E26B96">
          <w:rPr>
            <w:noProof/>
            <w:webHidden/>
          </w:rPr>
          <w:fldChar w:fldCharType="end"/>
        </w:r>
        <w:r w:rsidDel="00E26B96">
          <w:rPr>
            <w:noProof/>
          </w:rPr>
          <w:fldChar w:fldCharType="end"/>
        </w:r>
      </w:del>
    </w:p>
    <w:p w14:paraId="7F5DB857" w14:textId="051C07B2" w:rsidR="005F1357" w:rsidDel="00E26B96" w:rsidRDefault="00532FCF">
      <w:pPr>
        <w:pStyle w:val="TableofFigures"/>
        <w:tabs>
          <w:tab w:val="right" w:leader="dot" w:pos="9111"/>
        </w:tabs>
        <w:spacing w:line="360" w:lineRule="auto"/>
        <w:rPr>
          <w:del w:id="4366" w:author="Thảo Nguyễn Kim" w:date="2019-03-11T14:56:00Z"/>
          <w:rFonts w:asciiTheme="minorHAnsi" w:eastAsiaTheme="minorEastAsia" w:hAnsiTheme="minorHAnsi" w:cstheme="minorBidi"/>
          <w:noProof/>
          <w:sz w:val="22"/>
        </w:rPr>
      </w:pPr>
      <w:del w:id="436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"_Toc1998986" </w:delInstrText>
        </w:r>
        <w:r w:rsidDel="00E26B96">
          <w:rPr>
            <w:rStyle w:val="Hyperlink"/>
            <w:rFonts w:eastAsia="SimSun"/>
          </w:rPr>
          <w:fldChar w:fldCharType="separate"/>
        </w:r>
        <w:r w:rsidR="005F1357" w:rsidRPr="00F8244B" w:rsidDel="00E26B96">
          <w:rPr>
            <w:rStyle w:val="Hyperlink"/>
            <w:rFonts w:eastAsia="SimSun"/>
            <w:noProof/>
          </w:rPr>
          <w:delText>Hình 3. 13 – Giao diện của Camunda Modeller</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_Toc1998986 \h </w:delInstrText>
        </w:r>
        <w:r w:rsidR="005F1357" w:rsidDel="00E26B96">
          <w:rPr>
            <w:noProof/>
            <w:webHidden/>
          </w:rPr>
        </w:r>
        <w:r w:rsidR="005F1357" w:rsidDel="00E26B96">
          <w:rPr>
            <w:noProof/>
            <w:webHidden/>
          </w:rPr>
          <w:fldChar w:fldCharType="separate"/>
        </w:r>
        <w:r w:rsidR="005F1357" w:rsidDel="00E26B96">
          <w:rPr>
            <w:noProof/>
            <w:webHidden/>
          </w:rPr>
          <w:delText>42</w:delText>
        </w:r>
        <w:r w:rsidR="005F1357" w:rsidDel="00E26B96">
          <w:rPr>
            <w:noProof/>
            <w:webHidden/>
          </w:rPr>
          <w:fldChar w:fldCharType="end"/>
        </w:r>
        <w:r w:rsidDel="00E26B96">
          <w:rPr>
            <w:noProof/>
          </w:rPr>
          <w:fldChar w:fldCharType="end"/>
        </w:r>
      </w:del>
    </w:p>
    <w:p w14:paraId="4975EAB9" w14:textId="1E5B321A" w:rsidR="005F1357" w:rsidDel="00E26B96" w:rsidRDefault="00532FCF">
      <w:pPr>
        <w:pStyle w:val="TableofFigures"/>
        <w:tabs>
          <w:tab w:val="right" w:leader="dot" w:pos="9111"/>
        </w:tabs>
        <w:spacing w:line="360" w:lineRule="auto"/>
        <w:rPr>
          <w:del w:id="4368" w:author="Thảo Nguyễn Kim" w:date="2019-03-11T14:56:00Z"/>
          <w:rFonts w:asciiTheme="minorHAnsi" w:eastAsiaTheme="minorEastAsia" w:hAnsiTheme="minorHAnsi" w:cstheme="minorBidi"/>
          <w:noProof/>
          <w:sz w:val="22"/>
        </w:rPr>
      </w:pPr>
      <w:del w:id="436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"_Toc1998987" </w:delInstrText>
        </w:r>
        <w:r w:rsidDel="00E26B96">
          <w:rPr>
            <w:rStyle w:val="Hyperlink"/>
            <w:rFonts w:eastAsia="SimSun"/>
          </w:rPr>
          <w:fldChar w:fldCharType="separate"/>
        </w:r>
        <w:r w:rsidR="005F1357" w:rsidRPr="00F8244B" w:rsidDel="00E26B96">
          <w:rPr>
            <w:rStyle w:val="Hyperlink"/>
            <w:rFonts w:eastAsia="SimSun"/>
            <w:noProof/>
          </w:rPr>
          <w:delText>Hình 3. 14 -  Sơ đồ thực hiện của hệ thống</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_Toc1998987 \h </w:delInstrText>
        </w:r>
        <w:r w:rsidR="005F1357" w:rsidDel="00E26B96">
          <w:rPr>
            <w:noProof/>
            <w:webHidden/>
          </w:rPr>
        </w:r>
        <w:r w:rsidR="005F1357" w:rsidDel="00E26B96">
          <w:rPr>
            <w:noProof/>
            <w:webHidden/>
          </w:rPr>
          <w:fldChar w:fldCharType="separate"/>
        </w:r>
        <w:r w:rsidR="005F1357" w:rsidDel="00E26B96">
          <w:rPr>
            <w:noProof/>
            <w:webHidden/>
          </w:rPr>
          <w:delText>43</w:delText>
        </w:r>
        <w:r w:rsidR="005F1357" w:rsidDel="00E26B96">
          <w:rPr>
            <w:noProof/>
            <w:webHidden/>
          </w:rPr>
          <w:fldChar w:fldCharType="end"/>
        </w:r>
        <w:r w:rsidDel="00E26B96">
          <w:rPr>
            <w:noProof/>
          </w:rPr>
          <w:fldChar w:fldCharType="end"/>
        </w:r>
      </w:del>
    </w:p>
    <w:p w14:paraId="4BBAA4A1" w14:textId="6BFB4D75" w:rsidR="005F1357" w:rsidDel="00E26B96" w:rsidRDefault="00532FCF">
      <w:pPr>
        <w:pStyle w:val="TableofFigures"/>
        <w:tabs>
          <w:tab w:val="right" w:leader="dot" w:pos="9111"/>
        </w:tabs>
        <w:spacing w:line="360" w:lineRule="auto"/>
        <w:rPr>
          <w:del w:id="4370" w:author="Thảo Nguyễn Kim" w:date="2019-03-11T14:56:00Z"/>
          <w:rFonts w:asciiTheme="minorHAnsi" w:eastAsiaTheme="minorEastAsia" w:hAnsiTheme="minorHAnsi" w:cstheme="minorBidi"/>
          <w:noProof/>
          <w:sz w:val="22"/>
        </w:rPr>
      </w:pPr>
      <w:del w:id="437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"_Toc1998988" </w:delInstrText>
        </w:r>
        <w:r w:rsidDel="00E26B96">
          <w:rPr>
            <w:rStyle w:val="Hyperlink"/>
            <w:rFonts w:eastAsia="SimSun"/>
          </w:rPr>
          <w:fldChar w:fldCharType="separate"/>
        </w:r>
        <w:r w:rsidR="005F1357" w:rsidRPr="00F8244B" w:rsidDel="00E26B96">
          <w:rPr>
            <w:rStyle w:val="Hyperlink"/>
            <w:rFonts w:eastAsia="SimSun"/>
            <w:noProof/>
          </w:rPr>
          <w:delText>Hình 3. 15 – Cấu trúc của các thư mục trong Modeler</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_Toc1998988 \h </w:delInstrText>
        </w:r>
        <w:r w:rsidR="005F1357" w:rsidDel="00E26B96">
          <w:rPr>
            <w:noProof/>
            <w:webHidden/>
          </w:rPr>
        </w:r>
        <w:r w:rsidR="005F1357" w:rsidDel="00E26B96">
          <w:rPr>
            <w:noProof/>
            <w:webHidden/>
          </w:rPr>
          <w:fldChar w:fldCharType="separate"/>
        </w:r>
        <w:r w:rsidR="005F1357" w:rsidDel="00E26B96">
          <w:rPr>
            <w:noProof/>
            <w:webHidden/>
          </w:rPr>
          <w:delText>45</w:delText>
        </w:r>
        <w:r w:rsidR="005F1357" w:rsidDel="00E26B96">
          <w:rPr>
            <w:noProof/>
            <w:webHidden/>
          </w:rPr>
          <w:fldChar w:fldCharType="end"/>
        </w:r>
        <w:r w:rsidDel="00E26B96">
          <w:rPr>
            <w:noProof/>
          </w:rPr>
          <w:fldChar w:fldCharType="end"/>
        </w:r>
      </w:del>
    </w:p>
    <w:p w14:paraId="524AA421" w14:textId="7B512ECA" w:rsidR="005F1357" w:rsidDel="00E26B96" w:rsidRDefault="00532FCF">
      <w:pPr>
        <w:pStyle w:val="TableofFigures"/>
        <w:tabs>
          <w:tab w:val="right" w:leader="dot" w:pos="9111"/>
        </w:tabs>
        <w:spacing w:line="360" w:lineRule="auto"/>
        <w:rPr>
          <w:del w:id="4372" w:author="Thảo Nguyễn Kim" w:date="2019-03-11T14:56:00Z"/>
          <w:rFonts w:asciiTheme="minorHAnsi" w:eastAsiaTheme="minorEastAsia" w:hAnsiTheme="minorHAnsi" w:cstheme="minorBidi"/>
          <w:noProof/>
          <w:sz w:val="22"/>
        </w:rPr>
      </w:pPr>
      <w:del w:id="437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"_Toc1998989" </w:delInstrText>
        </w:r>
        <w:r w:rsidDel="00E26B96">
          <w:rPr>
            <w:rStyle w:val="Hyperlink"/>
            <w:rFonts w:eastAsia="SimSun"/>
          </w:rPr>
          <w:fldChar w:fldCharType="separate"/>
        </w:r>
        <w:r w:rsidR="005F1357" w:rsidRPr="00F8244B" w:rsidDel="00E26B96">
          <w:rPr>
            <w:rStyle w:val="Hyperlink"/>
            <w:rFonts w:eastAsia="SimSun"/>
            <w:noProof/>
          </w:rPr>
          <w:delText>Hình 3. 16 - Mô hình Data Extension Plugin (DEP)</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_Toc1998989 \h </w:delInstrText>
        </w:r>
        <w:r w:rsidR="005F1357" w:rsidDel="00E26B96">
          <w:rPr>
            <w:noProof/>
            <w:webHidden/>
          </w:rPr>
        </w:r>
        <w:r w:rsidR="005F1357" w:rsidDel="00E26B96">
          <w:rPr>
            <w:noProof/>
            <w:webHidden/>
          </w:rPr>
          <w:fldChar w:fldCharType="separate"/>
        </w:r>
        <w:r w:rsidR="005F1357" w:rsidDel="00E26B96">
          <w:rPr>
            <w:noProof/>
            <w:webHidden/>
          </w:rPr>
          <w:delText>47</w:delText>
        </w:r>
        <w:r w:rsidR="005F1357" w:rsidDel="00E26B96">
          <w:rPr>
            <w:noProof/>
            <w:webHidden/>
          </w:rPr>
          <w:fldChar w:fldCharType="end"/>
        </w:r>
        <w:r w:rsidDel="00E26B96">
          <w:rPr>
            <w:noProof/>
          </w:rPr>
          <w:fldChar w:fldCharType="end"/>
        </w:r>
      </w:del>
    </w:p>
    <w:p w14:paraId="1487788E" w14:textId="6AB2D659" w:rsidR="005F1357" w:rsidDel="00E26B96" w:rsidRDefault="00532FCF">
      <w:pPr>
        <w:pStyle w:val="TableofFigures"/>
        <w:tabs>
          <w:tab w:val="right" w:leader="dot" w:pos="9111"/>
        </w:tabs>
        <w:spacing w:line="360" w:lineRule="auto"/>
        <w:rPr>
          <w:del w:id="4374" w:author="Thảo Nguyễn Kim" w:date="2019-03-11T14:56:00Z"/>
          <w:rFonts w:asciiTheme="minorHAnsi" w:eastAsiaTheme="minorEastAsia" w:hAnsiTheme="minorHAnsi" w:cstheme="minorBidi"/>
          <w:noProof/>
          <w:sz w:val="22"/>
        </w:rPr>
      </w:pPr>
      <w:del w:id="437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"_Toc1998990" </w:delInstrText>
        </w:r>
        <w:r w:rsidDel="00E26B96">
          <w:rPr>
            <w:rStyle w:val="Hyperlink"/>
            <w:rFonts w:eastAsia="SimSun"/>
          </w:rPr>
          <w:fldChar w:fldCharType="separate"/>
        </w:r>
        <w:r w:rsidR="005F1357" w:rsidRPr="00F8244B" w:rsidDel="00E26B96">
          <w:rPr>
            <w:rStyle w:val="Hyperlink"/>
            <w:rFonts w:eastAsia="SimSun"/>
            <w:noProof/>
          </w:rPr>
          <w:delText>Hình 3. 17 – Luồng xử lí của việc ghi, cập nhật và xóa bỏ dữ liệu</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_Toc1998990 \h </w:delInstrText>
        </w:r>
        <w:r w:rsidR="005F1357" w:rsidDel="00E26B96">
          <w:rPr>
            <w:noProof/>
            <w:webHidden/>
          </w:rPr>
        </w:r>
        <w:r w:rsidR="005F1357" w:rsidDel="00E26B96">
          <w:rPr>
            <w:noProof/>
            <w:webHidden/>
          </w:rPr>
          <w:fldChar w:fldCharType="separate"/>
        </w:r>
        <w:r w:rsidR="005F1357" w:rsidDel="00E26B96">
          <w:rPr>
            <w:noProof/>
            <w:webHidden/>
          </w:rPr>
          <w:delText>48</w:delText>
        </w:r>
        <w:r w:rsidR="005F1357" w:rsidDel="00E26B96">
          <w:rPr>
            <w:noProof/>
            <w:webHidden/>
          </w:rPr>
          <w:fldChar w:fldCharType="end"/>
        </w:r>
        <w:r w:rsidDel="00E26B96">
          <w:rPr>
            <w:noProof/>
          </w:rPr>
          <w:fldChar w:fldCharType="end"/>
        </w:r>
      </w:del>
    </w:p>
    <w:p w14:paraId="2C28AF03" w14:textId="2FC38EF5" w:rsidR="005F1357" w:rsidDel="00E26B96" w:rsidRDefault="00532FCF">
      <w:pPr>
        <w:pStyle w:val="TableofFigures"/>
        <w:tabs>
          <w:tab w:val="right" w:leader="dot" w:pos="9111"/>
        </w:tabs>
        <w:spacing w:line="360" w:lineRule="auto"/>
        <w:rPr>
          <w:del w:id="4376" w:author="Thảo Nguyễn Kim" w:date="2019-03-11T14:56:00Z"/>
          <w:rFonts w:asciiTheme="minorHAnsi" w:eastAsiaTheme="minorEastAsia" w:hAnsiTheme="minorHAnsi" w:cstheme="minorBidi"/>
          <w:noProof/>
          <w:sz w:val="22"/>
        </w:rPr>
      </w:pPr>
      <w:del w:id="437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"_Toc1998991" </w:delInstrText>
        </w:r>
        <w:r w:rsidDel="00E26B96">
          <w:rPr>
            <w:rStyle w:val="Hyperlink"/>
            <w:rFonts w:eastAsia="SimSun"/>
          </w:rPr>
          <w:fldChar w:fldCharType="separate"/>
        </w:r>
        <w:r w:rsidR="005F1357" w:rsidRPr="00F8244B" w:rsidDel="00E26B96">
          <w:rPr>
            <w:rStyle w:val="Hyperlink"/>
            <w:rFonts w:eastAsia="SimSun"/>
            <w:noProof/>
          </w:rPr>
          <w:delText>Hình 3. 18 – Luồng xử lí của việc đọc dữ liệu</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_Toc1998991 \h </w:delInstrText>
        </w:r>
        <w:r w:rsidR="005F1357" w:rsidDel="00E26B96">
          <w:rPr>
            <w:noProof/>
            <w:webHidden/>
          </w:rPr>
        </w:r>
        <w:r w:rsidR="005F1357" w:rsidDel="00E26B96">
          <w:rPr>
            <w:noProof/>
            <w:webHidden/>
          </w:rPr>
          <w:fldChar w:fldCharType="separate"/>
        </w:r>
        <w:r w:rsidR="005F1357" w:rsidDel="00E26B96">
          <w:rPr>
            <w:noProof/>
            <w:webHidden/>
          </w:rPr>
          <w:delText>49</w:delText>
        </w:r>
        <w:r w:rsidR="005F1357" w:rsidDel="00E26B96">
          <w:rPr>
            <w:noProof/>
            <w:webHidden/>
          </w:rPr>
          <w:fldChar w:fldCharType="end"/>
        </w:r>
        <w:r w:rsidDel="00E26B96">
          <w:rPr>
            <w:noProof/>
          </w:rPr>
          <w:fldChar w:fldCharType="end"/>
        </w:r>
      </w:del>
    </w:p>
    <w:p w14:paraId="2FCECE3F" w14:textId="75950E03" w:rsidR="005F1357" w:rsidDel="00E26B96" w:rsidRDefault="00532FCF">
      <w:pPr>
        <w:pStyle w:val="TableofFigures"/>
        <w:tabs>
          <w:tab w:val="right" w:leader="dot" w:pos="9111"/>
        </w:tabs>
        <w:spacing w:line="360" w:lineRule="auto"/>
        <w:rPr>
          <w:del w:id="4378" w:author="Thảo Nguyễn Kim" w:date="2019-03-11T14:56:00Z"/>
          <w:rFonts w:asciiTheme="minorHAnsi" w:eastAsiaTheme="minorEastAsia" w:hAnsiTheme="minorHAnsi" w:cstheme="minorBidi"/>
          <w:noProof/>
          <w:sz w:val="22"/>
        </w:rPr>
      </w:pPr>
      <w:del w:id="437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"_Toc1998992" </w:delInstrText>
        </w:r>
        <w:r w:rsidDel="00E26B96">
          <w:rPr>
            <w:rStyle w:val="Hyperlink"/>
            <w:rFonts w:eastAsia="SimSun"/>
          </w:rPr>
          <w:fldChar w:fldCharType="separate"/>
        </w:r>
        <w:r w:rsidR="005F1357" w:rsidRPr="00F8244B" w:rsidDel="00E26B96">
          <w:rPr>
            <w:rStyle w:val="Hyperlink"/>
            <w:rFonts w:eastAsia="SimSun"/>
            <w:noProof/>
          </w:rPr>
          <w:delText>Hình 4. 1- Sơ đồ thực hiện của hệ thống</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_Toc1998992 \h </w:delInstrText>
        </w:r>
        <w:r w:rsidR="005F1357" w:rsidDel="00E26B96">
          <w:rPr>
            <w:noProof/>
            <w:webHidden/>
          </w:rPr>
        </w:r>
        <w:r w:rsidR="005F1357" w:rsidDel="00E26B96">
          <w:rPr>
            <w:noProof/>
            <w:webHidden/>
          </w:rPr>
          <w:fldChar w:fldCharType="separate"/>
        </w:r>
        <w:r w:rsidR="005F1357" w:rsidDel="00E26B96">
          <w:rPr>
            <w:noProof/>
            <w:webHidden/>
          </w:rPr>
          <w:delText>53</w:delText>
        </w:r>
        <w:r w:rsidR="005F1357" w:rsidDel="00E26B96">
          <w:rPr>
            <w:noProof/>
            <w:webHidden/>
          </w:rPr>
          <w:fldChar w:fldCharType="end"/>
        </w:r>
        <w:r w:rsidDel="00E26B96">
          <w:rPr>
            <w:noProof/>
          </w:rPr>
          <w:fldChar w:fldCharType="end"/>
        </w:r>
      </w:del>
    </w:p>
    <w:p w14:paraId="2BCB1DA8" w14:textId="15C28973" w:rsidR="005F1357" w:rsidDel="00E26B96" w:rsidRDefault="00532FCF">
      <w:pPr>
        <w:pStyle w:val="TableofFigures"/>
        <w:tabs>
          <w:tab w:val="right" w:leader="dot" w:pos="9111"/>
        </w:tabs>
        <w:spacing w:line="360" w:lineRule="auto"/>
        <w:rPr>
          <w:del w:id="4380" w:author="Thảo Nguyễn Kim" w:date="2019-03-11T14:56:00Z"/>
          <w:rFonts w:asciiTheme="minorHAnsi" w:eastAsiaTheme="minorEastAsia" w:hAnsiTheme="minorHAnsi" w:cstheme="minorBidi"/>
          <w:noProof/>
          <w:sz w:val="22"/>
        </w:rPr>
      </w:pPr>
      <w:del w:id="438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"_Toc1998993" </w:delInstrText>
        </w:r>
        <w:r w:rsidDel="00E26B96">
          <w:rPr>
            <w:rStyle w:val="Hyperlink"/>
            <w:rFonts w:eastAsia="SimSun"/>
          </w:rPr>
          <w:fldChar w:fldCharType="separate"/>
        </w:r>
        <w:r w:rsidR="005F1357" w:rsidRPr="00F8244B" w:rsidDel="00E26B96">
          <w:rPr>
            <w:rStyle w:val="Hyperlink"/>
            <w:rFonts w:eastAsia="SimSun"/>
            <w:noProof/>
          </w:rPr>
          <w:delText>Hình 5. 1 - Mô tả kiến trúc cho việc render form.</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_Toc1998993 \h </w:delInstrText>
        </w:r>
        <w:r w:rsidR="005F1357" w:rsidDel="00E26B96">
          <w:rPr>
            <w:noProof/>
            <w:webHidden/>
          </w:rPr>
        </w:r>
        <w:r w:rsidR="005F1357" w:rsidDel="00E26B96">
          <w:rPr>
            <w:noProof/>
            <w:webHidden/>
          </w:rPr>
          <w:fldChar w:fldCharType="separate"/>
        </w:r>
        <w:r w:rsidR="005F1357" w:rsidDel="00E26B96">
          <w:rPr>
            <w:noProof/>
            <w:webHidden/>
          </w:rPr>
          <w:delText>58</w:delText>
        </w:r>
        <w:r w:rsidR="005F1357" w:rsidDel="00E26B96">
          <w:rPr>
            <w:noProof/>
            <w:webHidden/>
          </w:rPr>
          <w:fldChar w:fldCharType="end"/>
        </w:r>
        <w:r w:rsidDel="00E26B96">
          <w:rPr>
            <w:noProof/>
          </w:rPr>
          <w:fldChar w:fldCharType="end"/>
        </w:r>
      </w:del>
    </w:p>
    <w:p w14:paraId="2A3D768C" w14:textId="4E8D6DF8" w:rsidR="005F1357" w:rsidDel="00E26B96" w:rsidRDefault="00532FCF">
      <w:pPr>
        <w:pStyle w:val="TableofFigures"/>
        <w:tabs>
          <w:tab w:val="right" w:leader="dot" w:pos="9111"/>
        </w:tabs>
        <w:spacing w:line="360" w:lineRule="auto"/>
        <w:rPr>
          <w:del w:id="4382" w:author="Thảo Nguyễn Kim" w:date="2019-03-11T14:56:00Z"/>
          <w:rFonts w:asciiTheme="minorHAnsi" w:eastAsiaTheme="minorEastAsia" w:hAnsiTheme="minorHAnsi" w:cstheme="minorBidi"/>
          <w:noProof/>
          <w:sz w:val="22"/>
        </w:rPr>
      </w:pPr>
      <w:del w:id="438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"_Toc1998994" </w:delInstrText>
        </w:r>
        <w:r w:rsidDel="00E26B96">
          <w:rPr>
            <w:rStyle w:val="Hyperlink"/>
            <w:rFonts w:eastAsia="SimSun"/>
          </w:rPr>
          <w:fldChar w:fldCharType="separate"/>
        </w:r>
        <w:r w:rsidR="005F1357" w:rsidRPr="00F8244B" w:rsidDel="00E26B96">
          <w:rPr>
            <w:rStyle w:val="Hyperlink"/>
            <w:rFonts w:eastAsia="SimSun"/>
            <w:noProof/>
          </w:rPr>
          <w:delText>Hình 5. 2- Cấu trúc thư mục Camunda</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_Toc1998994 \h </w:delInstrText>
        </w:r>
        <w:r w:rsidR="005F1357" w:rsidDel="00E26B96">
          <w:rPr>
            <w:noProof/>
            <w:webHidden/>
          </w:rPr>
        </w:r>
        <w:r w:rsidR="005F1357" w:rsidDel="00E26B96">
          <w:rPr>
            <w:noProof/>
            <w:webHidden/>
          </w:rPr>
          <w:fldChar w:fldCharType="separate"/>
        </w:r>
        <w:r w:rsidR="005F1357" w:rsidDel="00E26B96">
          <w:rPr>
            <w:noProof/>
            <w:webHidden/>
          </w:rPr>
          <w:delText>61</w:delText>
        </w:r>
        <w:r w:rsidR="005F1357" w:rsidDel="00E26B96">
          <w:rPr>
            <w:noProof/>
            <w:webHidden/>
          </w:rPr>
          <w:fldChar w:fldCharType="end"/>
        </w:r>
        <w:r w:rsidDel="00E26B96">
          <w:rPr>
            <w:noProof/>
          </w:rPr>
          <w:fldChar w:fldCharType="end"/>
        </w:r>
      </w:del>
    </w:p>
    <w:p w14:paraId="12F99B66" w14:textId="0437D44B" w:rsidR="005F1357" w:rsidDel="00E26B96" w:rsidRDefault="00532FCF">
      <w:pPr>
        <w:pStyle w:val="TableofFigures"/>
        <w:tabs>
          <w:tab w:val="right" w:leader="dot" w:pos="9111"/>
        </w:tabs>
        <w:spacing w:line="360" w:lineRule="auto"/>
        <w:rPr>
          <w:del w:id="4384" w:author="Thảo Nguyễn Kim" w:date="2019-03-11T14:56:00Z"/>
          <w:rFonts w:asciiTheme="minorHAnsi" w:eastAsiaTheme="minorEastAsia" w:hAnsiTheme="minorHAnsi" w:cstheme="minorBidi"/>
          <w:noProof/>
          <w:sz w:val="22"/>
        </w:rPr>
      </w:pPr>
      <w:del w:id="438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"_Toc1998995" </w:delInstrText>
        </w:r>
        <w:r w:rsidDel="00E26B96">
          <w:rPr>
            <w:rStyle w:val="Hyperlink"/>
            <w:rFonts w:eastAsia="SimSun"/>
          </w:rPr>
          <w:fldChar w:fldCharType="separate"/>
        </w:r>
        <w:r w:rsidR="005F1357" w:rsidRPr="00F8244B" w:rsidDel="00E26B96">
          <w:rPr>
            <w:rStyle w:val="Hyperlink"/>
            <w:rFonts w:eastAsia="SimSun"/>
            <w:noProof/>
          </w:rPr>
          <w:delText>Hình 5. 3- Mô hình kiến trúc của Camunda-Engine-Extend.</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_Toc1998995 \h </w:delInstrText>
        </w:r>
        <w:r w:rsidR="005F1357" w:rsidDel="00E26B96">
          <w:rPr>
            <w:noProof/>
            <w:webHidden/>
          </w:rPr>
        </w:r>
        <w:r w:rsidR="005F1357" w:rsidDel="00E26B96">
          <w:rPr>
            <w:noProof/>
            <w:webHidden/>
          </w:rPr>
          <w:fldChar w:fldCharType="separate"/>
        </w:r>
        <w:r w:rsidR="005F1357" w:rsidDel="00E26B96">
          <w:rPr>
            <w:noProof/>
            <w:webHidden/>
          </w:rPr>
          <w:delText>65</w:delText>
        </w:r>
        <w:r w:rsidR="005F1357" w:rsidDel="00E26B96">
          <w:rPr>
            <w:noProof/>
            <w:webHidden/>
          </w:rPr>
          <w:fldChar w:fldCharType="end"/>
        </w:r>
        <w:r w:rsidDel="00E26B96">
          <w:rPr>
            <w:noProof/>
          </w:rPr>
          <w:fldChar w:fldCharType="end"/>
        </w:r>
      </w:del>
    </w:p>
    <w:p w14:paraId="0CCB56EC" w14:textId="2A236FBD" w:rsidR="005F1357" w:rsidDel="00E26B96" w:rsidRDefault="00532FCF">
      <w:pPr>
        <w:pStyle w:val="TableofFigures"/>
        <w:tabs>
          <w:tab w:val="right" w:leader="dot" w:pos="9111"/>
        </w:tabs>
        <w:spacing w:line="360" w:lineRule="auto"/>
        <w:rPr>
          <w:del w:id="4386" w:author="Thảo Nguyễn Kim" w:date="2019-03-11T14:56:00Z"/>
          <w:rFonts w:asciiTheme="minorHAnsi" w:eastAsiaTheme="minorEastAsia" w:hAnsiTheme="minorHAnsi" w:cstheme="minorBidi"/>
          <w:noProof/>
          <w:sz w:val="22"/>
        </w:rPr>
      </w:pPr>
      <w:del w:id="438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"_Toc1998996" </w:delInstrText>
        </w:r>
        <w:r w:rsidDel="00E26B96">
          <w:rPr>
            <w:rStyle w:val="Hyperlink"/>
            <w:rFonts w:eastAsia="SimSun"/>
          </w:rPr>
          <w:fldChar w:fldCharType="separate"/>
        </w:r>
        <w:r w:rsidR="005F1357" w:rsidRPr="00F8244B" w:rsidDel="00E26B96">
          <w:rPr>
            <w:rStyle w:val="Hyperlink"/>
            <w:rFonts w:eastAsia="SimSun"/>
            <w:noProof/>
          </w:rPr>
          <w:delText>Hình 5. 4– Cấu trúc thư mục</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_Toc1998996 \h </w:delInstrText>
        </w:r>
        <w:r w:rsidR="005F1357" w:rsidDel="00E26B96">
          <w:rPr>
            <w:noProof/>
            <w:webHidden/>
          </w:rPr>
        </w:r>
        <w:r w:rsidR="005F1357" w:rsidDel="00E26B96">
          <w:rPr>
            <w:noProof/>
            <w:webHidden/>
          </w:rPr>
          <w:fldChar w:fldCharType="separate"/>
        </w:r>
        <w:r w:rsidR="005F1357" w:rsidDel="00E26B96">
          <w:rPr>
            <w:noProof/>
            <w:webHidden/>
          </w:rPr>
          <w:delText>67</w:delText>
        </w:r>
        <w:r w:rsidR="005F1357" w:rsidDel="00E26B96">
          <w:rPr>
            <w:noProof/>
            <w:webHidden/>
          </w:rPr>
          <w:fldChar w:fldCharType="end"/>
        </w:r>
        <w:r w:rsidDel="00E26B96">
          <w:rPr>
            <w:noProof/>
          </w:rPr>
          <w:fldChar w:fldCharType="end"/>
        </w:r>
      </w:del>
    </w:p>
    <w:p w14:paraId="6FD25E6B" w14:textId="602DEAEB" w:rsidR="005F1357" w:rsidDel="00E26B96" w:rsidRDefault="00532FCF">
      <w:pPr>
        <w:pStyle w:val="TableofFigures"/>
        <w:tabs>
          <w:tab w:val="right" w:leader="dot" w:pos="9111"/>
        </w:tabs>
        <w:spacing w:line="360" w:lineRule="auto"/>
        <w:rPr>
          <w:del w:id="4388" w:author="Thảo Nguyễn Kim" w:date="2019-03-11T14:56:00Z"/>
          <w:rFonts w:asciiTheme="minorHAnsi" w:eastAsiaTheme="minorEastAsia" w:hAnsiTheme="minorHAnsi" w:cstheme="minorBidi"/>
          <w:noProof/>
          <w:sz w:val="22"/>
        </w:rPr>
      </w:pPr>
      <w:del w:id="438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"_Toc1998997" </w:delInstrText>
        </w:r>
        <w:r w:rsidDel="00E26B96">
          <w:rPr>
            <w:rStyle w:val="Hyperlink"/>
            <w:rFonts w:eastAsia="SimSun"/>
          </w:rPr>
          <w:fldChar w:fldCharType="separate"/>
        </w:r>
        <w:r w:rsidR="005F1357" w:rsidRPr="00F8244B" w:rsidDel="00E26B96">
          <w:rPr>
            <w:rStyle w:val="Hyperlink"/>
            <w:rFonts w:eastAsia="SimSun"/>
            <w:noProof/>
          </w:rPr>
          <w:delText>Hình 5. 5 - Mô hình database của Camunda-Extend-System.</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_Toc1998997 \h </w:delInstrText>
        </w:r>
        <w:r w:rsidR="005F1357" w:rsidDel="00E26B96">
          <w:rPr>
            <w:noProof/>
            <w:webHidden/>
          </w:rPr>
        </w:r>
        <w:r w:rsidR="005F1357" w:rsidDel="00E26B96">
          <w:rPr>
            <w:noProof/>
            <w:webHidden/>
          </w:rPr>
          <w:fldChar w:fldCharType="separate"/>
        </w:r>
        <w:r w:rsidR="005F1357" w:rsidDel="00E26B96">
          <w:rPr>
            <w:noProof/>
            <w:webHidden/>
          </w:rPr>
          <w:delText>68</w:delText>
        </w:r>
        <w:r w:rsidR="005F1357" w:rsidDel="00E26B96">
          <w:rPr>
            <w:noProof/>
            <w:webHidden/>
          </w:rPr>
          <w:fldChar w:fldCharType="end"/>
        </w:r>
        <w:r w:rsidDel="00E26B96">
          <w:rPr>
            <w:noProof/>
          </w:rPr>
          <w:fldChar w:fldCharType="end"/>
        </w:r>
      </w:del>
    </w:p>
    <w:p w14:paraId="747D2208" w14:textId="36B30F8C" w:rsidR="005F1357" w:rsidDel="00E26B96" w:rsidRDefault="00532FCF">
      <w:pPr>
        <w:pStyle w:val="TableofFigures"/>
        <w:tabs>
          <w:tab w:val="right" w:leader="dot" w:pos="9111"/>
        </w:tabs>
        <w:spacing w:line="360" w:lineRule="auto"/>
        <w:rPr>
          <w:del w:id="4390" w:author="Thảo Nguyễn Kim" w:date="2019-03-11T14:56:00Z"/>
          <w:rFonts w:asciiTheme="minorHAnsi" w:eastAsiaTheme="minorEastAsia" w:hAnsiTheme="minorHAnsi" w:cstheme="minorBidi"/>
          <w:noProof/>
          <w:sz w:val="22"/>
        </w:rPr>
      </w:pPr>
      <w:del w:id="439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"_Toc1998998" </w:delInstrText>
        </w:r>
        <w:r w:rsidDel="00E26B96">
          <w:rPr>
            <w:rStyle w:val="Hyperlink"/>
            <w:rFonts w:eastAsia="SimSun"/>
          </w:rPr>
          <w:fldChar w:fldCharType="separate"/>
        </w:r>
        <w:r w:rsidR="005F1357" w:rsidRPr="00F8244B" w:rsidDel="00E26B96">
          <w:rPr>
            <w:rStyle w:val="Hyperlink"/>
            <w:rFonts w:eastAsia="SimSun"/>
            <w:noProof/>
          </w:rPr>
          <w:delText>Hình 5. 6 - Cấu trúc  thư mục của wordpress sao khi wordpress-camunda-plugin.</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_Toc1998998 \h </w:delInstrText>
        </w:r>
        <w:r w:rsidR="005F1357" w:rsidDel="00E26B96">
          <w:rPr>
            <w:noProof/>
            <w:webHidden/>
          </w:rPr>
        </w:r>
        <w:r w:rsidR="005F1357" w:rsidDel="00E26B96">
          <w:rPr>
            <w:noProof/>
            <w:webHidden/>
          </w:rPr>
          <w:fldChar w:fldCharType="separate"/>
        </w:r>
        <w:r w:rsidR="005F1357" w:rsidDel="00E26B96">
          <w:rPr>
            <w:noProof/>
            <w:webHidden/>
          </w:rPr>
          <w:delText>70</w:delText>
        </w:r>
        <w:r w:rsidR="005F1357" w:rsidDel="00E26B96">
          <w:rPr>
            <w:noProof/>
            <w:webHidden/>
          </w:rPr>
          <w:fldChar w:fldCharType="end"/>
        </w:r>
        <w:r w:rsidDel="00E26B96">
          <w:rPr>
            <w:noProof/>
          </w:rPr>
          <w:fldChar w:fldCharType="end"/>
        </w:r>
      </w:del>
    </w:p>
    <w:p w14:paraId="7F8F9426" w14:textId="11407F9E" w:rsidR="005F1357" w:rsidDel="00E26B96" w:rsidRDefault="00532FCF">
      <w:pPr>
        <w:pStyle w:val="TableofFigures"/>
        <w:tabs>
          <w:tab w:val="right" w:leader="dot" w:pos="9111"/>
        </w:tabs>
        <w:spacing w:line="360" w:lineRule="auto"/>
        <w:rPr>
          <w:del w:id="4392" w:author="Thảo Nguyễn Kim" w:date="2019-03-11T14:56:00Z"/>
          <w:rFonts w:asciiTheme="minorHAnsi" w:eastAsiaTheme="minorEastAsia" w:hAnsiTheme="minorHAnsi" w:cstheme="minorBidi"/>
          <w:noProof/>
          <w:sz w:val="22"/>
        </w:rPr>
      </w:pPr>
      <w:del w:id="439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"_Toc1998999" </w:delInstrText>
        </w:r>
        <w:r w:rsidDel="00E26B96">
          <w:rPr>
            <w:rStyle w:val="Hyperlink"/>
            <w:rFonts w:eastAsia="SimSun"/>
          </w:rPr>
          <w:fldChar w:fldCharType="separate"/>
        </w:r>
        <w:r w:rsidR="005F1357" w:rsidRPr="00F8244B" w:rsidDel="00E26B96">
          <w:rPr>
            <w:rStyle w:val="Hyperlink"/>
            <w:rFonts w:eastAsia="SimSun"/>
            <w:noProof/>
          </w:rPr>
          <w:delText>Hình 5. 7- Giao diện tải  plugin lên wordpress</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_Toc1998999 \h </w:delInstrText>
        </w:r>
        <w:r w:rsidR="005F1357" w:rsidDel="00E26B96">
          <w:rPr>
            <w:noProof/>
            <w:webHidden/>
          </w:rPr>
        </w:r>
        <w:r w:rsidR="005F1357" w:rsidDel="00E26B96">
          <w:rPr>
            <w:noProof/>
            <w:webHidden/>
          </w:rPr>
          <w:fldChar w:fldCharType="separate"/>
        </w:r>
        <w:r w:rsidR="005F1357" w:rsidDel="00E26B96">
          <w:rPr>
            <w:noProof/>
            <w:webHidden/>
          </w:rPr>
          <w:delText>71</w:delText>
        </w:r>
        <w:r w:rsidR="005F1357" w:rsidDel="00E26B96">
          <w:rPr>
            <w:noProof/>
            <w:webHidden/>
          </w:rPr>
          <w:fldChar w:fldCharType="end"/>
        </w:r>
        <w:r w:rsidDel="00E26B96">
          <w:rPr>
            <w:noProof/>
          </w:rPr>
          <w:fldChar w:fldCharType="end"/>
        </w:r>
      </w:del>
    </w:p>
    <w:p w14:paraId="423370C3" w14:textId="6B06DE72" w:rsidR="005F1357" w:rsidDel="00E26B96" w:rsidRDefault="00532FCF">
      <w:pPr>
        <w:pStyle w:val="TableofFigures"/>
        <w:tabs>
          <w:tab w:val="right" w:leader="dot" w:pos="9111"/>
        </w:tabs>
        <w:spacing w:line="360" w:lineRule="auto"/>
        <w:rPr>
          <w:del w:id="4394" w:author="Thảo Nguyễn Kim" w:date="2019-03-11T14:56:00Z"/>
          <w:rFonts w:asciiTheme="minorHAnsi" w:eastAsiaTheme="minorEastAsia" w:hAnsiTheme="minorHAnsi" w:cstheme="minorBidi"/>
          <w:noProof/>
          <w:sz w:val="22"/>
        </w:rPr>
      </w:pPr>
      <w:del w:id="439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"_Toc1999000" </w:delInstrText>
        </w:r>
        <w:r w:rsidDel="00E26B96">
          <w:rPr>
            <w:rStyle w:val="Hyperlink"/>
            <w:rFonts w:eastAsia="SimSun"/>
          </w:rPr>
          <w:fldChar w:fldCharType="separate"/>
        </w:r>
        <w:r w:rsidR="005F1357" w:rsidRPr="00F8244B" w:rsidDel="00E26B96">
          <w:rPr>
            <w:rStyle w:val="Hyperlink"/>
            <w:rFonts w:eastAsia="SimSun"/>
            <w:noProof/>
          </w:rPr>
          <w:delText>Hình 5. 8- Cấu trúc thu mục của wordpress-camunda-plugin</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_Toc1999000 \h </w:delInstrText>
        </w:r>
        <w:r w:rsidR="005F1357" w:rsidDel="00E26B96">
          <w:rPr>
            <w:noProof/>
            <w:webHidden/>
          </w:rPr>
        </w:r>
        <w:r w:rsidR="005F1357" w:rsidDel="00E26B96">
          <w:rPr>
            <w:noProof/>
            <w:webHidden/>
          </w:rPr>
          <w:fldChar w:fldCharType="separate"/>
        </w:r>
        <w:r w:rsidR="005F1357" w:rsidDel="00E26B96">
          <w:rPr>
            <w:noProof/>
            <w:webHidden/>
          </w:rPr>
          <w:delText>73</w:delText>
        </w:r>
        <w:r w:rsidR="005F1357" w:rsidDel="00E26B96">
          <w:rPr>
            <w:noProof/>
            <w:webHidden/>
          </w:rPr>
          <w:fldChar w:fldCharType="end"/>
        </w:r>
        <w:r w:rsidDel="00E26B96">
          <w:rPr>
            <w:noProof/>
          </w:rPr>
          <w:fldChar w:fldCharType="end"/>
        </w:r>
      </w:del>
    </w:p>
    <w:p w14:paraId="4A79C587" w14:textId="696BC688" w:rsidR="005F1357" w:rsidDel="00E26B96" w:rsidRDefault="00532FCF">
      <w:pPr>
        <w:pStyle w:val="TableofFigures"/>
        <w:tabs>
          <w:tab w:val="right" w:leader="dot" w:pos="9111"/>
        </w:tabs>
        <w:spacing w:line="360" w:lineRule="auto"/>
        <w:rPr>
          <w:del w:id="4396" w:author="Thảo Nguyễn Kim" w:date="2019-03-11T14:56:00Z"/>
          <w:rFonts w:asciiTheme="minorHAnsi" w:eastAsiaTheme="minorEastAsia" w:hAnsiTheme="minorHAnsi" w:cstheme="minorBidi"/>
          <w:noProof/>
          <w:sz w:val="22"/>
        </w:rPr>
      </w:pPr>
      <w:del w:id="439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"_Toc1999001" </w:delInstrText>
        </w:r>
        <w:r w:rsidDel="00E26B96">
          <w:rPr>
            <w:rStyle w:val="Hyperlink"/>
            <w:rFonts w:eastAsia="SimSun"/>
          </w:rPr>
          <w:fldChar w:fldCharType="separate"/>
        </w:r>
        <w:r w:rsidR="005F1357" w:rsidRPr="00F8244B" w:rsidDel="00E26B96">
          <w:rPr>
            <w:rStyle w:val="Hyperlink"/>
            <w:rFonts w:eastAsia="SimSun"/>
            <w:noProof/>
          </w:rPr>
          <w:delText>Hình 5. 9 – Luồng xử lý việc chỉnh sửa Form</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_Toc1999001 \h </w:delInstrText>
        </w:r>
        <w:r w:rsidR="005F1357" w:rsidDel="00E26B96">
          <w:rPr>
            <w:noProof/>
            <w:webHidden/>
          </w:rPr>
        </w:r>
        <w:r w:rsidR="005F1357" w:rsidDel="00E26B96">
          <w:rPr>
            <w:noProof/>
            <w:webHidden/>
          </w:rPr>
          <w:fldChar w:fldCharType="separate"/>
        </w:r>
        <w:r w:rsidR="005F1357" w:rsidDel="00E26B96">
          <w:rPr>
            <w:noProof/>
            <w:webHidden/>
          </w:rPr>
          <w:delText>74</w:delText>
        </w:r>
        <w:r w:rsidR="005F1357" w:rsidDel="00E26B96">
          <w:rPr>
            <w:noProof/>
            <w:webHidden/>
          </w:rPr>
          <w:fldChar w:fldCharType="end"/>
        </w:r>
        <w:r w:rsidDel="00E26B96">
          <w:rPr>
            <w:noProof/>
          </w:rPr>
          <w:fldChar w:fldCharType="end"/>
        </w:r>
      </w:del>
    </w:p>
    <w:p w14:paraId="3C9B99F8" w14:textId="14761856" w:rsidR="005F1357" w:rsidDel="00E26B96" w:rsidRDefault="00532FCF">
      <w:pPr>
        <w:pStyle w:val="TableofFigures"/>
        <w:tabs>
          <w:tab w:val="right" w:leader="dot" w:pos="9111"/>
        </w:tabs>
        <w:spacing w:line="360" w:lineRule="auto"/>
        <w:rPr>
          <w:del w:id="4398" w:author="Thảo Nguyễn Kim" w:date="2019-03-11T14:56:00Z"/>
          <w:rFonts w:asciiTheme="minorHAnsi" w:eastAsiaTheme="minorEastAsia" w:hAnsiTheme="minorHAnsi" w:cstheme="minorBidi"/>
          <w:noProof/>
          <w:sz w:val="22"/>
        </w:rPr>
      </w:pPr>
      <w:del w:id="439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"_Toc1999002" </w:delInstrText>
        </w:r>
        <w:r w:rsidDel="00E26B96">
          <w:rPr>
            <w:rStyle w:val="Hyperlink"/>
            <w:rFonts w:eastAsia="SimSun"/>
          </w:rPr>
          <w:fldChar w:fldCharType="separate"/>
        </w:r>
        <w:r w:rsidR="005F1357" w:rsidRPr="00F8244B" w:rsidDel="00E26B96">
          <w:rPr>
            <w:rStyle w:val="Hyperlink"/>
            <w:rFonts w:eastAsia="SimSun"/>
            <w:noProof/>
          </w:rPr>
          <w:delText>Hình 5. 10- Luồng xử lý việc thực thi Task.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_Toc1999002 \h </w:delInstrText>
        </w:r>
        <w:r w:rsidR="005F1357" w:rsidDel="00E26B96">
          <w:rPr>
            <w:noProof/>
            <w:webHidden/>
          </w:rPr>
        </w:r>
        <w:r w:rsidR="005F1357" w:rsidDel="00E26B96">
          <w:rPr>
            <w:noProof/>
            <w:webHidden/>
          </w:rPr>
          <w:fldChar w:fldCharType="separate"/>
        </w:r>
        <w:r w:rsidR="005F1357" w:rsidDel="00E26B96">
          <w:rPr>
            <w:noProof/>
            <w:webHidden/>
          </w:rPr>
          <w:delText>75</w:delText>
        </w:r>
        <w:r w:rsidR="005F1357" w:rsidDel="00E26B96">
          <w:rPr>
            <w:noProof/>
            <w:webHidden/>
          </w:rPr>
          <w:fldChar w:fldCharType="end"/>
        </w:r>
        <w:r w:rsidDel="00E26B96">
          <w:rPr>
            <w:noProof/>
          </w:rPr>
          <w:fldChar w:fldCharType="end"/>
        </w:r>
      </w:del>
    </w:p>
    <w:p w14:paraId="386E9556" w14:textId="5F606D63" w:rsidR="005F1357" w:rsidDel="00E26B96" w:rsidRDefault="00532FCF">
      <w:pPr>
        <w:pStyle w:val="TableofFigures"/>
        <w:tabs>
          <w:tab w:val="right" w:leader="dot" w:pos="9111"/>
        </w:tabs>
        <w:spacing w:line="360" w:lineRule="auto"/>
        <w:rPr>
          <w:del w:id="4400" w:author="Thảo Nguyễn Kim" w:date="2019-03-11T14:56:00Z"/>
          <w:rFonts w:asciiTheme="minorHAnsi" w:eastAsiaTheme="minorEastAsia" w:hAnsiTheme="minorHAnsi" w:cstheme="minorBidi"/>
          <w:noProof/>
          <w:sz w:val="22"/>
        </w:rPr>
      </w:pPr>
      <w:del w:id="440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"_Toc1999003" </w:delInstrText>
        </w:r>
        <w:r w:rsidDel="00E26B96">
          <w:rPr>
            <w:rStyle w:val="Hyperlink"/>
            <w:rFonts w:eastAsia="SimSun"/>
          </w:rPr>
          <w:fldChar w:fldCharType="separate"/>
        </w:r>
        <w:r w:rsidR="005F1357" w:rsidRPr="00F8244B" w:rsidDel="00E26B96">
          <w:rPr>
            <w:rStyle w:val="Hyperlink"/>
            <w:rFonts w:eastAsia="SimSun"/>
            <w:noProof/>
          </w:rPr>
          <w:delText>Hình 5. 11 - Giao diện login của BWC</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_Toc1999003 \h </w:delInstrText>
        </w:r>
        <w:r w:rsidR="005F1357" w:rsidDel="00E26B96">
          <w:rPr>
            <w:noProof/>
            <w:webHidden/>
          </w:rPr>
        </w:r>
        <w:r w:rsidR="005F1357" w:rsidDel="00E26B96">
          <w:rPr>
            <w:noProof/>
            <w:webHidden/>
          </w:rPr>
          <w:fldChar w:fldCharType="separate"/>
        </w:r>
        <w:r w:rsidR="005F1357" w:rsidDel="00E26B96">
          <w:rPr>
            <w:noProof/>
            <w:webHidden/>
          </w:rPr>
          <w:delText>77</w:delText>
        </w:r>
        <w:r w:rsidR="005F1357" w:rsidDel="00E26B96">
          <w:rPr>
            <w:noProof/>
            <w:webHidden/>
          </w:rPr>
          <w:fldChar w:fldCharType="end"/>
        </w:r>
        <w:r w:rsidDel="00E26B96">
          <w:rPr>
            <w:noProof/>
          </w:rPr>
          <w:fldChar w:fldCharType="end"/>
        </w:r>
      </w:del>
    </w:p>
    <w:p w14:paraId="0563E0B5" w14:textId="46425E3A" w:rsidR="005F1357" w:rsidDel="00E26B96" w:rsidRDefault="00532FCF">
      <w:pPr>
        <w:pStyle w:val="TableofFigures"/>
        <w:tabs>
          <w:tab w:val="right" w:leader="dot" w:pos="9111"/>
        </w:tabs>
        <w:spacing w:line="360" w:lineRule="auto"/>
        <w:rPr>
          <w:del w:id="4402" w:author="Thảo Nguyễn Kim" w:date="2019-03-11T14:56:00Z"/>
          <w:rFonts w:asciiTheme="minorHAnsi" w:eastAsiaTheme="minorEastAsia" w:hAnsiTheme="minorHAnsi" w:cstheme="minorBidi"/>
          <w:noProof/>
          <w:sz w:val="22"/>
        </w:rPr>
      </w:pPr>
      <w:del w:id="440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"_Toc1999004" </w:delInstrText>
        </w:r>
        <w:r w:rsidDel="00E26B96">
          <w:rPr>
            <w:rStyle w:val="Hyperlink"/>
            <w:rFonts w:eastAsia="SimSun"/>
          </w:rPr>
          <w:fldChar w:fldCharType="separate"/>
        </w:r>
        <w:r w:rsidR="005F1357" w:rsidRPr="00F8244B" w:rsidDel="00E26B96">
          <w:rPr>
            <w:rStyle w:val="Hyperlink"/>
            <w:rFonts w:eastAsia="SimSun"/>
            <w:noProof/>
          </w:rPr>
          <w:delText>Hình 5. 12 - Giao diện bussines-webapp-creator</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_Toc1999004 \h </w:delInstrText>
        </w:r>
        <w:r w:rsidR="005F1357" w:rsidDel="00E26B96">
          <w:rPr>
            <w:noProof/>
            <w:webHidden/>
          </w:rPr>
        </w:r>
        <w:r w:rsidR="005F1357" w:rsidDel="00E26B96">
          <w:rPr>
            <w:noProof/>
            <w:webHidden/>
          </w:rPr>
          <w:fldChar w:fldCharType="separate"/>
        </w:r>
        <w:r w:rsidR="005F1357" w:rsidDel="00E26B96">
          <w:rPr>
            <w:noProof/>
            <w:webHidden/>
          </w:rPr>
          <w:delText>77</w:delText>
        </w:r>
        <w:r w:rsidR="005F1357" w:rsidDel="00E26B96">
          <w:rPr>
            <w:noProof/>
            <w:webHidden/>
          </w:rPr>
          <w:fldChar w:fldCharType="end"/>
        </w:r>
        <w:r w:rsidDel="00E26B96">
          <w:rPr>
            <w:noProof/>
          </w:rPr>
          <w:fldChar w:fldCharType="end"/>
        </w:r>
      </w:del>
    </w:p>
    <w:p w14:paraId="63B038C6" w14:textId="659B4EC5" w:rsidR="005F1357" w:rsidDel="00E26B96" w:rsidRDefault="00532FCF">
      <w:pPr>
        <w:pStyle w:val="TableofFigures"/>
        <w:tabs>
          <w:tab w:val="right" w:leader="dot" w:pos="9111"/>
        </w:tabs>
        <w:spacing w:line="360" w:lineRule="auto"/>
        <w:rPr>
          <w:del w:id="4404" w:author="Thảo Nguyễn Kim" w:date="2019-03-11T14:56:00Z"/>
          <w:rFonts w:asciiTheme="minorHAnsi" w:eastAsiaTheme="minorEastAsia" w:hAnsiTheme="minorHAnsi" w:cstheme="minorBidi"/>
          <w:noProof/>
          <w:sz w:val="22"/>
        </w:rPr>
      </w:pPr>
      <w:del w:id="440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"_Toc1999005" </w:delInstrText>
        </w:r>
        <w:r w:rsidDel="00E26B96">
          <w:rPr>
            <w:rStyle w:val="Hyperlink"/>
            <w:rFonts w:eastAsia="SimSun"/>
          </w:rPr>
          <w:fldChar w:fldCharType="separate"/>
        </w:r>
        <w:r w:rsidR="005F1357" w:rsidRPr="00F8244B" w:rsidDel="00E26B96">
          <w:rPr>
            <w:rStyle w:val="Hyperlink"/>
            <w:rFonts w:eastAsia="SimSun"/>
            <w:noProof/>
          </w:rPr>
          <w:delText>Hình 5. 13 - Giao diện thiết kế vụ trong Wordpress</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_Toc1999005 \h </w:delInstrText>
        </w:r>
        <w:r w:rsidR="005F1357" w:rsidDel="00E26B96">
          <w:rPr>
            <w:noProof/>
            <w:webHidden/>
          </w:rPr>
        </w:r>
        <w:r w:rsidR="005F1357" w:rsidDel="00E26B96">
          <w:rPr>
            <w:noProof/>
            <w:webHidden/>
          </w:rPr>
          <w:fldChar w:fldCharType="separate"/>
        </w:r>
        <w:r w:rsidR="005F1357" w:rsidDel="00E26B96">
          <w:rPr>
            <w:noProof/>
            <w:webHidden/>
          </w:rPr>
          <w:delText>79</w:delText>
        </w:r>
        <w:r w:rsidR="005F1357" w:rsidDel="00E26B96">
          <w:rPr>
            <w:noProof/>
            <w:webHidden/>
          </w:rPr>
          <w:fldChar w:fldCharType="end"/>
        </w:r>
        <w:r w:rsidDel="00E26B96">
          <w:rPr>
            <w:noProof/>
          </w:rPr>
          <w:fldChar w:fldCharType="end"/>
        </w:r>
      </w:del>
    </w:p>
    <w:p w14:paraId="7A7EE688" w14:textId="257F4022" w:rsidR="005F1357" w:rsidDel="00E26B96" w:rsidRDefault="00532FCF">
      <w:pPr>
        <w:pStyle w:val="TableofFigures"/>
        <w:tabs>
          <w:tab w:val="right" w:leader="dot" w:pos="9111"/>
        </w:tabs>
        <w:spacing w:line="360" w:lineRule="auto"/>
        <w:rPr>
          <w:del w:id="4406" w:author="Thảo Nguyễn Kim" w:date="2019-03-11T14:56:00Z"/>
          <w:rFonts w:asciiTheme="minorHAnsi" w:eastAsiaTheme="minorEastAsia" w:hAnsiTheme="minorHAnsi" w:cstheme="minorBidi"/>
          <w:noProof/>
          <w:sz w:val="22"/>
        </w:rPr>
      </w:pPr>
      <w:del w:id="440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"_Toc1999006" </w:delInstrText>
        </w:r>
        <w:r w:rsidDel="00E26B96">
          <w:rPr>
            <w:rStyle w:val="Hyperlink"/>
            <w:rFonts w:eastAsia="SimSun"/>
          </w:rPr>
          <w:fldChar w:fldCharType="separate"/>
        </w:r>
        <w:r w:rsidR="005F1357" w:rsidRPr="00F8244B" w:rsidDel="00E26B96">
          <w:rPr>
            <w:rStyle w:val="Hyperlink"/>
            <w:rFonts w:eastAsia="SimSun"/>
            <w:noProof/>
          </w:rPr>
          <w:delText>Hình 6.1: Kiến trúc database nghiệp vụ quản lí mượn sách.</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_Toc1999006 \h </w:delInstrText>
        </w:r>
        <w:r w:rsidR="005F1357" w:rsidDel="00E26B96">
          <w:rPr>
            <w:noProof/>
            <w:webHidden/>
          </w:rPr>
        </w:r>
        <w:r w:rsidR="005F1357" w:rsidDel="00E26B96">
          <w:rPr>
            <w:noProof/>
            <w:webHidden/>
          </w:rPr>
          <w:fldChar w:fldCharType="separate"/>
        </w:r>
        <w:r w:rsidR="005F1357" w:rsidDel="00E26B96">
          <w:rPr>
            <w:noProof/>
            <w:webHidden/>
          </w:rPr>
          <w:delText>81</w:delText>
        </w:r>
        <w:r w:rsidR="005F1357" w:rsidDel="00E26B96">
          <w:rPr>
            <w:noProof/>
            <w:webHidden/>
          </w:rPr>
          <w:fldChar w:fldCharType="end"/>
        </w:r>
        <w:r w:rsidDel="00E26B96">
          <w:rPr>
            <w:noProof/>
          </w:rPr>
          <w:fldChar w:fldCharType="end"/>
        </w:r>
      </w:del>
    </w:p>
    <w:p w14:paraId="715EF11B" w14:textId="73C26BF1" w:rsidR="005F1357" w:rsidDel="00E26B96" w:rsidRDefault="00532FCF">
      <w:pPr>
        <w:pStyle w:val="TableofFigures"/>
        <w:tabs>
          <w:tab w:val="right" w:leader="dot" w:pos="9111"/>
        </w:tabs>
        <w:spacing w:line="360" w:lineRule="auto"/>
        <w:rPr>
          <w:del w:id="4408" w:author="Thảo Nguyễn Kim" w:date="2019-03-11T14:56:00Z"/>
          <w:rFonts w:asciiTheme="minorHAnsi" w:eastAsiaTheme="minorEastAsia" w:hAnsiTheme="minorHAnsi" w:cstheme="minorBidi"/>
          <w:noProof/>
          <w:sz w:val="22"/>
        </w:rPr>
      </w:pPr>
      <w:del w:id="440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"_Toc1999007" </w:delInstrText>
        </w:r>
        <w:r w:rsidDel="00E26B96">
          <w:rPr>
            <w:rStyle w:val="Hyperlink"/>
            <w:rFonts w:eastAsia="SimSun"/>
          </w:rPr>
          <w:fldChar w:fldCharType="separate"/>
        </w:r>
        <w:r w:rsidR="005F1357" w:rsidRPr="00F8244B" w:rsidDel="00E26B96">
          <w:rPr>
            <w:rStyle w:val="Hyperlink"/>
            <w:rFonts w:eastAsia="SimSun"/>
            <w:noProof/>
          </w:rPr>
          <w:delText>Hình 6.2: Các thêm trường author vào form addbook.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_Toc1999007 \h </w:delInstrText>
        </w:r>
        <w:r w:rsidR="005F1357" w:rsidDel="00E26B96">
          <w:rPr>
            <w:noProof/>
            <w:webHidden/>
          </w:rPr>
        </w:r>
        <w:r w:rsidR="005F1357" w:rsidDel="00E26B96">
          <w:rPr>
            <w:noProof/>
            <w:webHidden/>
          </w:rPr>
          <w:fldChar w:fldCharType="separate"/>
        </w:r>
        <w:r w:rsidR="005F1357" w:rsidDel="00E26B96">
          <w:rPr>
            <w:noProof/>
            <w:webHidden/>
          </w:rPr>
          <w:delText>82</w:delText>
        </w:r>
        <w:r w:rsidR="005F1357" w:rsidDel="00E26B96">
          <w:rPr>
            <w:noProof/>
            <w:webHidden/>
          </w:rPr>
          <w:fldChar w:fldCharType="end"/>
        </w:r>
        <w:r w:rsidDel="00E26B96">
          <w:rPr>
            <w:noProof/>
          </w:rPr>
          <w:fldChar w:fldCharType="end"/>
        </w:r>
      </w:del>
    </w:p>
    <w:p w14:paraId="625482D5" w14:textId="41BB84B8" w:rsidR="005F1357" w:rsidDel="00E26B96" w:rsidRDefault="00532FCF">
      <w:pPr>
        <w:pStyle w:val="TableofFigures"/>
        <w:tabs>
          <w:tab w:val="right" w:leader="dot" w:pos="9111"/>
        </w:tabs>
        <w:spacing w:line="360" w:lineRule="auto"/>
        <w:rPr>
          <w:del w:id="4410" w:author="Thảo Nguyễn Kim" w:date="2019-03-11T14:56:00Z"/>
          <w:rFonts w:asciiTheme="minorHAnsi" w:eastAsiaTheme="minorEastAsia" w:hAnsiTheme="minorHAnsi" w:cstheme="minorBidi"/>
          <w:noProof/>
          <w:sz w:val="22"/>
        </w:rPr>
      </w:pPr>
      <w:del w:id="441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"_Toc1999008" </w:delInstrText>
        </w:r>
        <w:r w:rsidDel="00E26B96">
          <w:rPr>
            <w:rStyle w:val="Hyperlink"/>
            <w:rFonts w:eastAsia="SimSun"/>
          </w:rPr>
          <w:fldChar w:fldCharType="separate"/>
        </w:r>
        <w:r w:rsidR="005F1357" w:rsidRPr="00F8244B" w:rsidDel="00E26B96">
          <w:rPr>
            <w:rStyle w:val="Hyperlink"/>
            <w:rFonts w:eastAsia="SimSun"/>
            <w:noProof/>
          </w:rPr>
          <w:delText xml:space="preserve">Hình 6.3: </w:delText>
        </w:r>
        <w:r w:rsidR="006330F5" w:rsidDel="00E26B96">
          <w:rPr>
            <w:rStyle w:val="Hyperlink"/>
            <w:rFonts w:eastAsia="SimSun"/>
            <w:noProof/>
          </w:rPr>
          <w:delText>Thêm</w:delText>
        </w:r>
        <w:r w:rsidR="005F1357" w:rsidRPr="00F8244B" w:rsidDel="00E26B96">
          <w:rPr>
            <w:rStyle w:val="Hyperlink"/>
            <w:rFonts w:eastAsia="SimSun"/>
            <w:noProof/>
          </w:rPr>
          <w:delText xml:space="preserve"> catergory </w:delText>
        </w:r>
        <w:r w:rsidR="006330F5" w:rsidDel="00E26B96">
          <w:rPr>
            <w:rStyle w:val="Hyperlink"/>
            <w:rFonts w:eastAsia="SimSun"/>
            <w:noProof/>
          </w:rPr>
          <w:delText>có khóa ngoại đến ca</w:delText>
        </w:r>
        <w:r w:rsidR="005F1357" w:rsidRPr="00F8244B" w:rsidDel="00E26B96">
          <w:rPr>
            <w:rStyle w:val="Hyperlink"/>
            <w:rFonts w:eastAsia="SimSun"/>
            <w:noProof/>
          </w:rPr>
          <w:delText>tergories vào</w:delText>
        </w:r>
        <w:r w:rsidR="006330F5" w:rsidDel="00E26B96">
          <w:rPr>
            <w:rStyle w:val="Hyperlink"/>
            <w:rFonts w:eastAsia="SimSun"/>
            <w:noProof/>
          </w:rPr>
          <w:delText xml:space="preserve"> form addbook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_Toc1999008 \h </w:delInstrText>
        </w:r>
        <w:r w:rsidR="005F1357" w:rsidDel="00E26B96">
          <w:rPr>
            <w:noProof/>
            <w:webHidden/>
          </w:rPr>
        </w:r>
        <w:r w:rsidR="005F1357" w:rsidDel="00E26B96">
          <w:rPr>
            <w:noProof/>
            <w:webHidden/>
          </w:rPr>
          <w:fldChar w:fldCharType="separate"/>
        </w:r>
        <w:r w:rsidR="005F1357" w:rsidDel="00E26B96">
          <w:rPr>
            <w:noProof/>
            <w:webHidden/>
          </w:rPr>
          <w:delText>83</w:delText>
        </w:r>
        <w:r w:rsidR="005F1357" w:rsidDel="00E26B96">
          <w:rPr>
            <w:noProof/>
            <w:webHidden/>
          </w:rPr>
          <w:fldChar w:fldCharType="end"/>
        </w:r>
        <w:r w:rsidDel="00E26B96">
          <w:rPr>
            <w:noProof/>
          </w:rPr>
          <w:fldChar w:fldCharType="end"/>
        </w:r>
      </w:del>
    </w:p>
    <w:p w14:paraId="5F2C001E" w14:textId="68AA98DC" w:rsidR="005F1357" w:rsidDel="00E26B96" w:rsidRDefault="00532FCF">
      <w:pPr>
        <w:pStyle w:val="TableofFigures"/>
        <w:tabs>
          <w:tab w:val="right" w:leader="dot" w:pos="9111"/>
        </w:tabs>
        <w:spacing w:line="360" w:lineRule="auto"/>
        <w:rPr>
          <w:del w:id="4412" w:author="Thảo Nguyễn Kim" w:date="2019-03-11T14:56:00Z"/>
          <w:rFonts w:asciiTheme="minorHAnsi" w:eastAsiaTheme="minorEastAsia" w:hAnsiTheme="minorHAnsi" w:cstheme="minorBidi"/>
          <w:noProof/>
          <w:sz w:val="22"/>
        </w:rPr>
      </w:pPr>
      <w:del w:id="4413"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"_Toc1999010" </w:delInstrText>
        </w:r>
        <w:r w:rsidDel="00E26B96">
          <w:rPr>
            <w:rStyle w:val="Hyperlink"/>
            <w:rFonts w:eastAsia="SimSun"/>
          </w:rPr>
          <w:fldChar w:fldCharType="separate"/>
        </w:r>
        <w:r w:rsidR="005F1357" w:rsidRPr="00F8244B" w:rsidDel="00E26B96">
          <w:rPr>
            <w:rStyle w:val="Hyperlink"/>
            <w:rFonts w:eastAsia="SimSun"/>
            <w:noProof/>
          </w:rPr>
          <w:delText>Hình 6.4: Các thêm table vào nghiệp vụ listbook.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_Toc1999010 \h </w:delInstrText>
        </w:r>
        <w:r w:rsidR="005F1357" w:rsidDel="00E26B96">
          <w:rPr>
            <w:noProof/>
            <w:webHidden/>
          </w:rPr>
        </w:r>
        <w:r w:rsidR="005F1357" w:rsidDel="00E26B96">
          <w:rPr>
            <w:noProof/>
            <w:webHidden/>
          </w:rPr>
          <w:fldChar w:fldCharType="separate"/>
        </w:r>
        <w:r w:rsidR="005F1357" w:rsidDel="00E26B96">
          <w:rPr>
            <w:noProof/>
            <w:webHidden/>
          </w:rPr>
          <w:delText>84</w:delText>
        </w:r>
        <w:r w:rsidR="005F1357" w:rsidDel="00E26B96">
          <w:rPr>
            <w:noProof/>
            <w:webHidden/>
          </w:rPr>
          <w:fldChar w:fldCharType="end"/>
        </w:r>
        <w:r w:rsidDel="00E26B96">
          <w:rPr>
            <w:noProof/>
          </w:rPr>
          <w:fldChar w:fldCharType="end"/>
        </w:r>
      </w:del>
    </w:p>
    <w:p w14:paraId="360D5777" w14:textId="066E63AF" w:rsidR="005F1357" w:rsidDel="00E26B96" w:rsidRDefault="00532FCF">
      <w:pPr>
        <w:pStyle w:val="TableofFigures"/>
        <w:tabs>
          <w:tab w:val="right" w:leader="dot" w:pos="9111"/>
        </w:tabs>
        <w:spacing w:line="360" w:lineRule="auto"/>
        <w:rPr>
          <w:del w:id="4414" w:author="Thảo Nguyễn Kim" w:date="2019-03-11T14:56:00Z"/>
          <w:rFonts w:asciiTheme="minorHAnsi" w:eastAsiaTheme="minorEastAsia" w:hAnsiTheme="minorHAnsi" w:cstheme="minorBidi"/>
          <w:noProof/>
          <w:sz w:val="22"/>
        </w:rPr>
      </w:pPr>
      <w:del w:id="4415"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"_Toc1999011" </w:delInstrText>
        </w:r>
        <w:r w:rsidDel="00E26B96">
          <w:rPr>
            <w:rStyle w:val="Hyperlink"/>
            <w:rFonts w:eastAsia="SimSun"/>
          </w:rPr>
          <w:fldChar w:fldCharType="separate"/>
        </w:r>
        <w:r w:rsidR="005F1357" w:rsidRPr="00F8244B" w:rsidDel="00E26B96">
          <w:rPr>
            <w:rStyle w:val="Hyperlink"/>
            <w:rFonts w:eastAsia="SimSun"/>
            <w:noProof/>
          </w:rPr>
          <w:delText>Hình 6.5: Giao diện của Workspace Quản lý đăt book.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_Toc1999011 \h </w:delInstrText>
        </w:r>
        <w:r w:rsidR="005F1357" w:rsidDel="00E26B96">
          <w:rPr>
            <w:noProof/>
            <w:webHidden/>
          </w:rPr>
        </w:r>
        <w:r w:rsidR="005F1357" w:rsidDel="00E26B96">
          <w:rPr>
            <w:noProof/>
            <w:webHidden/>
          </w:rPr>
          <w:fldChar w:fldCharType="separate"/>
        </w:r>
        <w:r w:rsidR="005F1357" w:rsidDel="00E26B96">
          <w:rPr>
            <w:noProof/>
            <w:webHidden/>
          </w:rPr>
          <w:delText>85</w:delText>
        </w:r>
        <w:r w:rsidR="005F1357" w:rsidDel="00E26B96">
          <w:rPr>
            <w:noProof/>
            <w:webHidden/>
          </w:rPr>
          <w:fldChar w:fldCharType="end"/>
        </w:r>
        <w:r w:rsidDel="00E26B96">
          <w:rPr>
            <w:noProof/>
          </w:rPr>
          <w:fldChar w:fldCharType="end"/>
        </w:r>
      </w:del>
    </w:p>
    <w:p w14:paraId="38E13E88" w14:textId="6DF43684" w:rsidR="005F1357" w:rsidDel="00E26B96" w:rsidRDefault="00532FCF">
      <w:pPr>
        <w:pStyle w:val="TableofFigures"/>
        <w:tabs>
          <w:tab w:val="right" w:leader="dot" w:pos="9111"/>
        </w:tabs>
        <w:spacing w:line="360" w:lineRule="auto"/>
        <w:rPr>
          <w:del w:id="4416" w:author="Thảo Nguyễn Kim" w:date="2019-03-11T14:56:00Z"/>
          <w:rFonts w:asciiTheme="minorHAnsi" w:eastAsiaTheme="minorEastAsia" w:hAnsiTheme="minorHAnsi" w:cstheme="minorBidi"/>
          <w:noProof/>
          <w:sz w:val="22"/>
        </w:rPr>
      </w:pPr>
      <w:del w:id="4417"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"_Toc1999012" </w:delInstrText>
        </w:r>
        <w:r w:rsidDel="00E26B96">
          <w:rPr>
            <w:rStyle w:val="Hyperlink"/>
            <w:rFonts w:eastAsia="SimSun"/>
          </w:rPr>
          <w:fldChar w:fldCharType="separate"/>
        </w:r>
        <w:r w:rsidR="005F1357" w:rsidRPr="00F8244B" w:rsidDel="00E26B96">
          <w:rPr>
            <w:rStyle w:val="Hyperlink"/>
            <w:rFonts w:eastAsia="SimSun"/>
            <w:noProof/>
          </w:rPr>
          <w:delText>Hình 6.6: Giao diện để chỉnh sửa nghiệp vụ addbook.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_Toc1999012 \h </w:delInstrText>
        </w:r>
        <w:r w:rsidR="005F1357" w:rsidDel="00E26B96">
          <w:rPr>
            <w:noProof/>
            <w:webHidden/>
          </w:rPr>
        </w:r>
        <w:r w:rsidR="005F1357" w:rsidDel="00E26B96">
          <w:rPr>
            <w:noProof/>
            <w:webHidden/>
          </w:rPr>
          <w:fldChar w:fldCharType="separate"/>
        </w:r>
        <w:r w:rsidR="005F1357" w:rsidDel="00E26B96">
          <w:rPr>
            <w:noProof/>
            <w:webHidden/>
          </w:rPr>
          <w:delText>85</w:delText>
        </w:r>
        <w:r w:rsidR="005F1357" w:rsidDel="00E26B96">
          <w:rPr>
            <w:noProof/>
            <w:webHidden/>
          </w:rPr>
          <w:fldChar w:fldCharType="end"/>
        </w:r>
        <w:r w:rsidDel="00E26B96">
          <w:rPr>
            <w:noProof/>
          </w:rPr>
          <w:fldChar w:fldCharType="end"/>
        </w:r>
      </w:del>
    </w:p>
    <w:p w14:paraId="3428BA21" w14:textId="4A4BDA92" w:rsidR="005F1357" w:rsidDel="00E26B96" w:rsidRDefault="00532FCF">
      <w:pPr>
        <w:pStyle w:val="TableofFigures"/>
        <w:tabs>
          <w:tab w:val="right" w:leader="dot" w:pos="9111"/>
        </w:tabs>
        <w:spacing w:line="360" w:lineRule="auto"/>
        <w:rPr>
          <w:del w:id="4418" w:author="Thảo Nguyễn Kim" w:date="2019-03-11T14:56:00Z"/>
          <w:rFonts w:asciiTheme="minorHAnsi" w:eastAsiaTheme="minorEastAsia" w:hAnsiTheme="minorHAnsi" w:cstheme="minorBidi"/>
          <w:noProof/>
          <w:sz w:val="22"/>
        </w:rPr>
      </w:pPr>
      <w:del w:id="4419"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"_Toc1999013" </w:delInstrText>
        </w:r>
        <w:r w:rsidDel="00E26B96">
          <w:rPr>
            <w:rStyle w:val="Hyperlink"/>
            <w:rFonts w:eastAsia="SimSun"/>
          </w:rPr>
          <w:fldChar w:fldCharType="separate"/>
        </w:r>
        <w:r w:rsidR="005F1357" w:rsidRPr="00F8244B" w:rsidDel="00E26B96">
          <w:rPr>
            <w:rStyle w:val="Hyperlink"/>
            <w:rFonts w:eastAsia="SimSun"/>
            <w:noProof/>
          </w:rPr>
          <w:delText>Hình 6.7 Giáo diện thêm themse vào nghiệp vụ.</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_Toc1999013 \h </w:delInstrText>
        </w:r>
        <w:r w:rsidR="005F1357" w:rsidDel="00E26B96">
          <w:rPr>
            <w:noProof/>
            <w:webHidden/>
          </w:rPr>
        </w:r>
        <w:r w:rsidR="005F1357" w:rsidDel="00E26B96">
          <w:rPr>
            <w:noProof/>
            <w:webHidden/>
          </w:rPr>
          <w:fldChar w:fldCharType="separate"/>
        </w:r>
        <w:r w:rsidR="005F1357" w:rsidDel="00E26B96">
          <w:rPr>
            <w:noProof/>
            <w:webHidden/>
          </w:rPr>
          <w:delText>86</w:delText>
        </w:r>
        <w:r w:rsidR="005F1357" w:rsidDel="00E26B96">
          <w:rPr>
            <w:noProof/>
            <w:webHidden/>
          </w:rPr>
          <w:fldChar w:fldCharType="end"/>
        </w:r>
        <w:r w:rsidDel="00E26B96">
          <w:rPr>
            <w:noProof/>
          </w:rPr>
          <w:fldChar w:fldCharType="end"/>
        </w:r>
      </w:del>
    </w:p>
    <w:p w14:paraId="19794BD9" w14:textId="53C9B351" w:rsidR="005F1357" w:rsidDel="002F7E70" w:rsidRDefault="00532FCF">
      <w:pPr>
        <w:pStyle w:val="TableofFigures"/>
        <w:tabs>
          <w:tab w:val="right" w:leader="dot" w:pos="9111"/>
        </w:tabs>
        <w:spacing w:line="360" w:lineRule="auto"/>
        <w:rPr>
          <w:del w:id="4420" w:author="Thảo Nguyễn Kim" w:date="2019-03-13T13:31:00Z"/>
          <w:rFonts w:asciiTheme="minorHAnsi" w:eastAsiaTheme="minorEastAsia" w:hAnsiTheme="minorHAnsi" w:cstheme="minorBidi"/>
          <w:noProof/>
          <w:sz w:val="22"/>
        </w:rPr>
      </w:pPr>
      <w:del w:id="4421" w:author="Thảo Nguyễn Kim" w:date="2019-03-11T14:56:00Z">
        <w:r w:rsidDel="00E26B96">
          <w:rPr>
            <w:rStyle w:val="Hyperlink"/>
            <w:rFonts w:eastAsia="SimSun"/>
          </w:rPr>
          <w:fldChar w:fldCharType="begin"/>
        </w:r>
        <w:r w:rsidDel="00E26B96">
          <w:rPr>
            <w:rStyle w:val="Hyperlink"/>
            <w:rFonts w:eastAsia="SimSun"/>
            <w:noProof/>
          </w:rPr>
          <w:delInstrText xml:space="preserve"> HYPERLINK \l "_Toc1999014" </w:delInstrText>
        </w:r>
        <w:r w:rsidDel="00E26B96">
          <w:rPr>
            <w:rStyle w:val="Hyperlink"/>
            <w:rFonts w:eastAsia="SimSun"/>
          </w:rPr>
          <w:fldChar w:fldCharType="separate"/>
        </w:r>
        <w:r w:rsidR="005F1357" w:rsidRPr="00F8244B" w:rsidDel="00E26B96">
          <w:rPr>
            <w:rStyle w:val="Hyperlink"/>
            <w:rFonts w:eastAsia="SimSun"/>
            <w:noProof/>
          </w:rPr>
          <w:delText>Hình 6.8: Giao diện kết quả của listbook.</w:delText>
        </w:r>
        <w:r w:rsidR="005F1357" w:rsidDel="00E26B96">
          <w:rPr>
            <w:noProof/>
            <w:webHidden/>
          </w:rPr>
          <w:tab/>
        </w:r>
        <w:r w:rsidR="005F1357" w:rsidDel="00E26B96">
          <w:rPr>
            <w:noProof/>
            <w:webHidden/>
          </w:rPr>
          <w:fldChar w:fldCharType="begin"/>
        </w:r>
        <w:r w:rsidR="005F1357" w:rsidDel="00E26B96">
          <w:rPr>
            <w:noProof/>
            <w:webHidden/>
          </w:rPr>
          <w:delInstrText xml:space="preserve"> PAGEREF _Toc1999014 \h </w:delInstrText>
        </w:r>
        <w:r w:rsidR="005F1357" w:rsidDel="00E26B96">
          <w:rPr>
            <w:noProof/>
            <w:webHidden/>
          </w:rPr>
        </w:r>
        <w:r w:rsidR="005F1357" w:rsidDel="00E26B96">
          <w:rPr>
            <w:noProof/>
            <w:webHidden/>
          </w:rPr>
          <w:fldChar w:fldCharType="separate"/>
        </w:r>
        <w:r w:rsidR="005F1357" w:rsidDel="00E26B96">
          <w:rPr>
            <w:noProof/>
            <w:webHidden/>
          </w:rPr>
          <w:delText>86</w:delText>
        </w:r>
        <w:r w:rsidR="005F1357" w:rsidDel="00E26B96">
          <w:rPr>
            <w:noProof/>
            <w:webHidden/>
          </w:rPr>
          <w:fldChar w:fldCharType="end"/>
        </w:r>
        <w:r w:rsidDel="00E26B96">
          <w:rPr>
            <w:noProof/>
          </w:rPr>
          <w:fldChar w:fldCharType="end"/>
        </w:r>
      </w:del>
    </w:p>
    <w:p w14:paraId="5D5F7EB9" w14:textId="689F31FA" w:rsidR="00A35F3A" w:rsidRPr="00CB5D73" w:rsidDel="002F7E70" w:rsidRDefault="005F1357">
      <w:pPr>
        <w:spacing w:line="360" w:lineRule="auto"/>
        <w:rPr>
          <w:del w:id="4422" w:author="Thảo Nguyễn Kim" w:date="2019-03-13T13:31:00Z"/>
          <w:rFonts w:ascii="Times New Roman" w:hAnsi="Times New Roman"/>
          <w:sz w:val="26"/>
          <w:szCs w:val="26"/>
        </w:rPr>
      </w:pPr>
      <w:del w:id="4423" w:author="Thảo Nguyễn Kim" w:date="2019-03-13T13:31:00Z">
        <w:r w:rsidDel="002F7E70">
          <w:rPr>
            <w:rFonts w:ascii="Times New Roman" w:hAnsi="Times New Roman"/>
            <w:sz w:val="26"/>
            <w:szCs w:val="26"/>
          </w:rPr>
          <w:fldChar w:fldCharType="end"/>
        </w:r>
      </w:del>
    </w:p>
    <w:p w14:paraId="338D7692" w14:textId="77777777" w:rsidR="000810AA" w:rsidRPr="00EE5A3A" w:rsidDel="00D54A3C" w:rsidRDefault="00173019" w:rsidP="000810AA">
      <w:pPr>
        <w:rPr>
          <w:del w:id="4424" w:author="Thảo Nguyễn Kim" w:date="2019-03-11T14:58:00Z"/>
          <w:noProof/>
        </w:rPr>
      </w:pPr>
      <w:r>
        <w:rPr>
          <w:rFonts w:ascii="Times New Roman" w:hAnsi="Times New Roman"/>
          <w:sz w:val="32"/>
        </w:rPr>
        <w:fldChar w:fldCharType="begin"/>
      </w:r>
      <w:r w:rsidR="00EE5A3A">
        <w:rPr>
          <w:rFonts w:ascii="Times New Roman" w:hAnsi="Times New Roman"/>
          <w:sz w:val="32"/>
        </w:rPr>
        <w:instrText xml:space="preserve"> TOC \h \z \c "Hình 2." </w:instrText>
      </w:r>
      <w:r>
        <w:rPr>
          <w:rFonts w:ascii="Times New Roman" w:hAnsi="Times New Roman"/>
          <w:sz w:val="32"/>
        </w:rPr>
        <w:fldChar w:fldCharType="end"/>
      </w:r>
    </w:p>
    <w:p w14:paraId="550A8013" w14:textId="77777777" w:rsidR="00020E22" w:rsidDel="00D54A3C" w:rsidRDefault="00020E22" w:rsidP="00775B65">
      <w:pPr>
        <w:rPr>
          <w:del w:id="4425" w:author="Thảo Nguyễn Kim" w:date="2019-03-11T14:58:00Z"/>
          <w:rFonts w:ascii="Times New Roman" w:hAnsi="Times New Roman"/>
          <w:sz w:val="32"/>
        </w:rPr>
      </w:pPr>
    </w:p>
    <w:p w14:paraId="0EE04C38" w14:textId="77777777" w:rsidR="00B95703" w:rsidRDefault="00B95703">
      <w:pPr>
        <w:rPr>
          <w:rFonts w:ascii="Times New Roman" w:hAnsi="Times New Roman"/>
          <w:sz w:val="32"/>
        </w:rPr>
        <w:pPrChange w:id="4426" w:author="Thảo Nguyễn Kim" w:date="2019-03-11T14:58:00Z">
          <w:pPr>
            <w:spacing w:line="259" w:lineRule="auto"/>
            <w:jc w:val="left"/>
          </w:pPr>
        </w:pPrChange>
      </w:pPr>
      <w:del w:id="4427" w:author="Thảo Nguyễn Kim" w:date="2019-03-11T14:58:00Z">
        <w:r w:rsidDel="00D54A3C">
          <w:rPr>
            <w:rFonts w:ascii="Times New Roman" w:hAnsi="Times New Roman"/>
            <w:sz w:val="32"/>
          </w:rPr>
          <w:br w:type="page"/>
        </w:r>
      </w:del>
    </w:p>
    <w:p w14:paraId="4DD8C8B9" w14:textId="7E3579A6" w:rsidR="00B95703" w:rsidRDefault="00B95703" w:rsidP="002C2071">
      <w:pPr>
        <w:pStyle w:val="Heading1"/>
        <w:tabs>
          <w:tab w:val="center" w:pos="4560"/>
        </w:tabs>
        <w:spacing w:line="360" w:lineRule="auto"/>
        <w:rPr>
          <w:rFonts w:ascii="Times New Roman" w:hAnsi="Times New Roman"/>
          <w:sz w:val="32"/>
        </w:rPr>
      </w:pPr>
      <w:bookmarkStart w:id="4428" w:name="_Toc3204392"/>
      <w:r>
        <w:rPr>
          <w:rFonts w:ascii="Times New Roman" w:hAnsi="Times New Roman"/>
          <w:sz w:val="32"/>
        </w:rPr>
        <w:t>DANH MỤC MÃ NGUỒN</w:t>
      </w:r>
      <w:bookmarkEnd w:id="4428"/>
    </w:p>
    <w:p w14:paraId="10994CE2" w14:textId="0CE5AF06" w:rsidR="00E7114F" w:rsidDel="000E3618" w:rsidRDefault="00E7114F" w:rsidP="00E7114F">
      <w:pPr>
        <w:pStyle w:val="TableofFigures"/>
        <w:tabs>
          <w:tab w:val="right" w:leader="dot" w:pos="9111"/>
        </w:tabs>
        <w:spacing w:line="360" w:lineRule="auto"/>
        <w:rPr>
          <w:del w:id="4429" w:author="Thảo Nguyễn Kim" w:date="2019-03-11T14:59:00Z"/>
          <w:rFonts w:asciiTheme="minorHAnsi" w:eastAsiaTheme="minorEastAsia" w:hAnsiTheme="minorHAnsi" w:cstheme="minorBidi"/>
          <w:noProof/>
          <w:sz w:val="22"/>
        </w:rPr>
      </w:pPr>
      <w:del w:id="4430" w:author="Thảo Nguyễn Kim" w:date="2019-03-11T14:59:00Z">
        <w:r w:rsidDel="000E3618">
          <w:fldChar w:fldCharType="begin"/>
        </w:r>
        <w:r w:rsidDel="000E3618">
          <w:delInstrText xml:space="preserve"> TOC \f A \h \z \t "Mã Nguồn" \c </w:delInstrText>
        </w:r>
        <w:r w:rsidDel="000E3618">
          <w:fldChar w:fldCharType="separate"/>
        </w:r>
        <w:r w:rsidR="00532FCF" w:rsidDel="000E3618">
          <w:rPr>
            <w:rStyle w:val="Hyperlink"/>
            <w:rFonts w:eastAsia="SimSun"/>
          </w:rPr>
          <w:fldChar w:fldCharType="begin"/>
        </w:r>
        <w:r w:rsidR="00532FCF" w:rsidDel="000E3618">
          <w:rPr>
            <w:rStyle w:val="Hyperlink"/>
            <w:rFonts w:eastAsia="SimSun"/>
            <w:noProof/>
          </w:rPr>
          <w:delInstrText xml:space="preserve"> HYPERLINK \l "_Toc1997548" </w:delInstrText>
        </w:r>
        <w:r w:rsidR="00532FCF" w:rsidDel="000E3618">
          <w:rPr>
            <w:rStyle w:val="Hyperlink"/>
            <w:rFonts w:eastAsia="SimSun"/>
          </w:rPr>
          <w:fldChar w:fldCharType="separate"/>
        </w:r>
        <w:r w:rsidRPr="005E7C28" w:rsidDel="000E3618">
          <w:rPr>
            <w:rStyle w:val="Hyperlink"/>
            <w:rFonts w:eastAsia="SimSun"/>
            <w:noProof/>
          </w:rPr>
          <w:delText>Mã nguồn 5. 1- Thêm ButtonFormItem vào formItem.</w:delText>
        </w:r>
        <w:r w:rsidDel="000E3618">
          <w:rPr>
            <w:noProof/>
            <w:webHidden/>
          </w:rPr>
          <w:tab/>
        </w:r>
        <w:r w:rsidDel="000E3618">
          <w:rPr>
            <w:noProof/>
            <w:webHidden/>
          </w:rPr>
          <w:fldChar w:fldCharType="begin"/>
        </w:r>
        <w:r w:rsidDel="000E3618">
          <w:rPr>
            <w:noProof/>
            <w:webHidden/>
          </w:rPr>
          <w:delInstrText xml:space="preserve"> PAGEREF _Toc1997548 \h </w:delInstrText>
        </w:r>
        <w:r w:rsidDel="000E3618">
          <w:rPr>
            <w:noProof/>
            <w:webHidden/>
          </w:rPr>
        </w:r>
        <w:r w:rsidDel="000E3618">
          <w:rPr>
            <w:noProof/>
            <w:webHidden/>
          </w:rPr>
          <w:fldChar w:fldCharType="separate"/>
        </w:r>
        <w:r w:rsidDel="000E3618">
          <w:rPr>
            <w:noProof/>
            <w:webHidden/>
          </w:rPr>
          <w:delText>60</w:delText>
        </w:r>
        <w:r w:rsidDel="000E3618">
          <w:rPr>
            <w:noProof/>
            <w:webHidden/>
          </w:rPr>
          <w:fldChar w:fldCharType="end"/>
        </w:r>
        <w:r w:rsidR="00532FCF" w:rsidDel="000E3618">
          <w:rPr>
            <w:noProof/>
          </w:rPr>
          <w:fldChar w:fldCharType="end"/>
        </w:r>
      </w:del>
    </w:p>
    <w:p w14:paraId="64272E40" w14:textId="004AF24B" w:rsidR="00E7114F" w:rsidDel="000E3618" w:rsidRDefault="00532FCF" w:rsidP="00E7114F">
      <w:pPr>
        <w:pStyle w:val="TableofFigures"/>
        <w:tabs>
          <w:tab w:val="right" w:leader="dot" w:pos="9111"/>
        </w:tabs>
        <w:spacing w:line="360" w:lineRule="auto"/>
        <w:rPr>
          <w:del w:id="4431" w:author="Thảo Nguyễn Kim" w:date="2019-03-11T14:59:00Z"/>
          <w:rFonts w:asciiTheme="minorHAnsi" w:eastAsiaTheme="minorEastAsia" w:hAnsiTheme="minorHAnsi" w:cstheme="minorBidi"/>
          <w:noProof/>
          <w:sz w:val="22"/>
        </w:rPr>
      </w:pPr>
      <w:del w:id="4432" w:author="Thảo Nguyễn Kim" w:date="2019-03-11T14:59:00Z">
        <w:r w:rsidDel="000E3618">
          <w:rPr>
            <w:rStyle w:val="Hyperlink"/>
            <w:rFonts w:eastAsia="SimSun"/>
          </w:rPr>
          <w:fldChar w:fldCharType="begin"/>
        </w:r>
        <w:r w:rsidDel="000E3618">
          <w:rPr>
            <w:rStyle w:val="Hyperlink"/>
            <w:rFonts w:eastAsia="SimSun"/>
            <w:noProof/>
          </w:rPr>
          <w:delInstrText xml:space="preserve"> HYPERLINK \l "_Toc1997549" </w:delInstrText>
        </w:r>
        <w:r w:rsidDel="000E3618">
          <w:rPr>
            <w:rStyle w:val="Hyperlink"/>
            <w:rFonts w:eastAsia="SimSun"/>
          </w:rPr>
          <w:fldChar w:fldCharType="separate"/>
        </w:r>
        <w:r w:rsidR="00E7114F" w:rsidRPr="005E7C28" w:rsidDel="000E3618">
          <w:rPr>
            <w:rStyle w:val="Hyperlink"/>
            <w:rFonts w:eastAsia="SimSun"/>
            <w:noProof/>
          </w:rPr>
          <w:delText>Mã nguồn 5. 2- Chi tiết cài đặt table-field-handler</w:delText>
        </w:r>
        <w:r w:rsidR="00E7114F" w:rsidDel="000E3618">
          <w:rPr>
            <w:noProof/>
            <w:webHidden/>
          </w:rPr>
          <w:tab/>
        </w:r>
        <w:r w:rsidR="00E7114F" w:rsidDel="000E3618">
          <w:rPr>
            <w:noProof/>
            <w:webHidden/>
          </w:rPr>
          <w:fldChar w:fldCharType="begin"/>
        </w:r>
        <w:r w:rsidR="00E7114F" w:rsidDel="000E3618">
          <w:rPr>
            <w:noProof/>
            <w:webHidden/>
          </w:rPr>
          <w:delInstrText xml:space="preserve"> PAGEREF _Toc1997549 \h </w:delInstrText>
        </w:r>
        <w:r w:rsidR="00E7114F" w:rsidDel="000E3618">
          <w:rPr>
            <w:noProof/>
            <w:webHidden/>
          </w:rPr>
        </w:r>
        <w:r w:rsidR="00E7114F" w:rsidDel="000E3618">
          <w:rPr>
            <w:noProof/>
            <w:webHidden/>
          </w:rPr>
          <w:fldChar w:fldCharType="separate"/>
        </w:r>
        <w:r w:rsidR="00E7114F" w:rsidDel="000E3618">
          <w:rPr>
            <w:noProof/>
            <w:webHidden/>
          </w:rPr>
          <w:delText>64</w:delText>
        </w:r>
        <w:r w:rsidR="00E7114F" w:rsidDel="000E3618">
          <w:rPr>
            <w:noProof/>
            <w:webHidden/>
          </w:rPr>
          <w:fldChar w:fldCharType="end"/>
        </w:r>
        <w:r w:rsidDel="000E3618">
          <w:rPr>
            <w:noProof/>
          </w:rPr>
          <w:fldChar w:fldCharType="end"/>
        </w:r>
      </w:del>
    </w:p>
    <w:p w14:paraId="4E263746" w14:textId="78893B82" w:rsidR="00E7114F" w:rsidDel="000E3618" w:rsidRDefault="00532FCF" w:rsidP="00E7114F">
      <w:pPr>
        <w:pStyle w:val="TableofFigures"/>
        <w:tabs>
          <w:tab w:val="right" w:leader="dot" w:pos="9111"/>
        </w:tabs>
        <w:spacing w:line="360" w:lineRule="auto"/>
        <w:rPr>
          <w:del w:id="4433" w:author="Thảo Nguyễn Kim" w:date="2019-03-11T14:59:00Z"/>
          <w:rFonts w:asciiTheme="minorHAnsi" w:eastAsiaTheme="minorEastAsia" w:hAnsiTheme="minorHAnsi" w:cstheme="minorBidi"/>
          <w:noProof/>
          <w:sz w:val="22"/>
        </w:rPr>
      </w:pPr>
      <w:del w:id="4434" w:author="Thảo Nguyễn Kim" w:date="2019-03-11T14:59:00Z">
        <w:r w:rsidDel="000E3618">
          <w:rPr>
            <w:rStyle w:val="Hyperlink"/>
            <w:rFonts w:eastAsia="SimSun"/>
          </w:rPr>
          <w:fldChar w:fldCharType="begin"/>
        </w:r>
        <w:r w:rsidDel="000E3618">
          <w:rPr>
            <w:rStyle w:val="Hyperlink"/>
            <w:rFonts w:eastAsia="SimSun"/>
            <w:noProof/>
          </w:rPr>
          <w:delInstrText xml:space="preserve"> HYPERLINK \l "_Toc1997550" </w:delInstrText>
        </w:r>
        <w:r w:rsidDel="000E3618">
          <w:rPr>
            <w:rStyle w:val="Hyperlink"/>
            <w:rFonts w:eastAsia="SimSun"/>
          </w:rPr>
          <w:fldChar w:fldCharType="separate"/>
        </w:r>
        <w:r w:rsidR="00E7114F" w:rsidRPr="005E7C28" w:rsidDel="000E3618">
          <w:rPr>
            <w:rStyle w:val="Hyperlink"/>
            <w:rFonts w:eastAsia="SimSun"/>
            <w:noProof/>
          </w:rPr>
          <w:delText>Mã nguồn 5. 3- Thêm Post Type  ‘process’ vào thêm thanh menu trên bộ quản trị.</w:delText>
        </w:r>
        <w:r w:rsidR="00E7114F" w:rsidDel="000E3618">
          <w:rPr>
            <w:noProof/>
            <w:webHidden/>
          </w:rPr>
          <w:tab/>
        </w:r>
        <w:r w:rsidR="00E7114F" w:rsidDel="000E3618">
          <w:rPr>
            <w:noProof/>
            <w:webHidden/>
          </w:rPr>
          <w:fldChar w:fldCharType="begin"/>
        </w:r>
        <w:r w:rsidR="00E7114F" w:rsidDel="000E3618">
          <w:rPr>
            <w:noProof/>
            <w:webHidden/>
          </w:rPr>
          <w:delInstrText xml:space="preserve"> PAGEREF _Toc1997550 \h </w:delInstrText>
        </w:r>
        <w:r w:rsidR="00E7114F" w:rsidDel="000E3618">
          <w:rPr>
            <w:noProof/>
            <w:webHidden/>
          </w:rPr>
        </w:r>
        <w:r w:rsidR="00E7114F" w:rsidDel="000E3618">
          <w:rPr>
            <w:noProof/>
            <w:webHidden/>
          </w:rPr>
          <w:fldChar w:fldCharType="separate"/>
        </w:r>
        <w:r w:rsidR="00E7114F" w:rsidDel="000E3618">
          <w:rPr>
            <w:noProof/>
            <w:webHidden/>
          </w:rPr>
          <w:delText>72</w:delText>
        </w:r>
        <w:r w:rsidR="00E7114F" w:rsidDel="000E3618">
          <w:rPr>
            <w:noProof/>
            <w:webHidden/>
          </w:rPr>
          <w:fldChar w:fldCharType="end"/>
        </w:r>
        <w:r w:rsidDel="000E3618">
          <w:rPr>
            <w:noProof/>
          </w:rPr>
          <w:fldChar w:fldCharType="end"/>
        </w:r>
      </w:del>
    </w:p>
    <w:p w14:paraId="2B235318" w14:textId="43BCD599" w:rsidR="00E7114F" w:rsidRPr="00E7114F" w:rsidRDefault="00E7114F" w:rsidP="00E7114F">
      <w:pPr>
        <w:spacing w:line="360" w:lineRule="auto"/>
      </w:pPr>
      <w:del w:id="4435" w:author="Thảo Nguyễn Kim" w:date="2019-03-11T14:59:00Z">
        <w:r w:rsidDel="000E3618">
          <w:fldChar w:fldCharType="end"/>
        </w:r>
      </w:del>
    </w:p>
    <w:p w14:paraId="15D5F61B" w14:textId="77777777" w:rsidR="00164E6D" w:rsidRPr="00164E6D" w:rsidRDefault="00164E6D">
      <w:pPr>
        <w:pStyle w:val="TableofFigures"/>
        <w:tabs>
          <w:tab w:val="right" w:leader="dot" w:pos="8895"/>
        </w:tabs>
        <w:spacing w:line="360" w:lineRule="auto"/>
        <w:rPr>
          <w:ins w:id="4436" w:author="Thảo Nguyễn Kim" w:date="2019-03-13T13:35:00Z"/>
          <w:rFonts w:eastAsiaTheme="minorEastAsia"/>
          <w:noProof/>
          <w:szCs w:val="26"/>
          <w:lang w:val="en-US"/>
          <w:rPrChange w:id="4437" w:author="Thảo Nguyễn Kim" w:date="2019-03-13T13:35:00Z">
            <w:rPr>
              <w:ins w:id="4438" w:author="Thảo Nguyễn Kim" w:date="2019-03-13T13:35:00Z"/>
              <w:rFonts w:asciiTheme="minorHAnsi" w:eastAsiaTheme="minorEastAsia" w:hAnsiTheme="minorHAnsi" w:cstheme="minorBidi"/>
              <w:noProof/>
              <w:sz w:val="22"/>
              <w:lang w:val="en-US"/>
            </w:rPr>
          </w:rPrChange>
        </w:rPr>
        <w:pPrChange w:id="4439" w:author="Thảo Nguyễn Kim" w:date="2019-03-13T13:35:00Z">
          <w:pPr>
            <w:pStyle w:val="TableofFigures"/>
            <w:tabs>
              <w:tab w:val="right" w:leader="dot" w:pos="8895"/>
            </w:tabs>
          </w:pPr>
        </w:pPrChange>
      </w:pPr>
      <w:ins w:id="4440" w:author="Thảo Nguyễn Kim" w:date="2019-03-13T13:35:00Z">
        <w:r w:rsidRPr="00164E6D">
          <w:rPr>
            <w:szCs w:val="26"/>
            <w:rPrChange w:id="4441" w:author="Thảo Nguyễn Kim" w:date="2019-03-13T13:35:00Z">
              <w:rPr/>
            </w:rPrChange>
          </w:rPr>
          <w:fldChar w:fldCharType="begin"/>
        </w:r>
        <w:r w:rsidRPr="00164E6D">
          <w:rPr>
            <w:szCs w:val="26"/>
            <w:rPrChange w:id="4442" w:author="Thảo Nguyễn Kim" w:date="2019-03-13T13:35:00Z">
              <w:rPr/>
            </w:rPrChange>
          </w:rPr>
          <w:instrText xml:space="preserve"> TOC \f A \h \z \t "Mã Nguồn" \c </w:instrText>
        </w:r>
      </w:ins>
      <w:r w:rsidRPr="00164E6D">
        <w:rPr>
          <w:szCs w:val="26"/>
          <w:rPrChange w:id="4443" w:author="Thảo Nguyễn Kim" w:date="2019-03-13T13:35:00Z">
            <w:rPr>
              <w:rFonts w:ascii="Calibri" w:hAnsi="Calibri"/>
              <w:sz w:val="22"/>
            </w:rPr>
          </w:rPrChange>
        </w:rPr>
        <w:fldChar w:fldCharType="separate"/>
      </w:r>
      <w:ins w:id="4444" w:author="Thảo Nguyễn Kim" w:date="2019-03-13T13:35:00Z">
        <w:r w:rsidRPr="00164E6D">
          <w:rPr>
            <w:rStyle w:val="Hyperlink"/>
            <w:rFonts w:eastAsia="SimSun"/>
            <w:noProof/>
            <w:szCs w:val="26"/>
            <w:rPrChange w:id="4445" w:author="Thảo Nguyễn Kim" w:date="2019-03-13T13:35:00Z">
              <w:rPr>
                <w:rStyle w:val="Hyperlink"/>
                <w:rFonts w:eastAsia="SimSun"/>
                <w:noProof/>
              </w:rPr>
            </w:rPrChange>
          </w:rPr>
          <w:fldChar w:fldCharType="begin"/>
        </w:r>
        <w:r w:rsidRPr="00164E6D">
          <w:rPr>
            <w:rStyle w:val="Hyperlink"/>
            <w:rFonts w:eastAsia="SimSun"/>
            <w:noProof/>
            <w:szCs w:val="26"/>
            <w:rPrChange w:id="4446" w:author="Thảo Nguyễn Kim" w:date="2019-03-13T13:35:00Z">
              <w:rPr>
                <w:rStyle w:val="Hyperlink"/>
                <w:rFonts w:eastAsia="SimSun"/>
                <w:noProof/>
              </w:rPr>
            </w:rPrChange>
          </w:rPr>
          <w:instrText xml:space="preserve"> </w:instrText>
        </w:r>
        <w:r w:rsidRPr="00164E6D">
          <w:rPr>
            <w:noProof/>
            <w:szCs w:val="26"/>
            <w:rPrChange w:id="4447" w:author="Thảo Nguyễn Kim" w:date="2019-03-13T13:35:00Z">
              <w:rPr>
                <w:noProof/>
              </w:rPr>
            </w:rPrChange>
          </w:rPr>
          <w:instrText>HYPERLINK \l "_Toc3376561"</w:instrText>
        </w:r>
        <w:r w:rsidRPr="00164E6D">
          <w:rPr>
            <w:rStyle w:val="Hyperlink"/>
            <w:rFonts w:eastAsia="SimSun"/>
            <w:noProof/>
            <w:szCs w:val="26"/>
            <w:rPrChange w:id="4448" w:author="Thảo Nguyễn Kim" w:date="2019-03-13T13:35:00Z">
              <w:rPr>
                <w:rStyle w:val="Hyperlink"/>
                <w:rFonts w:eastAsia="SimSun"/>
                <w:noProof/>
              </w:rPr>
            </w:rPrChange>
          </w:rPr>
          <w:instrText xml:space="preserve"> </w:instrText>
        </w:r>
        <w:r w:rsidRPr="00164E6D">
          <w:rPr>
            <w:rStyle w:val="Hyperlink"/>
            <w:rFonts w:eastAsia="SimSun"/>
            <w:noProof/>
            <w:szCs w:val="26"/>
            <w:rPrChange w:id="4449" w:author="Thảo Nguyễn Kim" w:date="2019-03-13T13:35:00Z">
              <w:rPr>
                <w:rStyle w:val="Hyperlink"/>
                <w:rFonts w:eastAsia="SimSun"/>
                <w:noProof/>
              </w:rPr>
            </w:rPrChange>
          </w:rPr>
          <w:fldChar w:fldCharType="separate"/>
        </w:r>
        <w:r w:rsidRPr="00164E6D">
          <w:rPr>
            <w:rStyle w:val="Hyperlink"/>
            <w:rFonts w:eastAsia="SimSun"/>
            <w:noProof/>
            <w:szCs w:val="26"/>
            <w:lang w:val="en-US"/>
            <w:rPrChange w:id="4450" w:author="Thảo Nguyễn Kim" w:date="2019-03-13T13:35:00Z">
              <w:rPr>
                <w:rStyle w:val="Hyperlink"/>
                <w:rFonts w:eastAsia="SimSun"/>
                <w:noProof/>
                <w:lang w:val="en-US"/>
              </w:rPr>
            </w:rPrChange>
          </w:rPr>
          <w:t>Mã nguồn  5.1 - Thêm procedure và query vào DataInputAssociation</w:t>
        </w:r>
        <w:r w:rsidRPr="00164E6D">
          <w:rPr>
            <w:noProof/>
            <w:webHidden/>
            <w:szCs w:val="26"/>
            <w:rPrChange w:id="4451" w:author="Thảo Nguyễn Kim" w:date="2019-03-13T13:35:00Z">
              <w:rPr>
                <w:noProof/>
                <w:webHidden/>
              </w:rPr>
            </w:rPrChange>
          </w:rPr>
          <w:tab/>
        </w:r>
        <w:r w:rsidRPr="00164E6D">
          <w:rPr>
            <w:noProof/>
            <w:webHidden/>
            <w:szCs w:val="26"/>
            <w:rPrChange w:id="4452" w:author="Thảo Nguyễn Kim" w:date="2019-03-13T13:35:00Z">
              <w:rPr>
                <w:noProof/>
                <w:webHidden/>
              </w:rPr>
            </w:rPrChange>
          </w:rPr>
          <w:fldChar w:fldCharType="begin"/>
        </w:r>
        <w:r w:rsidRPr="00164E6D">
          <w:rPr>
            <w:noProof/>
            <w:webHidden/>
            <w:szCs w:val="26"/>
            <w:rPrChange w:id="4453" w:author="Thảo Nguyễn Kim" w:date="2019-03-13T13:35:00Z">
              <w:rPr>
                <w:noProof/>
                <w:webHidden/>
              </w:rPr>
            </w:rPrChange>
          </w:rPr>
          <w:instrText xml:space="preserve"> PAGEREF _Toc3376561 \h </w:instrText>
        </w:r>
      </w:ins>
      <w:r w:rsidRPr="00164E6D">
        <w:rPr>
          <w:noProof/>
          <w:webHidden/>
          <w:szCs w:val="26"/>
          <w:rPrChange w:id="4454" w:author="Thảo Nguyễn Kim" w:date="2019-03-13T13:35:00Z">
            <w:rPr>
              <w:noProof/>
              <w:webHidden/>
              <w:szCs w:val="26"/>
            </w:rPr>
          </w:rPrChange>
        </w:rPr>
      </w:r>
      <w:r w:rsidRPr="00164E6D">
        <w:rPr>
          <w:noProof/>
          <w:webHidden/>
          <w:szCs w:val="26"/>
          <w:rPrChange w:id="4455" w:author="Thảo Nguyễn Kim" w:date="2019-03-13T13:35:00Z">
            <w:rPr>
              <w:noProof/>
              <w:webHidden/>
            </w:rPr>
          </w:rPrChange>
        </w:rPr>
        <w:fldChar w:fldCharType="separate"/>
      </w:r>
      <w:ins w:id="4456" w:author="Thảo Nguyễn Kim" w:date="2019-03-13T13:35:00Z">
        <w:r w:rsidRPr="00164E6D">
          <w:rPr>
            <w:noProof/>
            <w:webHidden/>
            <w:szCs w:val="26"/>
            <w:rPrChange w:id="4457" w:author="Thảo Nguyễn Kim" w:date="2019-03-13T13:35:00Z">
              <w:rPr>
                <w:noProof/>
                <w:webHidden/>
              </w:rPr>
            </w:rPrChange>
          </w:rPr>
          <w:t>71</w:t>
        </w:r>
        <w:r w:rsidRPr="00164E6D">
          <w:rPr>
            <w:noProof/>
            <w:webHidden/>
            <w:szCs w:val="26"/>
            <w:rPrChange w:id="4458" w:author="Thảo Nguyễn Kim" w:date="2019-03-13T13:35:00Z">
              <w:rPr>
                <w:noProof/>
                <w:webHidden/>
              </w:rPr>
            </w:rPrChange>
          </w:rPr>
          <w:fldChar w:fldCharType="end"/>
        </w:r>
        <w:r w:rsidRPr="00164E6D">
          <w:rPr>
            <w:rStyle w:val="Hyperlink"/>
            <w:rFonts w:eastAsia="SimSun"/>
            <w:noProof/>
            <w:szCs w:val="26"/>
            <w:rPrChange w:id="4459" w:author="Thảo Nguyễn Kim" w:date="2019-03-13T13:35:00Z">
              <w:rPr>
                <w:rStyle w:val="Hyperlink"/>
                <w:rFonts w:eastAsia="SimSun"/>
                <w:noProof/>
              </w:rPr>
            </w:rPrChange>
          </w:rPr>
          <w:fldChar w:fldCharType="end"/>
        </w:r>
      </w:ins>
    </w:p>
    <w:p w14:paraId="4C4F36FC" w14:textId="77777777" w:rsidR="00164E6D" w:rsidRPr="00164E6D" w:rsidRDefault="00164E6D">
      <w:pPr>
        <w:pStyle w:val="TableofFigures"/>
        <w:tabs>
          <w:tab w:val="right" w:leader="dot" w:pos="8895"/>
        </w:tabs>
        <w:spacing w:line="360" w:lineRule="auto"/>
        <w:rPr>
          <w:ins w:id="4460" w:author="Thảo Nguyễn Kim" w:date="2019-03-13T13:35:00Z"/>
          <w:rFonts w:eastAsiaTheme="minorEastAsia"/>
          <w:noProof/>
          <w:szCs w:val="26"/>
          <w:lang w:val="en-US"/>
          <w:rPrChange w:id="4461" w:author="Thảo Nguyễn Kim" w:date="2019-03-13T13:35:00Z">
            <w:rPr>
              <w:ins w:id="4462" w:author="Thảo Nguyễn Kim" w:date="2019-03-13T13:35:00Z"/>
              <w:rFonts w:asciiTheme="minorHAnsi" w:eastAsiaTheme="minorEastAsia" w:hAnsiTheme="minorHAnsi" w:cstheme="minorBidi"/>
              <w:noProof/>
              <w:sz w:val="22"/>
              <w:lang w:val="en-US"/>
            </w:rPr>
          </w:rPrChange>
        </w:rPr>
        <w:pPrChange w:id="4463" w:author="Thảo Nguyễn Kim" w:date="2019-03-13T13:35:00Z">
          <w:pPr>
            <w:pStyle w:val="TableofFigures"/>
            <w:tabs>
              <w:tab w:val="right" w:leader="dot" w:pos="8895"/>
            </w:tabs>
          </w:pPr>
        </w:pPrChange>
      </w:pPr>
      <w:ins w:id="4464" w:author="Thảo Nguyễn Kim" w:date="2019-03-13T13:35:00Z">
        <w:r w:rsidRPr="00164E6D">
          <w:rPr>
            <w:rStyle w:val="Hyperlink"/>
            <w:rFonts w:eastAsia="SimSun"/>
            <w:noProof/>
            <w:szCs w:val="26"/>
            <w:rPrChange w:id="4465" w:author="Thảo Nguyễn Kim" w:date="2019-03-13T13:35:00Z">
              <w:rPr>
                <w:rStyle w:val="Hyperlink"/>
                <w:rFonts w:eastAsia="SimSun"/>
                <w:noProof/>
              </w:rPr>
            </w:rPrChange>
          </w:rPr>
          <w:fldChar w:fldCharType="begin"/>
        </w:r>
        <w:r w:rsidRPr="00164E6D">
          <w:rPr>
            <w:rStyle w:val="Hyperlink"/>
            <w:rFonts w:eastAsia="SimSun"/>
            <w:noProof/>
            <w:szCs w:val="26"/>
            <w:rPrChange w:id="4466" w:author="Thảo Nguyễn Kim" w:date="2019-03-13T13:35:00Z">
              <w:rPr>
                <w:rStyle w:val="Hyperlink"/>
                <w:rFonts w:eastAsia="SimSun"/>
                <w:noProof/>
              </w:rPr>
            </w:rPrChange>
          </w:rPr>
          <w:instrText xml:space="preserve"> </w:instrText>
        </w:r>
        <w:r w:rsidRPr="00164E6D">
          <w:rPr>
            <w:noProof/>
            <w:szCs w:val="26"/>
            <w:rPrChange w:id="4467" w:author="Thảo Nguyễn Kim" w:date="2019-03-13T13:35:00Z">
              <w:rPr>
                <w:noProof/>
              </w:rPr>
            </w:rPrChange>
          </w:rPr>
          <w:instrText>HYPERLINK \l "_Toc3376562"</w:instrText>
        </w:r>
        <w:r w:rsidRPr="00164E6D">
          <w:rPr>
            <w:rStyle w:val="Hyperlink"/>
            <w:rFonts w:eastAsia="SimSun"/>
            <w:noProof/>
            <w:szCs w:val="26"/>
            <w:rPrChange w:id="4468" w:author="Thảo Nguyễn Kim" w:date="2019-03-13T13:35:00Z">
              <w:rPr>
                <w:rStyle w:val="Hyperlink"/>
                <w:rFonts w:eastAsia="SimSun"/>
                <w:noProof/>
              </w:rPr>
            </w:rPrChange>
          </w:rPr>
          <w:instrText xml:space="preserve"> </w:instrText>
        </w:r>
        <w:r w:rsidRPr="00164E6D">
          <w:rPr>
            <w:rStyle w:val="Hyperlink"/>
            <w:rFonts w:eastAsia="SimSun"/>
            <w:noProof/>
            <w:szCs w:val="26"/>
            <w:rPrChange w:id="4469" w:author="Thảo Nguyễn Kim" w:date="2019-03-13T13:35:00Z">
              <w:rPr>
                <w:rStyle w:val="Hyperlink"/>
                <w:rFonts w:eastAsia="SimSun"/>
                <w:noProof/>
              </w:rPr>
            </w:rPrChange>
          </w:rPr>
          <w:fldChar w:fldCharType="separate"/>
        </w:r>
        <w:r w:rsidRPr="00164E6D">
          <w:rPr>
            <w:rStyle w:val="Hyperlink"/>
            <w:rFonts w:eastAsia="SimSun"/>
            <w:noProof/>
            <w:szCs w:val="26"/>
            <w:lang w:val="en-US"/>
            <w:rPrChange w:id="4470" w:author="Thảo Nguyễn Kim" w:date="2019-03-13T13:35:00Z">
              <w:rPr>
                <w:rStyle w:val="Hyperlink"/>
                <w:rFonts w:eastAsia="SimSun"/>
                <w:noProof/>
                <w:lang w:val="en-US"/>
              </w:rPr>
            </w:rPrChange>
          </w:rPr>
          <w:t>Mã nguồn  5.2 - Thêm thuộc tính form-item vào User Task</w:t>
        </w:r>
        <w:r w:rsidRPr="00164E6D">
          <w:rPr>
            <w:noProof/>
            <w:webHidden/>
            <w:szCs w:val="26"/>
            <w:rPrChange w:id="4471" w:author="Thảo Nguyễn Kim" w:date="2019-03-13T13:35:00Z">
              <w:rPr>
                <w:noProof/>
                <w:webHidden/>
              </w:rPr>
            </w:rPrChange>
          </w:rPr>
          <w:tab/>
        </w:r>
        <w:r w:rsidRPr="00164E6D">
          <w:rPr>
            <w:noProof/>
            <w:webHidden/>
            <w:szCs w:val="26"/>
            <w:rPrChange w:id="4472" w:author="Thảo Nguyễn Kim" w:date="2019-03-13T13:35:00Z">
              <w:rPr>
                <w:noProof/>
                <w:webHidden/>
              </w:rPr>
            </w:rPrChange>
          </w:rPr>
          <w:fldChar w:fldCharType="begin"/>
        </w:r>
        <w:r w:rsidRPr="00164E6D">
          <w:rPr>
            <w:noProof/>
            <w:webHidden/>
            <w:szCs w:val="26"/>
            <w:rPrChange w:id="4473" w:author="Thảo Nguyễn Kim" w:date="2019-03-13T13:35:00Z">
              <w:rPr>
                <w:noProof/>
                <w:webHidden/>
              </w:rPr>
            </w:rPrChange>
          </w:rPr>
          <w:instrText xml:space="preserve"> PAGEREF _Toc3376562 \h </w:instrText>
        </w:r>
      </w:ins>
      <w:r w:rsidRPr="00164E6D">
        <w:rPr>
          <w:noProof/>
          <w:webHidden/>
          <w:szCs w:val="26"/>
          <w:rPrChange w:id="4474" w:author="Thảo Nguyễn Kim" w:date="2019-03-13T13:35:00Z">
            <w:rPr>
              <w:noProof/>
              <w:webHidden/>
              <w:szCs w:val="26"/>
            </w:rPr>
          </w:rPrChange>
        </w:rPr>
      </w:r>
      <w:r w:rsidRPr="00164E6D">
        <w:rPr>
          <w:noProof/>
          <w:webHidden/>
          <w:szCs w:val="26"/>
          <w:rPrChange w:id="4475" w:author="Thảo Nguyễn Kim" w:date="2019-03-13T13:35:00Z">
            <w:rPr>
              <w:noProof/>
              <w:webHidden/>
            </w:rPr>
          </w:rPrChange>
        </w:rPr>
        <w:fldChar w:fldCharType="separate"/>
      </w:r>
      <w:ins w:id="4476" w:author="Thảo Nguyễn Kim" w:date="2019-03-13T13:35:00Z">
        <w:r w:rsidRPr="00164E6D">
          <w:rPr>
            <w:noProof/>
            <w:webHidden/>
            <w:szCs w:val="26"/>
            <w:rPrChange w:id="4477" w:author="Thảo Nguyễn Kim" w:date="2019-03-13T13:35:00Z">
              <w:rPr>
                <w:noProof/>
                <w:webHidden/>
              </w:rPr>
            </w:rPrChange>
          </w:rPr>
          <w:t>72</w:t>
        </w:r>
        <w:r w:rsidRPr="00164E6D">
          <w:rPr>
            <w:noProof/>
            <w:webHidden/>
            <w:szCs w:val="26"/>
            <w:rPrChange w:id="4478" w:author="Thảo Nguyễn Kim" w:date="2019-03-13T13:35:00Z">
              <w:rPr>
                <w:noProof/>
                <w:webHidden/>
              </w:rPr>
            </w:rPrChange>
          </w:rPr>
          <w:fldChar w:fldCharType="end"/>
        </w:r>
        <w:r w:rsidRPr="00164E6D">
          <w:rPr>
            <w:rStyle w:val="Hyperlink"/>
            <w:rFonts w:eastAsia="SimSun"/>
            <w:noProof/>
            <w:szCs w:val="26"/>
            <w:rPrChange w:id="4479" w:author="Thảo Nguyễn Kim" w:date="2019-03-13T13:35:00Z">
              <w:rPr>
                <w:rStyle w:val="Hyperlink"/>
                <w:rFonts w:eastAsia="SimSun"/>
                <w:noProof/>
              </w:rPr>
            </w:rPrChange>
          </w:rPr>
          <w:fldChar w:fldCharType="end"/>
        </w:r>
      </w:ins>
    </w:p>
    <w:p w14:paraId="15FD3ED6" w14:textId="77777777" w:rsidR="00164E6D" w:rsidRPr="00164E6D" w:rsidRDefault="00164E6D">
      <w:pPr>
        <w:pStyle w:val="TableofFigures"/>
        <w:tabs>
          <w:tab w:val="right" w:leader="dot" w:pos="8895"/>
        </w:tabs>
        <w:spacing w:line="360" w:lineRule="auto"/>
        <w:rPr>
          <w:ins w:id="4480" w:author="Thảo Nguyễn Kim" w:date="2019-03-13T13:35:00Z"/>
          <w:rFonts w:eastAsiaTheme="minorEastAsia"/>
          <w:noProof/>
          <w:szCs w:val="26"/>
          <w:lang w:val="en-US"/>
          <w:rPrChange w:id="4481" w:author="Thảo Nguyễn Kim" w:date="2019-03-13T13:35:00Z">
            <w:rPr>
              <w:ins w:id="4482" w:author="Thảo Nguyễn Kim" w:date="2019-03-13T13:35:00Z"/>
              <w:rFonts w:asciiTheme="minorHAnsi" w:eastAsiaTheme="minorEastAsia" w:hAnsiTheme="minorHAnsi" w:cstheme="minorBidi"/>
              <w:noProof/>
              <w:sz w:val="22"/>
              <w:lang w:val="en-US"/>
            </w:rPr>
          </w:rPrChange>
        </w:rPr>
        <w:pPrChange w:id="4483" w:author="Thảo Nguyễn Kim" w:date="2019-03-13T13:35:00Z">
          <w:pPr>
            <w:pStyle w:val="TableofFigures"/>
            <w:tabs>
              <w:tab w:val="right" w:leader="dot" w:pos="8895"/>
            </w:tabs>
          </w:pPr>
        </w:pPrChange>
      </w:pPr>
      <w:ins w:id="4484" w:author="Thảo Nguyễn Kim" w:date="2019-03-13T13:35:00Z">
        <w:r w:rsidRPr="00164E6D">
          <w:rPr>
            <w:rStyle w:val="Hyperlink"/>
            <w:rFonts w:eastAsia="SimSun"/>
            <w:noProof/>
            <w:szCs w:val="26"/>
            <w:rPrChange w:id="4485" w:author="Thảo Nguyễn Kim" w:date="2019-03-13T13:35:00Z">
              <w:rPr>
                <w:rStyle w:val="Hyperlink"/>
                <w:rFonts w:eastAsia="SimSun"/>
                <w:noProof/>
              </w:rPr>
            </w:rPrChange>
          </w:rPr>
          <w:fldChar w:fldCharType="begin"/>
        </w:r>
        <w:r w:rsidRPr="00164E6D">
          <w:rPr>
            <w:rStyle w:val="Hyperlink"/>
            <w:rFonts w:eastAsia="SimSun"/>
            <w:noProof/>
            <w:szCs w:val="26"/>
            <w:rPrChange w:id="4486" w:author="Thảo Nguyễn Kim" w:date="2019-03-13T13:35:00Z">
              <w:rPr>
                <w:rStyle w:val="Hyperlink"/>
                <w:rFonts w:eastAsia="SimSun"/>
                <w:noProof/>
              </w:rPr>
            </w:rPrChange>
          </w:rPr>
          <w:instrText xml:space="preserve"> </w:instrText>
        </w:r>
        <w:r w:rsidRPr="00164E6D">
          <w:rPr>
            <w:noProof/>
            <w:szCs w:val="26"/>
            <w:rPrChange w:id="4487" w:author="Thảo Nguyễn Kim" w:date="2019-03-13T13:35:00Z">
              <w:rPr>
                <w:noProof/>
              </w:rPr>
            </w:rPrChange>
          </w:rPr>
          <w:instrText>HYPERLINK \l "_Toc3376563"</w:instrText>
        </w:r>
        <w:r w:rsidRPr="00164E6D">
          <w:rPr>
            <w:rStyle w:val="Hyperlink"/>
            <w:rFonts w:eastAsia="SimSun"/>
            <w:noProof/>
            <w:szCs w:val="26"/>
            <w:rPrChange w:id="4488" w:author="Thảo Nguyễn Kim" w:date="2019-03-13T13:35:00Z">
              <w:rPr>
                <w:rStyle w:val="Hyperlink"/>
                <w:rFonts w:eastAsia="SimSun"/>
                <w:noProof/>
              </w:rPr>
            </w:rPrChange>
          </w:rPr>
          <w:instrText xml:space="preserve"> </w:instrText>
        </w:r>
        <w:r w:rsidRPr="00164E6D">
          <w:rPr>
            <w:rStyle w:val="Hyperlink"/>
            <w:rFonts w:eastAsia="SimSun"/>
            <w:noProof/>
            <w:szCs w:val="26"/>
            <w:rPrChange w:id="4489" w:author="Thảo Nguyễn Kim" w:date="2019-03-13T13:35:00Z">
              <w:rPr>
                <w:rStyle w:val="Hyperlink"/>
                <w:rFonts w:eastAsia="SimSun"/>
                <w:noProof/>
              </w:rPr>
            </w:rPrChange>
          </w:rPr>
          <w:fldChar w:fldCharType="separate"/>
        </w:r>
        <w:r w:rsidRPr="00164E6D">
          <w:rPr>
            <w:rStyle w:val="Hyperlink"/>
            <w:rFonts w:eastAsia="SimSun"/>
            <w:noProof/>
            <w:szCs w:val="26"/>
            <w:rPrChange w:id="4490" w:author="Thảo Nguyễn Kim" w:date="2019-03-13T13:35:00Z">
              <w:rPr>
                <w:rStyle w:val="Hyperlink"/>
                <w:rFonts w:eastAsia="SimSun"/>
                <w:noProof/>
              </w:rPr>
            </w:rPrChange>
          </w:rPr>
          <w:t>Mã nguồn 5.</w:t>
        </w:r>
        <w:r w:rsidRPr="00164E6D">
          <w:rPr>
            <w:rStyle w:val="Hyperlink"/>
            <w:rFonts w:eastAsia="SimSun"/>
            <w:noProof/>
            <w:szCs w:val="26"/>
            <w:lang w:val="en-US"/>
            <w:rPrChange w:id="4491" w:author="Thảo Nguyễn Kim" w:date="2019-03-13T13:35:00Z">
              <w:rPr>
                <w:rStyle w:val="Hyperlink"/>
                <w:rFonts w:eastAsia="SimSun"/>
                <w:noProof/>
                <w:lang w:val="en-US"/>
              </w:rPr>
            </w:rPrChange>
          </w:rPr>
          <w:t xml:space="preserve">3 </w:t>
        </w:r>
        <w:r w:rsidRPr="00164E6D">
          <w:rPr>
            <w:rStyle w:val="Hyperlink"/>
            <w:rFonts w:eastAsia="SimSun"/>
            <w:noProof/>
            <w:szCs w:val="26"/>
            <w:rPrChange w:id="4492" w:author="Thảo Nguyễn Kim" w:date="2019-03-13T13:35:00Z">
              <w:rPr>
                <w:rStyle w:val="Hyperlink"/>
                <w:rFonts w:eastAsia="SimSun"/>
                <w:noProof/>
              </w:rPr>
            </w:rPrChange>
          </w:rPr>
          <w:t>- Thêm ButtonFormItem vào formItem.</w:t>
        </w:r>
        <w:r w:rsidRPr="00164E6D">
          <w:rPr>
            <w:noProof/>
            <w:webHidden/>
            <w:szCs w:val="26"/>
            <w:rPrChange w:id="4493" w:author="Thảo Nguyễn Kim" w:date="2019-03-13T13:35:00Z">
              <w:rPr>
                <w:noProof/>
                <w:webHidden/>
              </w:rPr>
            </w:rPrChange>
          </w:rPr>
          <w:tab/>
        </w:r>
        <w:r w:rsidRPr="00164E6D">
          <w:rPr>
            <w:noProof/>
            <w:webHidden/>
            <w:szCs w:val="26"/>
            <w:rPrChange w:id="4494" w:author="Thảo Nguyễn Kim" w:date="2019-03-13T13:35:00Z">
              <w:rPr>
                <w:noProof/>
                <w:webHidden/>
              </w:rPr>
            </w:rPrChange>
          </w:rPr>
          <w:fldChar w:fldCharType="begin"/>
        </w:r>
        <w:r w:rsidRPr="00164E6D">
          <w:rPr>
            <w:noProof/>
            <w:webHidden/>
            <w:szCs w:val="26"/>
            <w:rPrChange w:id="4495" w:author="Thảo Nguyễn Kim" w:date="2019-03-13T13:35:00Z">
              <w:rPr>
                <w:noProof/>
                <w:webHidden/>
              </w:rPr>
            </w:rPrChange>
          </w:rPr>
          <w:instrText xml:space="preserve"> PAGEREF _Toc3376563 \h </w:instrText>
        </w:r>
      </w:ins>
      <w:r w:rsidRPr="00164E6D">
        <w:rPr>
          <w:noProof/>
          <w:webHidden/>
          <w:szCs w:val="26"/>
          <w:rPrChange w:id="4496" w:author="Thảo Nguyễn Kim" w:date="2019-03-13T13:35:00Z">
            <w:rPr>
              <w:noProof/>
              <w:webHidden/>
              <w:szCs w:val="26"/>
            </w:rPr>
          </w:rPrChange>
        </w:rPr>
      </w:r>
      <w:r w:rsidRPr="00164E6D">
        <w:rPr>
          <w:noProof/>
          <w:webHidden/>
          <w:szCs w:val="26"/>
          <w:rPrChange w:id="4497" w:author="Thảo Nguyễn Kim" w:date="2019-03-13T13:35:00Z">
            <w:rPr>
              <w:noProof/>
              <w:webHidden/>
            </w:rPr>
          </w:rPrChange>
        </w:rPr>
        <w:fldChar w:fldCharType="separate"/>
      </w:r>
      <w:ins w:id="4498" w:author="Thảo Nguyễn Kim" w:date="2019-03-13T13:35:00Z">
        <w:r w:rsidRPr="00164E6D">
          <w:rPr>
            <w:noProof/>
            <w:webHidden/>
            <w:szCs w:val="26"/>
            <w:rPrChange w:id="4499" w:author="Thảo Nguyễn Kim" w:date="2019-03-13T13:35:00Z">
              <w:rPr>
                <w:noProof/>
                <w:webHidden/>
              </w:rPr>
            </w:rPrChange>
          </w:rPr>
          <w:t>74</w:t>
        </w:r>
        <w:r w:rsidRPr="00164E6D">
          <w:rPr>
            <w:noProof/>
            <w:webHidden/>
            <w:szCs w:val="26"/>
            <w:rPrChange w:id="4500" w:author="Thảo Nguyễn Kim" w:date="2019-03-13T13:35:00Z">
              <w:rPr>
                <w:noProof/>
                <w:webHidden/>
              </w:rPr>
            </w:rPrChange>
          </w:rPr>
          <w:fldChar w:fldCharType="end"/>
        </w:r>
        <w:r w:rsidRPr="00164E6D">
          <w:rPr>
            <w:rStyle w:val="Hyperlink"/>
            <w:rFonts w:eastAsia="SimSun"/>
            <w:noProof/>
            <w:szCs w:val="26"/>
            <w:rPrChange w:id="4501" w:author="Thảo Nguyễn Kim" w:date="2019-03-13T13:35:00Z">
              <w:rPr>
                <w:rStyle w:val="Hyperlink"/>
                <w:rFonts w:eastAsia="SimSun"/>
                <w:noProof/>
              </w:rPr>
            </w:rPrChange>
          </w:rPr>
          <w:fldChar w:fldCharType="end"/>
        </w:r>
      </w:ins>
    </w:p>
    <w:p w14:paraId="2F6050B0" w14:textId="77777777" w:rsidR="00164E6D" w:rsidRPr="00164E6D" w:rsidRDefault="00164E6D">
      <w:pPr>
        <w:pStyle w:val="TableofFigures"/>
        <w:tabs>
          <w:tab w:val="right" w:leader="dot" w:pos="8895"/>
        </w:tabs>
        <w:spacing w:line="360" w:lineRule="auto"/>
        <w:rPr>
          <w:ins w:id="4502" w:author="Thảo Nguyễn Kim" w:date="2019-03-13T13:35:00Z"/>
          <w:rFonts w:eastAsiaTheme="minorEastAsia"/>
          <w:noProof/>
          <w:szCs w:val="26"/>
          <w:lang w:val="en-US"/>
          <w:rPrChange w:id="4503" w:author="Thảo Nguyễn Kim" w:date="2019-03-13T13:35:00Z">
            <w:rPr>
              <w:ins w:id="4504" w:author="Thảo Nguyễn Kim" w:date="2019-03-13T13:35:00Z"/>
              <w:rFonts w:asciiTheme="minorHAnsi" w:eastAsiaTheme="minorEastAsia" w:hAnsiTheme="minorHAnsi" w:cstheme="minorBidi"/>
              <w:noProof/>
              <w:sz w:val="22"/>
              <w:lang w:val="en-US"/>
            </w:rPr>
          </w:rPrChange>
        </w:rPr>
        <w:pPrChange w:id="4505" w:author="Thảo Nguyễn Kim" w:date="2019-03-13T13:35:00Z">
          <w:pPr>
            <w:pStyle w:val="TableofFigures"/>
            <w:tabs>
              <w:tab w:val="right" w:leader="dot" w:pos="8895"/>
            </w:tabs>
          </w:pPr>
        </w:pPrChange>
      </w:pPr>
      <w:ins w:id="4506" w:author="Thảo Nguyễn Kim" w:date="2019-03-13T13:35:00Z">
        <w:r w:rsidRPr="00164E6D">
          <w:rPr>
            <w:rStyle w:val="Hyperlink"/>
            <w:rFonts w:eastAsia="SimSun"/>
            <w:noProof/>
            <w:szCs w:val="26"/>
            <w:rPrChange w:id="4507" w:author="Thảo Nguyễn Kim" w:date="2019-03-13T13:35:00Z">
              <w:rPr>
                <w:rStyle w:val="Hyperlink"/>
                <w:rFonts w:eastAsia="SimSun"/>
                <w:noProof/>
              </w:rPr>
            </w:rPrChange>
          </w:rPr>
          <w:fldChar w:fldCharType="begin"/>
        </w:r>
        <w:r w:rsidRPr="00164E6D">
          <w:rPr>
            <w:rStyle w:val="Hyperlink"/>
            <w:rFonts w:eastAsia="SimSun"/>
            <w:noProof/>
            <w:szCs w:val="26"/>
            <w:rPrChange w:id="4508" w:author="Thảo Nguyễn Kim" w:date="2019-03-13T13:35:00Z">
              <w:rPr>
                <w:rStyle w:val="Hyperlink"/>
                <w:rFonts w:eastAsia="SimSun"/>
                <w:noProof/>
              </w:rPr>
            </w:rPrChange>
          </w:rPr>
          <w:instrText xml:space="preserve"> </w:instrText>
        </w:r>
        <w:r w:rsidRPr="00164E6D">
          <w:rPr>
            <w:noProof/>
            <w:szCs w:val="26"/>
            <w:rPrChange w:id="4509" w:author="Thảo Nguyễn Kim" w:date="2019-03-13T13:35:00Z">
              <w:rPr>
                <w:noProof/>
              </w:rPr>
            </w:rPrChange>
          </w:rPr>
          <w:instrText>HYPERLINK \l "_Toc3376564"</w:instrText>
        </w:r>
        <w:r w:rsidRPr="00164E6D">
          <w:rPr>
            <w:rStyle w:val="Hyperlink"/>
            <w:rFonts w:eastAsia="SimSun"/>
            <w:noProof/>
            <w:szCs w:val="26"/>
            <w:rPrChange w:id="4510" w:author="Thảo Nguyễn Kim" w:date="2019-03-13T13:35:00Z">
              <w:rPr>
                <w:rStyle w:val="Hyperlink"/>
                <w:rFonts w:eastAsia="SimSun"/>
                <w:noProof/>
              </w:rPr>
            </w:rPrChange>
          </w:rPr>
          <w:instrText xml:space="preserve"> </w:instrText>
        </w:r>
        <w:r w:rsidRPr="00164E6D">
          <w:rPr>
            <w:rStyle w:val="Hyperlink"/>
            <w:rFonts w:eastAsia="SimSun"/>
            <w:noProof/>
            <w:szCs w:val="26"/>
            <w:rPrChange w:id="4511" w:author="Thảo Nguyễn Kim" w:date="2019-03-13T13:35:00Z">
              <w:rPr>
                <w:rStyle w:val="Hyperlink"/>
                <w:rFonts w:eastAsia="SimSun"/>
                <w:noProof/>
              </w:rPr>
            </w:rPrChange>
          </w:rPr>
          <w:fldChar w:fldCharType="separate"/>
        </w:r>
        <w:r w:rsidRPr="00164E6D">
          <w:rPr>
            <w:rStyle w:val="Hyperlink"/>
            <w:rFonts w:eastAsia="SimSun"/>
            <w:noProof/>
            <w:szCs w:val="26"/>
            <w:rPrChange w:id="4512" w:author="Thảo Nguyễn Kim" w:date="2019-03-13T13:35:00Z">
              <w:rPr>
                <w:rStyle w:val="Hyperlink"/>
                <w:rFonts w:eastAsia="SimSun"/>
                <w:noProof/>
              </w:rPr>
            </w:rPrChange>
          </w:rPr>
          <w:t xml:space="preserve">Mã nguồn 5. </w:t>
        </w:r>
        <w:r w:rsidRPr="00164E6D">
          <w:rPr>
            <w:rStyle w:val="Hyperlink"/>
            <w:rFonts w:eastAsia="SimSun"/>
            <w:noProof/>
            <w:szCs w:val="26"/>
            <w:lang w:val="en-US"/>
            <w:rPrChange w:id="4513" w:author="Thảo Nguyễn Kim" w:date="2019-03-13T13:35:00Z">
              <w:rPr>
                <w:rStyle w:val="Hyperlink"/>
                <w:rFonts w:eastAsia="SimSun"/>
                <w:noProof/>
                <w:lang w:val="en-US"/>
              </w:rPr>
            </w:rPrChange>
          </w:rPr>
          <w:t xml:space="preserve">4 </w:t>
        </w:r>
        <w:r w:rsidRPr="00164E6D">
          <w:rPr>
            <w:rStyle w:val="Hyperlink"/>
            <w:rFonts w:eastAsia="SimSun"/>
            <w:noProof/>
            <w:szCs w:val="26"/>
            <w:rPrChange w:id="4514" w:author="Thảo Nguyễn Kim" w:date="2019-03-13T13:35:00Z">
              <w:rPr>
                <w:rStyle w:val="Hyperlink"/>
                <w:rFonts w:eastAsia="SimSun"/>
                <w:noProof/>
              </w:rPr>
            </w:rPrChange>
          </w:rPr>
          <w:t xml:space="preserve">- </w:t>
        </w:r>
        <w:r w:rsidRPr="00164E6D">
          <w:rPr>
            <w:rStyle w:val="Hyperlink"/>
            <w:rFonts w:eastAsia="SimSun"/>
            <w:noProof/>
            <w:szCs w:val="26"/>
            <w:lang w:val="en-US"/>
            <w:rPrChange w:id="4515" w:author="Thảo Nguyễn Kim" w:date="2019-03-13T13:35:00Z">
              <w:rPr>
                <w:rStyle w:val="Hyperlink"/>
                <w:rFonts w:eastAsia="SimSun"/>
                <w:noProof/>
                <w:lang w:val="en-US"/>
              </w:rPr>
            </w:rPrChange>
          </w:rPr>
          <w:t>Cách</w:t>
        </w:r>
        <w:r w:rsidRPr="00164E6D">
          <w:rPr>
            <w:rStyle w:val="Hyperlink"/>
            <w:rFonts w:eastAsia="SimSun"/>
            <w:noProof/>
            <w:szCs w:val="26"/>
            <w:rPrChange w:id="4516" w:author="Thảo Nguyễn Kim" w:date="2019-03-13T13:35:00Z">
              <w:rPr>
                <w:rStyle w:val="Hyperlink"/>
                <w:rFonts w:eastAsia="SimSun"/>
                <w:noProof/>
              </w:rPr>
            </w:rPrChange>
          </w:rPr>
          <w:t xml:space="preserve"> cài đặt table-field-handler</w:t>
        </w:r>
        <w:r w:rsidRPr="00164E6D">
          <w:rPr>
            <w:noProof/>
            <w:webHidden/>
            <w:szCs w:val="26"/>
            <w:rPrChange w:id="4517" w:author="Thảo Nguyễn Kim" w:date="2019-03-13T13:35:00Z">
              <w:rPr>
                <w:noProof/>
                <w:webHidden/>
              </w:rPr>
            </w:rPrChange>
          </w:rPr>
          <w:tab/>
        </w:r>
        <w:r w:rsidRPr="00164E6D">
          <w:rPr>
            <w:noProof/>
            <w:webHidden/>
            <w:szCs w:val="26"/>
            <w:rPrChange w:id="4518" w:author="Thảo Nguyễn Kim" w:date="2019-03-13T13:35:00Z">
              <w:rPr>
                <w:noProof/>
                <w:webHidden/>
              </w:rPr>
            </w:rPrChange>
          </w:rPr>
          <w:fldChar w:fldCharType="begin"/>
        </w:r>
        <w:r w:rsidRPr="00164E6D">
          <w:rPr>
            <w:noProof/>
            <w:webHidden/>
            <w:szCs w:val="26"/>
            <w:rPrChange w:id="4519" w:author="Thảo Nguyễn Kim" w:date="2019-03-13T13:35:00Z">
              <w:rPr>
                <w:noProof/>
                <w:webHidden/>
              </w:rPr>
            </w:rPrChange>
          </w:rPr>
          <w:instrText xml:space="preserve"> PAGEREF _Toc3376564 \h </w:instrText>
        </w:r>
      </w:ins>
      <w:r w:rsidRPr="00164E6D">
        <w:rPr>
          <w:noProof/>
          <w:webHidden/>
          <w:szCs w:val="26"/>
          <w:rPrChange w:id="4520" w:author="Thảo Nguyễn Kim" w:date="2019-03-13T13:35:00Z">
            <w:rPr>
              <w:noProof/>
              <w:webHidden/>
              <w:szCs w:val="26"/>
            </w:rPr>
          </w:rPrChange>
        </w:rPr>
      </w:r>
      <w:r w:rsidRPr="00164E6D">
        <w:rPr>
          <w:noProof/>
          <w:webHidden/>
          <w:szCs w:val="26"/>
          <w:rPrChange w:id="4521" w:author="Thảo Nguyễn Kim" w:date="2019-03-13T13:35:00Z">
            <w:rPr>
              <w:noProof/>
              <w:webHidden/>
            </w:rPr>
          </w:rPrChange>
        </w:rPr>
        <w:fldChar w:fldCharType="separate"/>
      </w:r>
      <w:ins w:id="4522" w:author="Thảo Nguyễn Kim" w:date="2019-03-13T13:35:00Z">
        <w:r w:rsidRPr="00164E6D">
          <w:rPr>
            <w:noProof/>
            <w:webHidden/>
            <w:szCs w:val="26"/>
            <w:rPrChange w:id="4523" w:author="Thảo Nguyễn Kim" w:date="2019-03-13T13:35:00Z">
              <w:rPr>
                <w:noProof/>
                <w:webHidden/>
              </w:rPr>
            </w:rPrChange>
          </w:rPr>
          <w:t>78</w:t>
        </w:r>
        <w:r w:rsidRPr="00164E6D">
          <w:rPr>
            <w:noProof/>
            <w:webHidden/>
            <w:szCs w:val="26"/>
            <w:rPrChange w:id="4524" w:author="Thảo Nguyễn Kim" w:date="2019-03-13T13:35:00Z">
              <w:rPr>
                <w:noProof/>
                <w:webHidden/>
              </w:rPr>
            </w:rPrChange>
          </w:rPr>
          <w:fldChar w:fldCharType="end"/>
        </w:r>
        <w:r w:rsidRPr="00164E6D">
          <w:rPr>
            <w:rStyle w:val="Hyperlink"/>
            <w:rFonts w:eastAsia="SimSun"/>
            <w:noProof/>
            <w:szCs w:val="26"/>
            <w:rPrChange w:id="4525" w:author="Thảo Nguyễn Kim" w:date="2019-03-13T13:35:00Z">
              <w:rPr>
                <w:rStyle w:val="Hyperlink"/>
                <w:rFonts w:eastAsia="SimSun"/>
                <w:noProof/>
              </w:rPr>
            </w:rPrChange>
          </w:rPr>
          <w:fldChar w:fldCharType="end"/>
        </w:r>
      </w:ins>
    </w:p>
    <w:p w14:paraId="05379152" w14:textId="53D37952" w:rsidR="000E3618" w:rsidRDefault="00164E6D">
      <w:pPr>
        <w:spacing w:line="360" w:lineRule="auto"/>
        <w:rPr>
          <w:ins w:id="4526" w:author="Thảo Nguyễn Kim" w:date="2019-03-11T14:59:00Z"/>
        </w:rPr>
        <w:pPrChange w:id="4527" w:author="Thảo Nguyễn Kim" w:date="2019-03-13T13:35:00Z">
          <w:pPr/>
        </w:pPrChange>
      </w:pPr>
      <w:ins w:id="4528" w:author="Thảo Nguyễn Kim" w:date="2019-03-13T13:35:00Z">
        <w:r w:rsidRPr="00164E6D">
          <w:rPr>
            <w:rFonts w:ascii="Times New Roman" w:hAnsi="Times New Roman"/>
            <w:sz w:val="26"/>
            <w:szCs w:val="26"/>
            <w:rPrChange w:id="4529" w:author="Thảo Nguyễn Kim" w:date="2019-03-13T13:35:00Z">
              <w:rPr/>
            </w:rPrChange>
          </w:rPr>
          <w:fldChar w:fldCharType="end"/>
        </w:r>
      </w:ins>
    </w:p>
    <w:p w14:paraId="47F7F449" w14:textId="77777777" w:rsidR="00C34BBC" w:rsidRDefault="007817E2" w:rsidP="00E7114F">
      <w:pPr>
        <w:rPr>
          <w:rFonts w:ascii="Times New Roman" w:hAnsi="Times New Roman"/>
          <w:sz w:val="32"/>
        </w:rPr>
      </w:pPr>
      <w:r w:rsidRPr="000E3618">
        <w:br w:type="page"/>
      </w:r>
      <w:bookmarkStart w:id="4530" w:name="_Toc1743477"/>
      <w:r w:rsidRPr="009A6103">
        <w:rPr>
          <w:rFonts w:ascii="Times New Roman" w:hAnsi="Times New Roman"/>
          <w:sz w:val="32"/>
        </w:rPr>
        <w:lastRenderedPageBreak/>
        <w:t>BẢNG CHỮ CÁI VIẾT TẮT</w:t>
      </w:r>
      <w:bookmarkEnd w:id="4530"/>
    </w:p>
    <w:p w14:paraId="3FCEA2D9" w14:textId="77777777" w:rsidR="00C34BBC" w:rsidRPr="00C34BBC" w:rsidRDefault="00C34BBC" w:rsidP="00C34BBC"/>
    <w:tbl>
      <w:tblPr>
        <w:tblStyle w:val="GridTable4-Accent11"/>
        <w:tblW w:w="0" w:type="auto"/>
        <w:tblLook w:val="04A0" w:firstRow="1" w:lastRow="0" w:firstColumn="1" w:lastColumn="0" w:noHBand="0" w:noVBand="1"/>
      </w:tblPr>
      <w:tblGrid>
        <w:gridCol w:w="3592"/>
        <w:gridCol w:w="5529"/>
      </w:tblGrid>
      <w:tr w:rsidR="007817E2" w:rsidRPr="00B14D9B" w14:paraId="49C4AB01" w14:textId="77777777" w:rsidTr="000D5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754A312D" w14:textId="77777777" w:rsidR="007817E2" w:rsidRPr="00E84E0F" w:rsidRDefault="00803F9A" w:rsidP="000D5506">
            <w:pPr>
              <w:pStyle w:val="FootnoteText"/>
              <w:spacing w:before="240" w:line="360" w:lineRule="auto"/>
              <w:jc w:val="center"/>
              <w:rPr>
                <w:rFonts w:ascii="Times New Roman" w:hAnsi="Times New Roman"/>
                <w:b w:val="0"/>
                <w:bCs w:val="0"/>
                <w:sz w:val="26"/>
                <w:szCs w:val="26"/>
              </w:rPr>
            </w:pPr>
            <w:r w:rsidRPr="00E84E0F">
              <w:rPr>
                <w:rFonts w:ascii="Times New Roman" w:hAnsi="Times New Roman"/>
                <w:b w:val="0"/>
                <w:bCs w:val="0"/>
                <w:sz w:val="26"/>
                <w:szCs w:val="26"/>
              </w:rPr>
              <w:t>CHỮ VIẾT TẮT</w:t>
            </w:r>
          </w:p>
        </w:tc>
        <w:tc>
          <w:tcPr>
            <w:tcW w:w="6228" w:type="dxa"/>
          </w:tcPr>
          <w:p w14:paraId="3A4D7D17" w14:textId="77777777" w:rsidR="007817E2" w:rsidRPr="00E84E0F" w:rsidRDefault="00803F9A" w:rsidP="000D5506">
            <w:pPr>
              <w:pStyle w:val="FootnoteText"/>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6"/>
                <w:szCs w:val="26"/>
              </w:rPr>
            </w:pPr>
            <w:r w:rsidRPr="00E84E0F">
              <w:rPr>
                <w:rFonts w:ascii="Times New Roman" w:hAnsi="Times New Roman"/>
                <w:b w:val="0"/>
                <w:bCs w:val="0"/>
                <w:sz w:val="26"/>
                <w:szCs w:val="26"/>
              </w:rPr>
              <w:t>CHỮ VIẾT ĐẦY ĐỦ</w:t>
            </w:r>
          </w:p>
        </w:tc>
      </w:tr>
      <w:tr w:rsidR="007817E2" w:rsidRPr="00B14D9B" w14:paraId="643F3A00"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18E1226D" w14:textId="77777777" w:rsidR="007817E2" w:rsidRPr="003D0EE1" w:rsidRDefault="007817E2" w:rsidP="000D5506">
            <w:pPr>
              <w:spacing w:line="360" w:lineRule="auto"/>
              <w:rPr>
                <w:rFonts w:ascii="Times New Roman" w:hAnsi="Times New Roman"/>
                <w:bCs w:val="0"/>
                <w:rPrChange w:id="4531" w:author="Chanh Duc Ngo" w:date="2019-03-10T15:59:00Z">
                  <w:rPr>
                    <w:rFonts w:ascii="Times New Roman" w:hAnsi="Times New Roman"/>
                    <w:b w:val="0"/>
                    <w:bCs w:val="0"/>
                  </w:rPr>
                </w:rPrChange>
              </w:rPr>
            </w:pPr>
            <w:r w:rsidRPr="003D0EE1">
              <w:rPr>
                <w:rStyle w:val="fontstyle01"/>
                <w:rFonts w:ascii="Times New Roman" w:hAnsi="Times New Roman"/>
              </w:rPr>
              <w:t>BPMN</w:t>
            </w:r>
          </w:p>
        </w:tc>
        <w:tc>
          <w:tcPr>
            <w:tcW w:w="6228" w:type="dxa"/>
          </w:tcPr>
          <w:p w14:paraId="0FF27A01" w14:textId="77777777" w:rsidR="007817E2" w:rsidRPr="003D0EE1" w:rsidRDefault="007817E2" w:rsidP="000D550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4532" w:author="Chanh Duc Ngo" w:date="2019-03-10T15:59:00Z">
                  <w:rPr>
                    <w:rFonts w:ascii="Times New Roman" w:hAnsi="Times New Roman"/>
                  </w:rPr>
                </w:rPrChange>
              </w:rPr>
            </w:pPr>
            <w:r w:rsidRPr="003D0EE1">
              <w:rPr>
                <w:rStyle w:val="fontstyle01"/>
                <w:rFonts w:ascii="Times New Roman" w:hAnsi="Times New Roman"/>
                <w:b w:val="0"/>
                <w:rPrChange w:id="4533" w:author="Chanh Duc Ngo" w:date="2019-03-10T15:59:00Z">
                  <w:rPr>
                    <w:rStyle w:val="fontstyle01"/>
                    <w:rFonts w:ascii="Times New Roman" w:hAnsi="Times New Roman"/>
                  </w:rPr>
                </w:rPrChange>
              </w:rPr>
              <w:t>Bussiness Process Modeling Notation</w:t>
            </w:r>
          </w:p>
        </w:tc>
      </w:tr>
      <w:tr w:rsidR="007817E2" w:rsidRPr="00B14D9B" w14:paraId="4B35451F"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68A0F055" w14:textId="77777777" w:rsidR="007817E2" w:rsidRPr="003D0EE1" w:rsidRDefault="007817E2" w:rsidP="000D5506">
            <w:pPr>
              <w:spacing w:line="360" w:lineRule="auto"/>
              <w:rPr>
                <w:rFonts w:ascii="Times New Roman" w:hAnsi="Times New Roman"/>
                <w:bCs w:val="0"/>
                <w:rPrChange w:id="4534" w:author="Chanh Duc Ngo" w:date="2019-03-10T15:59:00Z">
                  <w:rPr>
                    <w:rFonts w:ascii="Times New Roman" w:hAnsi="Times New Roman"/>
                    <w:b w:val="0"/>
                    <w:bCs w:val="0"/>
                  </w:rPr>
                </w:rPrChange>
              </w:rPr>
            </w:pPr>
            <w:r w:rsidRPr="003D0EE1">
              <w:rPr>
                <w:rStyle w:val="fontstyle01"/>
                <w:rFonts w:ascii="Times New Roman" w:hAnsi="Times New Roman"/>
              </w:rPr>
              <w:t>BPEL</w:t>
            </w:r>
          </w:p>
        </w:tc>
        <w:tc>
          <w:tcPr>
            <w:tcW w:w="6228" w:type="dxa"/>
          </w:tcPr>
          <w:p w14:paraId="0130E106" w14:textId="77777777" w:rsidR="007817E2" w:rsidRPr="003D0EE1" w:rsidRDefault="007817E2" w:rsidP="000D550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4535" w:author="Chanh Duc Ngo" w:date="2019-03-10T15:59:00Z">
                  <w:rPr>
                    <w:rFonts w:ascii="Times New Roman" w:hAnsi="Times New Roman"/>
                  </w:rPr>
                </w:rPrChange>
              </w:rPr>
            </w:pPr>
            <w:r w:rsidRPr="003D0EE1">
              <w:rPr>
                <w:rStyle w:val="fontstyle01"/>
                <w:rFonts w:ascii="Times New Roman" w:hAnsi="Times New Roman"/>
                <w:b w:val="0"/>
                <w:rPrChange w:id="4536" w:author="Chanh Duc Ngo" w:date="2019-03-10T15:59:00Z">
                  <w:rPr>
                    <w:rStyle w:val="fontstyle01"/>
                    <w:rFonts w:ascii="Times New Roman" w:hAnsi="Times New Roman"/>
                  </w:rPr>
                </w:rPrChange>
              </w:rPr>
              <w:t>Business Process Execution Language</w:t>
            </w:r>
          </w:p>
        </w:tc>
      </w:tr>
      <w:tr w:rsidR="007817E2" w:rsidRPr="00B14D9B" w14:paraId="4459A9A6" w14:textId="77777777" w:rsidTr="000D5506">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4068" w:type="dxa"/>
          </w:tcPr>
          <w:p w14:paraId="55A99AF7" w14:textId="77777777" w:rsidR="007817E2" w:rsidRPr="003D0EE1" w:rsidRDefault="007817E2" w:rsidP="000D5506">
            <w:pPr>
              <w:spacing w:line="360" w:lineRule="auto"/>
              <w:rPr>
                <w:rFonts w:ascii="Times New Roman" w:hAnsi="Times New Roman"/>
                <w:bCs w:val="0"/>
                <w:rPrChange w:id="4537" w:author="Chanh Duc Ngo" w:date="2019-03-10T15:59:00Z">
                  <w:rPr>
                    <w:rFonts w:ascii="Times New Roman" w:hAnsi="Times New Roman"/>
                    <w:b w:val="0"/>
                    <w:bCs w:val="0"/>
                  </w:rPr>
                </w:rPrChange>
              </w:rPr>
            </w:pPr>
            <w:r w:rsidRPr="003D0EE1">
              <w:rPr>
                <w:rStyle w:val="fontstyle01"/>
                <w:rFonts w:ascii="Times New Roman" w:hAnsi="Times New Roman"/>
              </w:rPr>
              <w:t>OMG</w:t>
            </w:r>
          </w:p>
        </w:tc>
        <w:tc>
          <w:tcPr>
            <w:tcW w:w="6228" w:type="dxa"/>
          </w:tcPr>
          <w:p w14:paraId="66AADFD4" w14:textId="77777777" w:rsidR="007817E2" w:rsidRPr="003D0EE1" w:rsidRDefault="007817E2" w:rsidP="000D550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4538" w:author="Chanh Duc Ngo" w:date="2019-03-10T15:59:00Z">
                  <w:rPr>
                    <w:rFonts w:ascii="Times New Roman" w:hAnsi="Times New Roman"/>
                  </w:rPr>
                </w:rPrChange>
              </w:rPr>
            </w:pPr>
            <w:r w:rsidRPr="003D0EE1">
              <w:rPr>
                <w:rStyle w:val="fontstyle01"/>
                <w:rFonts w:ascii="Times New Roman" w:hAnsi="Times New Roman"/>
                <w:b w:val="0"/>
                <w:rPrChange w:id="4539" w:author="Chanh Duc Ngo" w:date="2019-03-10T15:59:00Z">
                  <w:rPr>
                    <w:rStyle w:val="fontstyle01"/>
                    <w:rFonts w:ascii="Times New Roman" w:hAnsi="Times New Roman"/>
                  </w:rPr>
                </w:rPrChange>
              </w:rPr>
              <w:t>Object Management Group</w:t>
            </w:r>
          </w:p>
        </w:tc>
      </w:tr>
      <w:tr w:rsidR="007817E2" w:rsidRPr="00B14D9B" w14:paraId="34E211F7"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3ECE12C8" w14:textId="77777777" w:rsidR="007817E2" w:rsidRPr="003D0EE1" w:rsidRDefault="007817E2" w:rsidP="000D5506">
            <w:pPr>
              <w:spacing w:line="360" w:lineRule="auto"/>
              <w:rPr>
                <w:rStyle w:val="fontstyle01"/>
                <w:rFonts w:ascii="Times New Roman" w:hAnsi="Times New Roman"/>
                <w:bCs/>
                <w:rPrChange w:id="4540" w:author="Chanh Duc Ngo" w:date="2019-03-10T15:59:00Z">
                  <w:rPr>
                    <w:rStyle w:val="fontstyle01"/>
                    <w:rFonts w:ascii="Times New Roman" w:hAnsi="Times New Roman"/>
                    <w:b/>
                    <w:bCs/>
                  </w:rPr>
                </w:rPrChange>
              </w:rPr>
            </w:pPr>
            <w:r w:rsidRPr="003D0EE1">
              <w:rPr>
                <w:rStyle w:val="fontstyle01"/>
                <w:rFonts w:ascii="Times New Roman" w:hAnsi="Times New Roman"/>
              </w:rPr>
              <w:t>BPMI</w:t>
            </w:r>
          </w:p>
        </w:tc>
        <w:tc>
          <w:tcPr>
            <w:tcW w:w="6228" w:type="dxa"/>
          </w:tcPr>
          <w:p w14:paraId="02B35575" w14:textId="77777777" w:rsidR="007817E2" w:rsidRPr="003D0EE1" w:rsidRDefault="007817E2" w:rsidP="000D550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4541" w:author="Chanh Duc Ngo" w:date="2019-03-10T15:59:00Z">
                  <w:rPr>
                    <w:rFonts w:ascii="Times New Roman" w:hAnsi="Times New Roman"/>
                  </w:rPr>
                </w:rPrChange>
              </w:rPr>
            </w:pPr>
            <w:r w:rsidRPr="003D0EE1">
              <w:rPr>
                <w:rStyle w:val="fontstyle01"/>
                <w:rFonts w:ascii="Times New Roman" w:hAnsi="Times New Roman"/>
                <w:b w:val="0"/>
                <w:rPrChange w:id="4542" w:author="Chanh Duc Ngo" w:date="2019-03-10T15:59:00Z">
                  <w:rPr>
                    <w:rStyle w:val="fontstyle01"/>
                    <w:rFonts w:ascii="Times New Roman" w:hAnsi="Times New Roman"/>
                  </w:rPr>
                </w:rPrChange>
              </w:rPr>
              <w:t>Business Process Management Initiative</w:t>
            </w:r>
          </w:p>
        </w:tc>
      </w:tr>
      <w:tr w:rsidR="007817E2" w:rsidRPr="00B14D9B" w14:paraId="4ABD4EFE"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5FD80DDE" w14:textId="77777777" w:rsidR="007817E2" w:rsidRPr="003D0EE1" w:rsidRDefault="007817E2" w:rsidP="000D5506">
            <w:pPr>
              <w:spacing w:line="360" w:lineRule="auto"/>
              <w:rPr>
                <w:rStyle w:val="fontstyle01"/>
                <w:rFonts w:ascii="Times New Roman" w:hAnsi="Times New Roman"/>
                <w:bCs/>
                <w:rPrChange w:id="4543" w:author="Chanh Duc Ngo" w:date="2019-03-10T15:59:00Z">
                  <w:rPr>
                    <w:rStyle w:val="fontstyle01"/>
                    <w:rFonts w:ascii="Times New Roman" w:hAnsi="Times New Roman"/>
                    <w:b/>
                    <w:bCs/>
                  </w:rPr>
                </w:rPrChange>
              </w:rPr>
            </w:pPr>
            <w:r w:rsidRPr="003D0EE1">
              <w:rPr>
                <w:rStyle w:val="fontstyle01"/>
                <w:rFonts w:ascii="Times New Roman" w:hAnsi="Times New Roman"/>
              </w:rPr>
              <w:t>UML</w:t>
            </w:r>
          </w:p>
        </w:tc>
        <w:tc>
          <w:tcPr>
            <w:tcW w:w="6228" w:type="dxa"/>
          </w:tcPr>
          <w:p w14:paraId="7E98E605" w14:textId="77777777" w:rsidR="007817E2" w:rsidRPr="003D0EE1" w:rsidRDefault="007817E2" w:rsidP="000D550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4544" w:author="Chanh Duc Ngo" w:date="2019-03-10T15:59:00Z">
                  <w:rPr>
                    <w:rFonts w:ascii="Times New Roman" w:hAnsi="Times New Roman"/>
                  </w:rPr>
                </w:rPrChange>
              </w:rPr>
            </w:pPr>
            <w:r w:rsidRPr="003D0EE1">
              <w:rPr>
                <w:rStyle w:val="fontstyle01"/>
                <w:rFonts w:ascii="Times New Roman" w:hAnsi="Times New Roman"/>
                <w:b w:val="0"/>
                <w:rPrChange w:id="4545" w:author="Chanh Duc Ngo" w:date="2019-03-10T15:59:00Z">
                  <w:rPr>
                    <w:rStyle w:val="fontstyle01"/>
                    <w:rFonts w:ascii="Times New Roman" w:hAnsi="Times New Roman"/>
                  </w:rPr>
                </w:rPrChange>
              </w:rPr>
              <w:t>Unified Modeling Language</w:t>
            </w:r>
          </w:p>
        </w:tc>
      </w:tr>
      <w:tr w:rsidR="007817E2" w:rsidRPr="00B14D9B" w14:paraId="65D2BC55"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5B8C45CE" w14:textId="77777777" w:rsidR="007817E2" w:rsidRPr="003D0EE1" w:rsidRDefault="007817E2" w:rsidP="000D5506">
            <w:pPr>
              <w:spacing w:line="360" w:lineRule="auto"/>
              <w:rPr>
                <w:rStyle w:val="fontstyle01"/>
                <w:rFonts w:ascii="Times New Roman" w:hAnsi="Times New Roman"/>
                <w:bCs/>
                <w:rPrChange w:id="4546" w:author="Chanh Duc Ngo" w:date="2019-03-10T15:59:00Z">
                  <w:rPr>
                    <w:rStyle w:val="fontstyle01"/>
                    <w:rFonts w:ascii="Times New Roman" w:hAnsi="Times New Roman"/>
                    <w:b/>
                    <w:bCs/>
                  </w:rPr>
                </w:rPrChange>
              </w:rPr>
            </w:pPr>
            <w:r w:rsidRPr="003D0EE1">
              <w:rPr>
                <w:rStyle w:val="fontstyle01"/>
                <w:rFonts w:ascii="Times New Roman" w:hAnsi="Times New Roman"/>
              </w:rPr>
              <w:t>SQL</w:t>
            </w:r>
          </w:p>
        </w:tc>
        <w:tc>
          <w:tcPr>
            <w:tcW w:w="6228" w:type="dxa"/>
          </w:tcPr>
          <w:p w14:paraId="2F5EE061" w14:textId="77777777" w:rsidR="007817E2" w:rsidRPr="003D0EE1" w:rsidRDefault="007817E2" w:rsidP="000D550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4547" w:author="Chanh Duc Ngo" w:date="2019-03-10T15:59:00Z">
                  <w:rPr>
                    <w:rFonts w:ascii="Times New Roman" w:hAnsi="Times New Roman"/>
                  </w:rPr>
                </w:rPrChange>
              </w:rPr>
            </w:pPr>
            <w:r w:rsidRPr="003D0EE1">
              <w:rPr>
                <w:rStyle w:val="fontstyle01"/>
                <w:rFonts w:ascii="Times New Roman" w:hAnsi="Times New Roman"/>
                <w:b w:val="0"/>
                <w:rPrChange w:id="4548" w:author="Chanh Duc Ngo" w:date="2019-03-10T15:59:00Z">
                  <w:rPr>
                    <w:rStyle w:val="fontstyle01"/>
                    <w:rFonts w:ascii="Times New Roman" w:hAnsi="Times New Roman"/>
                  </w:rPr>
                </w:rPrChange>
              </w:rPr>
              <w:t>Structured Query Language</w:t>
            </w:r>
          </w:p>
        </w:tc>
      </w:tr>
      <w:tr w:rsidR="007817E2" w:rsidRPr="00B14D9B" w14:paraId="0C5A78BF"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608FF393" w14:textId="77777777" w:rsidR="007817E2" w:rsidRPr="003D0EE1" w:rsidRDefault="007817E2" w:rsidP="000D5506">
            <w:pPr>
              <w:spacing w:line="360" w:lineRule="auto"/>
              <w:rPr>
                <w:rStyle w:val="fontstyle01"/>
                <w:rFonts w:ascii="Times New Roman" w:hAnsi="Times New Roman"/>
                <w:bCs/>
                <w:rPrChange w:id="4549" w:author="Chanh Duc Ngo" w:date="2019-03-10T15:59:00Z">
                  <w:rPr>
                    <w:rStyle w:val="fontstyle01"/>
                    <w:rFonts w:ascii="Times New Roman" w:hAnsi="Times New Roman"/>
                    <w:b/>
                    <w:bCs/>
                  </w:rPr>
                </w:rPrChange>
              </w:rPr>
            </w:pPr>
            <w:r w:rsidRPr="003D0EE1">
              <w:rPr>
                <w:rStyle w:val="fontstyle01"/>
                <w:rFonts w:ascii="Times New Roman" w:hAnsi="Times New Roman"/>
              </w:rPr>
              <w:t>DEP</w:t>
            </w:r>
          </w:p>
        </w:tc>
        <w:tc>
          <w:tcPr>
            <w:tcW w:w="6228" w:type="dxa"/>
          </w:tcPr>
          <w:p w14:paraId="0D80416C" w14:textId="77777777" w:rsidR="007817E2" w:rsidRPr="003D0EE1" w:rsidRDefault="007817E2" w:rsidP="000D550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rPrChange w:id="4550" w:author="Chanh Duc Ngo" w:date="2019-03-10T15:59:00Z">
                  <w:rPr>
                    <w:rFonts w:ascii="Times New Roman" w:hAnsi="Times New Roman"/>
                  </w:rPr>
                </w:rPrChange>
              </w:rPr>
            </w:pPr>
            <w:r w:rsidRPr="003D0EE1">
              <w:rPr>
                <w:rStyle w:val="fontstyle01"/>
                <w:rFonts w:ascii="Times New Roman" w:hAnsi="Times New Roman"/>
                <w:b w:val="0"/>
                <w:rPrChange w:id="4551" w:author="Chanh Duc Ngo" w:date="2019-03-10T15:59:00Z">
                  <w:rPr>
                    <w:rStyle w:val="fontstyle01"/>
                    <w:rFonts w:ascii="Times New Roman" w:hAnsi="Times New Roman"/>
                  </w:rPr>
                </w:rPrChange>
              </w:rPr>
              <w:t>Data Extension Plugin</w:t>
            </w:r>
          </w:p>
        </w:tc>
      </w:tr>
      <w:tr w:rsidR="007817E2" w:rsidRPr="00B14D9B" w14:paraId="6000C74C"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05D6E6D2" w14:textId="77777777" w:rsidR="007817E2" w:rsidRPr="003D0EE1" w:rsidRDefault="007817E2" w:rsidP="000D5506">
            <w:pPr>
              <w:spacing w:line="360" w:lineRule="auto"/>
              <w:rPr>
                <w:rStyle w:val="fontstyle01"/>
                <w:rFonts w:ascii="Times New Roman" w:hAnsi="Times New Roman"/>
                <w:bCs/>
                <w:rPrChange w:id="4552" w:author="Chanh Duc Ngo" w:date="2019-03-10T15:59:00Z">
                  <w:rPr>
                    <w:rStyle w:val="fontstyle01"/>
                    <w:rFonts w:ascii="Times New Roman" w:hAnsi="Times New Roman"/>
                    <w:b/>
                    <w:bCs/>
                  </w:rPr>
                </w:rPrChange>
              </w:rPr>
            </w:pPr>
            <w:r w:rsidRPr="003D0EE1">
              <w:rPr>
                <w:rStyle w:val="fontstyle01"/>
                <w:rFonts w:ascii="Times New Roman" w:hAnsi="Times New Roman"/>
              </w:rPr>
              <w:t>JDBC</w:t>
            </w:r>
          </w:p>
        </w:tc>
        <w:tc>
          <w:tcPr>
            <w:tcW w:w="6228" w:type="dxa"/>
          </w:tcPr>
          <w:p w14:paraId="2061B8F1" w14:textId="77777777" w:rsidR="007817E2" w:rsidRPr="003D0EE1" w:rsidRDefault="007817E2" w:rsidP="000D550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rPrChange w:id="4553" w:author="Chanh Duc Ngo" w:date="2019-03-10T15:59:00Z">
                  <w:rPr>
                    <w:rFonts w:ascii="Times New Roman" w:hAnsi="Times New Roman"/>
                  </w:rPr>
                </w:rPrChange>
              </w:rPr>
            </w:pPr>
            <w:r w:rsidRPr="003D0EE1">
              <w:rPr>
                <w:rStyle w:val="fontstyle01"/>
                <w:rFonts w:ascii="Times New Roman" w:hAnsi="Times New Roman"/>
                <w:b w:val="0"/>
                <w:rPrChange w:id="4554" w:author="Chanh Duc Ngo" w:date="2019-03-10T15:59:00Z">
                  <w:rPr>
                    <w:rStyle w:val="fontstyle01"/>
                    <w:rFonts w:ascii="Times New Roman" w:hAnsi="Times New Roman"/>
                  </w:rPr>
                </w:rPrChange>
              </w:rPr>
              <w:t>Java DataBase Connectivity</w:t>
            </w:r>
          </w:p>
        </w:tc>
      </w:tr>
      <w:tr w:rsidR="007817E2" w:rsidRPr="00B14D9B" w14:paraId="137192A8"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18EA8EF8" w14:textId="77777777" w:rsidR="007817E2" w:rsidRPr="003D0EE1" w:rsidRDefault="007817E2" w:rsidP="000D5506">
            <w:pPr>
              <w:tabs>
                <w:tab w:val="center" w:pos="1926"/>
              </w:tabs>
              <w:spacing w:line="360" w:lineRule="auto"/>
              <w:rPr>
                <w:rStyle w:val="fontstyle01"/>
                <w:rFonts w:ascii="Times New Roman" w:hAnsi="Times New Roman"/>
                <w:bCs/>
                <w:rPrChange w:id="4555" w:author="Chanh Duc Ngo" w:date="2019-03-10T15:59:00Z">
                  <w:rPr>
                    <w:rStyle w:val="fontstyle01"/>
                    <w:rFonts w:ascii="Times New Roman" w:hAnsi="Times New Roman"/>
                    <w:b/>
                    <w:bCs/>
                  </w:rPr>
                </w:rPrChange>
              </w:rPr>
            </w:pPr>
            <w:r w:rsidRPr="003D0EE1">
              <w:rPr>
                <w:rStyle w:val="fontstyle01"/>
                <w:rFonts w:ascii="Times New Roman" w:hAnsi="Times New Roman"/>
              </w:rPr>
              <w:t>API</w:t>
            </w:r>
          </w:p>
        </w:tc>
        <w:tc>
          <w:tcPr>
            <w:tcW w:w="6228" w:type="dxa"/>
          </w:tcPr>
          <w:p w14:paraId="797B8A32" w14:textId="77777777" w:rsidR="007817E2" w:rsidRPr="003D0EE1" w:rsidRDefault="007817E2" w:rsidP="000D550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bCs/>
                <w:color w:val="000000"/>
                <w:sz w:val="26"/>
                <w:szCs w:val="26"/>
              </w:rPr>
            </w:pPr>
            <w:r w:rsidRPr="003D0EE1">
              <w:rPr>
                <w:rStyle w:val="fontstyle01"/>
                <w:rFonts w:ascii="Times New Roman" w:hAnsi="Times New Roman"/>
                <w:b w:val="0"/>
                <w:rPrChange w:id="4556" w:author="Chanh Duc Ngo" w:date="2019-03-10T15:59:00Z">
                  <w:rPr>
                    <w:rStyle w:val="fontstyle01"/>
                    <w:rFonts w:ascii="Times New Roman" w:hAnsi="Times New Roman"/>
                  </w:rPr>
                </w:rPrChange>
              </w:rPr>
              <w:t>Application Programming Interface</w:t>
            </w:r>
          </w:p>
        </w:tc>
      </w:tr>
      <w:tr w:rsidR="00803F9A" w:rsidRPr="00B14D9B" w14:paraId="369B7855"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0713FF7E" w14:textId="77777777" w:rsidR="00803F9A" w:rsidRPr="003D0EE1" w:rsidRDefault="00803F9A" w:rsidP="000D5506">
            <w:pPr>
              <w:tabs>
                <w:tab w:val="center" w:pos="1926"/>
              </w:tabs>
              <w:spacing w:line="360" w:lineRule="auto"/>
              <w:rPr>
                <w:rStyle w:val="fontstyle01"/>
                <w:rFonts w:ascii="Times New Roman" w:hAnsi="Times New Roman"/>
                <w:bCs/>
                <w:rPrChange w:id="4557" w:author="Chanh Duc Ngo" w:date="2019-03-10T15:59:00Z">
                  <w:rPr>
                    <w:rStyle w:val="fontstyle01"/>
                    <w:rFonts w:ascii="Times New Roman" w:hAnsi="Times New Roman"/>
                    <w:b/>
                    <w:bCs/>
                  </w:rPr>
                </w:rPrChange>
              </w:rPr>
            </w:pPr>
            <w:r w:rsidRPr="003D0EE1">
              <w:rPr>
                <w:rStyle w:val="fontstyle01"/>
                <w:rFonts w:ascii="Times New Roman" w:hAnsi="Times New Roman"/>
              </w:rPr>
              <w:t>XML</w:t>
            </w:r>
          </w:p>
        </w:tc>
        <w:tc>
          <w:tcPr>
            <w:tcW w:w="6228" w:type="dxa"/>
          </w:tcPr>
          <w:p w14:paraId="253D2AB0" w14:textId="77777777" w:rsidR="00803F9A" w:rsidRPr="003D0EE1" w:rsidRDefault="00154859" w:rsidP="000D5506">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b w:val="0"/>
                <w:rPrChange w:id="4558" w:author="Chanh Duc Ngo" w:date="2019-03-10T15:59:00Z">
                  <w:rPr>
                    <w:rStyle w:val="fontstyle01"/>
                    <w:rFonts w:ascii="Times New Roman" w:hAnsi="Times New Roman"/>
                  </w:rPr>
                </w:rPrChange>
              </w:rPr>
            </w:pPr>
            <w:r w:rsidRPr="003D0EE1">
              <w:rPr>
                <w:rStyle w:val="fontstyle01"/>
                <w:rFonts w:ascii="Times New Roman" w:hAnsi="Times New Roman"/>
                <w:b w:val="0"/>
                <w:rPrChange w:id="4559" w:author="Chanh Duc Ngo" w:date="2019-03-10T15:59:00Z">
                  <w:rPr>
                    <w:rStyle w:val="fontstyle01"/>
                    <w:rFonts w:ascii="Times New Roman" w:hAnsi="Times New Roman"/>
                  </w:rPr>
                </w:rPrChange>
              </w:rPr>
              <w:t>eXtensible Markup Language</w:t>
            </w:r>
          </w:p>
        </w:tc>
      </w:tr>
      <w:tr w:rsidR="00803F9A" w:rsidRPr="00B14D9B" w14:paraId="2138B529"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056418EB" w14:textId="77777777" w:rsidR="00803F9A" w:rsidRPr="003D0EE1" w:rsidRDefault="00803F9A" w:rsidP="000D5506">
            <w:pPr>
              <w:tabs>
                <w:tab w:val="center" w:pos="1926"/>
              </w:tabs>
              <w:spacing w:line="360" w:lineRule="auto"/>
              <w:rPr>
                <w:rStyle w:val="fontstyle01"/>
                <w:rFonts w:ascii="Times New Roman" w:hAnsi="Times New Roman"/>
                <w:bCs/>
                <w:rPrChange w:id="4560" w:author="Chanh Duc Ngo" w:date="2019-03-10T15:59:00Z">
                  <w:rPr>
                    <w:rStyle w:val="fontstyle01"/>
                    <w:rFonts w:ascii="Times New Roman" w:hAnsi="Times New Roman"/>
                    <w:b/>
                    <w:bCs/>
                  </w:rPr>
                </w:rPrChange>
              </w:rPr>
            </w:pPr>
            <w:r w:rsidRPr="003D0EE1">
              <w:rPr>
                <w:rStyle w:val="fontstyle01"/>
                <w:rFonts w:ascii="Times New Roman" w:hAnsi="Times New Roman"/>
              </w:rPr>
              <w:t>JVM</w:t>
            </w:r>
          </w:p>
        </w:tc>
        <w:tc>
          <w:tcPr>
            <w:tcW w:w="6228" w:type="dxa"/>
          </w:tcPr>
          <w:p w14:paraId="6C1CA026" w14:textId="77777777" w:rsidR="00803F9A" w:rsidRPr="003D0EE1" w:rsidRDefault="00154859" w:rsidP="000D5506">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b w:val="0"/>
                <w:rPrChange w:id="4561" w:author="Chanh Duc Ngo" w:date="2019-03-10T15:59:00Z">
                  <w:rPr>
                    <w:rStyle w:val="fontstyle01"/>
                    <w:rFonts w:ascii="Times New Roman" w:hAnsi="Times New Roman"/>
                  </w:rPr>
                </w:rPrChange>
              </w:rPr>
            </w:pPr>
            <w:r w:rsidRPr="003D0EE1">
              <w:rPr>
                <w:rStyle w:val="fontstyle01"/>
                <w:rFonts w:ascii="Times New Roman" w:hAnsi="Times New Roman"/>
                <w:b w:val="0"/>
                <w:rPrChange w:id="4562" w:author="Chanh Duc Ngo" w:date="2019-03-10T15:59:00Z">
                  <w:rPr>
                    <w:rStyle w:val="fontstyle01"/>
                    <w:rFonts w:ascii="Times New Roman" w:hAnsi="Times New Roman"/>
                  </w:rPr>
                </w:rPrChange>
              </w:rPr>
              <w:t>Java Virtual Machine</w:t>
            </w:r>
          </w:p>
        </w:tc>
      </w:tr>
      <w:tr w:rsidR="00803F9A" w:rsidRPr="00B14D9B" w14:paraId="76C91B5A"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178ABA57" w14:textId="77777777" w:rsidR="00803F9A" w:rsidRPr="003D0EE1" w:rsidRDefault="00803F9A" w:rsidP="000D5506">
            <w:pPr>
              <w:tabs>
                <w:tab w:val="center" w:pos="1926"/>
              </w:tabs>
              <w:spacing w:line="360" w:lineRule="auto"/>
              <w:rPr>
                <w:rStyle w:val="fontstyle01"/>
                <w:rFonts w:ascii="Times New Roman" w:hAnsi="Times New Roman"/>
                <w:bCs/>
                <w:rPrChange w:id="4563" w:author="Chanh Duc Ngo" w:date="2019-03-10T15:59:00Z">
                  <w:rPr>
                    <w:rStyle w:val="fontstyle01"/>
                    <w:rFonts w:ascii="Times New Roman" w:hAnsi="Times New Roman"/>
                    <w:b/>
                    <w:bCs/>
                  </w:rPr>
                </w:rPrChange>
              </w:rPr>
            </w:pPr>
            <w:r w:rsidRPr="003D0EE1">
              <w:rPr>
                <w:rStyle w:val="fontstyle01"/>
                <w:rFonts w:ascii="Times New Roman" w:hAnsi="Times New Roman"/>
              </w:rPr>
              <w:t>JMS</w:t>
            </w:r>
          </w:p>
        </w:tc>
        <w:tc>
          <w:tcPr>
            <w:tcW w:w="6228" w:type="dxa"/>
          </w:tcPr>
          <w:p w14:paraId="401B6A48" w14:textId="77777777" w:rsidR="00803F9A" w:rsidRPr="003D0EE1" w:rsidRDefault="00222B8A" w:rsidP="000D5506">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b w:val="0"/>
                <w:rPrChange w:id="4564" w:author="Chanh Duc Ngo" w:date="2019-03-10T15:59:00Z">
                  <w:rPr>
                    <w:rStyle w:val="fontstyle01"/>
                    <w:rFonts w:ascii="Times New Roman" w:hAnsi="Times New Roman"/>
                  </w:rPr>
                </w:rPrChange>
              </w:rPr>
            </w:pPr>
            <w:r w:rsidRPr="003D0EE1">
              <w:rPr>
                <w:rStyle w:val="fontstyle01"/>
                <w:rFonts w:ascii="Times New Roman" w:hAnsi="Times New Roman"/>
                <w:b w:val="0"/>
                <w:rPrChange w:id="4565" w:author="Chanh Duc Ngo" w:date="2019-03-10T15:59:00Z">
                  <w:rPr>
                    <w:rStyle w:val="fontstyle01"/>
                    <w:rFonts w:ascii="Times New Roman" w:hAnsi="Times New Roman"/>
                  </w:rPr>
                </w:rPrChange>
              </w:rPr>
              <w:t>Java Message Service</w:t>
            </w:r>
          </w:p>
        </w:tc>
      </w:tr>
      <w:tr w:rsidR="00803F9A" w:rsidRPr="00B14D9B" w14:paraId="3EA2B4CA"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1C2B4BAD" w14:textId="77777777" w:rsidR="00803F9A" w:rsidRPr="003D0EE1" w:rsidRDefault="00154859" w:rsidP="000D5506">
            <w:pPr>
              <w:tabs>
                <w:tab w:val="center" w:pos="1926"/>
              </w:tabs>
              <w:spacing w:line="360" w:lineRule="auto"/>
              <w:rPr>
                <w:rStyle w:val="fontstyle01"/>
                <w:rFonts w:ascii="Times New Roman" w:hAnsi="Times New Roman"/>
                <w:bCs/>
                <w:rPrChange w:id="4566" w:author="Chanh Duc Ngo" w:date="2019-03-10T15:59:00Z">
                  <w:rPr>
                    <w:rStyle w:val="fontstyle01"/>
                    <w:rFonts w:ascii="Times New Roman" w:hAnsi="Times New Roman"/>
                    <w:b/>
                    <w:bCs/>
                  </w:rPr>
                </w:rPrChange>
              </w:rPr>
            </w:pPr>
            <w:r w:rsidRPr="003D0EE1">
              <w:rPr>
                <w:rStyle w:val="fontstyle01"/>
                <w:rFonts w:ascii="Times New Roman" w:hAnsi="Times New Roman"/>
              </w:rPr>
              <w:t>CMS</w:t>
            </w:r>
          </w:p>
        </w:tc>
        <w:tc>
          <w:tcPr>
            <w:tcW w:w="6228" w:type="dxa"/>
          </w:tcPr>
          <w:p w14:paraId="4402E89D" w14:textId="77777777" w:rsidR="00803F9A" w:rsidRPr="003D0EE1" w:rsidRDefault="00222B8A" w:rsidP="000D5506">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b w:val="0"/>
                <w:rPrChange w:id="4567" w:author="Chanh Duc Ngo" w:date="2019-03-10T15:59:00Z">
                  <w:rPr>
                    <w:rStyle w:val="fontstyle01"/>
                    <w:rFonts w:ascii="Times New Roman" w:hAnsi="Times New Roman"/>
                  </w:rPr>
                </w:rPrChange>
              </w:rPr>
            </w:pPr>
            <w:r w:rsidRPr="003D0EE1">
              <w:rPr>
                <w:rStyle w:val="fontstyle01"/>
                <w:rFonts w:ascii="Times New Roman" w:hAnsi="Times New Roman"/>
                <w:b w:val="0"/>
                <w:rPrChange w:id="4568" w:author="Chanh Duc Ngo" w:date="2019-03-10T15:59:00Z">
                  <w:rPr>
                    <w:rStyle w:val="fontstyle01"/>
                    <w:rFonts w:ascii="Times New Roman" w:hAnsi="Times New Roman"/>
                  </w:rPr>
                </w:rPrChange>
              </w:rPr>
              <w:t>Content Management System</w:t>
            </w:r>
          </w:p>
        </w:tc>
      </w:tr>
      <w:tr w:rsidR="00803F9A" w:rsidRPr="00B14D9B" w14:paraId="604F5837"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02FE767D" w14:textId="77777777" w:rsidR="00803F9A" w:rsidRPr="003D0EE1" w:rsidRDefault="00154859" w:rsidP="000D5506">
            <w:pPr>
              <w:tabs>
                <w:tab w:val="center" w:pos="1926"/>
              </w:tabs>
              <w:spacing w:line="360" w:lineRule="auto"/>
              <w:rPr>
                <w:rStyle w:val="fontstyle01"/>
                <w:rFonts w:ascii="Times New Roman" w:hAnsi="Times New Roman"/>
                <w:bCs/>
                <w:rPrChange w:id="4569" w:author="Chanh Duc Ngo" w:date="2019-03-10T15:59:00Z">
                  <w:rPr>
                    <w:rStyle w:val="fontstyle01"/>
                    <w:rFonts w:ascii="Times New Roman" w:hAnsi="Times New Roman"/>
                    <w:b/>
                    <w:bCs/>
                  </w:rPr>
                </w:rPrChange>
              </w:rPr>
            </w:pPr>
            <w:r w:rsidRPr="003D0EE1">
              <w:rPr>
                <w:rStyle w:val="fontstyle01"/>
                <w:rFonts w:ascii="Times New Roman" w:hAnsi="Times New Roman"/>
              </w:rPr>
              <w:t>CEE</w:t>
            </w:r>
          </w:p>
        </w:tc>
        <w:tc>
          <w:tcPr>
            <w:tcW w:w="6228" w:type="dxa"/>
          </w:tcPr>
          <w:p w14:paraId="7714495C" w14:textId="77777777" w:rsidR="00803F9A" w:rsidRPr="003D0EE1" w:rsidRDefault="00222B8A" w:rsidP="000D5506">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b w:val="0"/>
                <w:rPrChange w:id="4570" w:author="Chanh Duc Ngo" w:date="2019-03-10T15:59:00Z">
                  <w:rPr>
                    <w:rStyle w:val="fontstyle01"/>
                    <w:rFonts w:ascii="Times New Roman" w:hAnsi="Times New Roman"/>
                  </w:rPr>
                </w:rPrChange>
              </w:rPr>
            </w:pPr>
            <w:r w:rsidRPr="003D0EE1">
              <w:rPr>
                <w:rStyle w:val="fontstyle01"/>
                <w:rFonts w:ascii="Times New Roman" w:hAnsi="Times New Roman"/>
                <w:b w:val="0"/>
                <w:rPrChange w:id="4571" w:author="Chanh Duc Ngo" w:date="2019-03-10T15:59:00Z">
                  <w:rPr>
                    <w:rStyle w:val="fontstyle01"/>
                    <w:rFonts w:ascii="Times New Roman" w:hAnsi="Times New Roman"/>
                  </w:rPr>
                </w:rPrChange>
              </w:rPr>
              <w:t>Camunda Engine Extend</w:t>
            </w:r>
          </w:p>
        </w:tc>
      </w:tr>
      <w:tr w:rsidR="00803F9A" w:rsidRPr="00B14D9B" w14:paraId="5F9FDB1C"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5EF8283F" w14:textId="77777777" w:rsidR="00803F9A" w:rsidRPr="003D0EE1" w:rsidRDefault="00154859" w:rsidP="000D5506">
            <w:pPr>
              <w:tabs>
                <w:tab w:val="center" w:pos="1926"/>
              </w:tabs>
              <w:spacing w:line="360" w:lineRule="auto"/>
              <w:rPr>
                <w:rStyle w:val="fontstyle01"/>
                <w:rFonts w:ascii="Times New Roman" w:hAnsi="Times New Roman"/>
                <w:bCs/>
                <w:rPrChange w:id="4572" w:author="Chanh Duc Ngo" w:date="2019-03-10T15:59:00Z">
                  <w:rPr>
                    <w:rStyle w:val="fontstyle01"/>
                    <w:rFonts w:ascii="Times New Roman" w:hAnsi="Times New Roman"/>
                    <w:b/>
                    <w:bCs/>
                  </w:rPr>
                </w:rPrChange>
              </w:rPr>
            </w:pPr>
            <w:r w:rsidRPr="003D0EE1">
              <w:rPr>
                <w:rStyle w:val="fontstyle01"/>
                <w:rFonts w:ascii="Times New Roman" w:hAnsi="Times New Roman"/>
              </w:rPr>
              <w:t>DAO</w:t>
            </w:r>
          </w:p>
        </w:tc>
        <w:tc>
          <w:tcPr>
            <w:tcW w:w="6228" w:type="dxa"/>
          </w:tcPr>
          <w:p w14:paraId="712CD2CC" w14:textId="77777777" w:rsidR="00803F9A" w:rsidRPr="003D0EE1" w:rsidRDefault="002C5314" w:rsidP="000D5506">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b w:val="0"/>
                <w:rPrChange w:id="4573" w:author="Chanh Duc Ngo" w:date="2019-03-10T15:59:00Z">
                  <w:rPr>
                    <w:rStyle w:val="fontstyle01"/>
                    <w:rFonts w:ascii="Times New Roman" w:hAnsi="Times New Roman"/>
                  </w:rPr>
                </w:rPrChange>
              </w:rPr>
            </w:pPr>
            <w:r w:rsidRPr="003D0EE1">
              <w:rPr>
                <w:rStyle w:val="fontstyle01"/>
                <w:rFonts w:ascii="Times New Roman" w:hAnsi="Times New Roman"/>
                <w:b w:val="0"/>
                <w:rPrChange w:id="4574" w:author="Chanh Duc Ngo" w:date="2019-03-10T15:59:00Z">
                  <w:rPr>
                    <w:rStyle w:val="fontstyle01"/>
                    <w:rFonts w:ascii="Times New Roman" w:hAnsi="Times New Roman"/>
                  </w:rPr>
                </w:rPrChange>
              </w:rPr>
              <w:t>Data Access Object</w:t>
            </w:r>
          </w:p>
        </w:tc>
      </w:tr>
      <w:tr w:rsidR="00803F9A" w:rsidRPr="00B14D9B" w14:paraId="27DC6FD0"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12A5BCE2" w14:textId="77777777" w:rsidR="00803F9A" w:rsidRPr="003D0EE1" w:rsidRDefault="00154859" w:rsidP="000D5506">
            <w:pPr>
              <w:tabs>
                <w:tab w:val="center" w:pos="1926"/>
              </w:tabs>
              <w:spacing w:line="360" w:lineRule="auto"/>
              <w:rPr>
                <w:rStyle w:val="fontstyle01"/>
                <w:rFonts w:ascii="Times New Roman" w:hAnsi="Times New Roman"/>
                <w:bCs/>
                <w:rPrChange w:id="4575" w:author="Chanh Duc Ngo" w:date="2019-03-10T15:59:00Z">
                  <w:rPr>
                    <w:rStyle w:val="fontstyle01"/>
                    <w:rFonts w:ascii="Times New Roman" w:hAnsi="Times New Roman"/>
                    <w:b/>
                    <w:bCs/>
                  </w:rPr>
                </w:rPrChange>
              </w:rPr>
            </w:pPr>
            <w:r w:rsidRPr="003D0EE1">
              <w:rPr>
                <w:rStyle w:val="fontstyle01"/>
                <w:rFonts w:ascii="Times New Roman" w:hAnsi="Times New Roman"/>
              </w:rPr>
              <w:t>WCP</w:t>
            </w:r>
          </w:p>
        </w:tc>
        <w:tc>
          <w:tcPr>
            <w:tcW w:w="6228" w:type="dxa"/>
          </w:tcPr>
          <w:p w14:paraId="7B4BD94E" w14:textId="77777777" w:rsidR="00803F9A" w:rsidRPr="003D0EE1" w:rsidRDefault="004443E0" w:rsidP="000D5506">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b w:val="0"/>
                <w:rPrChange w:id="4576" w:author="Chanh Duc Ngo" w:date="2019-03-10T15:59:00Z">
                  <w:rPr>
                    <w:rStyle w:val="fontstyle01"/>
                    <w:rFonts w:ascii="Times New Roman" w:hAnsi="Times New Roman"/>
                  </w:rPr>
                </w:rPrChange>
              </w:rPr>
            </w:pPr>
            <w:r w:rsidRPr="003D0EE1">
              <w:rPr>
                <w:rStyle w:val="fontstyle01"/>
                <w:rFonts w:ascii="Times New Roman" w:hAnsi="Times New Roman"/>
                <w:b w:val="0"/>
                <w:rPrChange w:id="4577" w:author="Chanh Duc Ngo" w:date="2019-03-10T15:59:00Z">
                  <w:rPr>
                    <w:rStyle w:val="fontstyle01"/>
                    <w:rFonts w:ascii="Times New Roman" w:hAnsi="Times New Roman"/>
                  </w:rPr>
                </w:rPrChange>
              </w:rPr>
              <w:t>Wordpress Camunda Plugin</w:t>
            </w:r>
          </w:p>
        </w:tc>
      </w:tr>
      <w:tr w:rsidR="00154859" w:rsidRPr="00B14D9B" w14:paraId="20613663"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4EBA3662" w14:textId="77777777" w:rsidR="00154859" w:rsidRPr="003D0EE1" w:rsidRDefault="00154859" w:rsidP="000D5506">
            <w:pPr>
              <w:tabs>
                <w:tab w:val="center" w:pos="1926"/>
              </w:tabs>
              <w:spacing w:line="360" w:lineRule="auto"/>
              <w:rPr>
                <w:rStyle w:val="fontstyle01"/>
                <w:rFonts w:ascii="Times New Roman" w:hAnsi="Times New Roman"/>
                <w:bCs/>
                <w:rPrChange w:id="4578" w:author="Chanh Duc Ngo" w:date="2019-03-10T15:59:00Z">
                  <w:rPr>
                    <w:rStyle w:val="fontstyle01"/>
                    <w:rFonts w:ascii="Times New Roman" w:hAnsi="Times New Roman"/>
                    <w:b/>
                    <w:bCs/>
                  </w:rPr>
                </w:rPrChange>
              </w:rPr>
            </w:pPr>
            <w:r w:rsidRPr="003D0EE1">
              <w:rPr>
                <w:rStyle w:val="fontstyle01"/>
                <w:rFonts w:ascii="Times New Roman" w:hAnsi="Times New Roman"/>
              </w:rPr>
              <w:t>BWC</w:t>
            </w:r>
          </w:p>
        </w:tc>
        <w:tc>
          <w:tcPr>
            <w:tcW w:w="6228" w:type="dxa"/>
          </w:tcPr>
          <w:p w14:paraId="58C533CD" w14:textId="77777777" w:rsidR="00154859" w:rsidRPr="003D0EE1" w:rsidRDefault="007F2261" w:rsidP="000D5506">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b w:val="0"/>
                <w:rPrChange w:id="4579" w:author="Chanh Duc Ngo" w:date="2019-03-10T15:59:00Z">
                  <w:rPr>
                    <w:rStyle w:val="fontstyle01"/>
                    <w:rFonts w:ascii="Times New Roman" w:hAnsi="Times New Roman"/>
                  </w:rPr>
                </w:rPrChange>
              </w:rPr>
            </w:pPr>
            <w:r w:rsidRPr="003D0EE1">
              <w:rPr>
                <w:rStyle w:val="fontstyle01"/>
                <w:rFonts w:ascii="Times New Roman" w:hAnsi="Times New Roman"/>
                <w:b w:val="0"/>
                <w:rPrChange w:id="4580" w:author="Chanh Duc Ngo" w:date="2019-03-10T15:59:00Z">
                  <w:rPr>
                    <w:rStyle w:val="fontstyle01"/>
                    <w:rFonts w:ascii="Times New Roman" w:hAnsi="Times New Roman"/>
                  </w:rPr>
                </w:rPrChange>
              </w:rPr>
              <w:t>Business Webapps Creator</w:t>
            </w:r>
          </w:p>
        </w:tc>
      </w:tr>
      <w:tr w:rsidR="00154859" w:rsidRPr="00B14D9B" w14:paraId="7072C8D5" w14:textId="77777777" w:rsidTr="000D5506">
        <w:tc>
          <w:tcPr>
            <w:cnfStyle w:val="001000000000" w:firstRow="0" w:lastRow="0" w:firstColumn="1" w:lastColumn="0" w:oddVBand="0" w:evenVBand="0" w:oddHBand="0" w:evenHBand="0" w:firstRowFirstColumn="0" w:firstRowLastColumn="0" w:lastRowFirstColumn="0" w:lastRowLastColumn="0"/>
            <w:tcW w:w="4068" w:type="dxa"/>
          </w:tcPr>
          <w:p w14:paraId="4C70318E" w14:textId="77777777" w:rsidR="00154859" w:rsidRPr="003D0EE1" w:rsidRDefault="00154859" w:rsidP="000D5506">
            <w:pPr>
              <w:tabs>
                <w:tab w:val="center" w:pos="1926"/>
              </w:tabs>
              <w:spacing w:line="360" w:lineRule="auto"/>
              <w:rPr>
                <w:rStyle w:val="fontstyle01"/>
                <w:rFonts w:ascii="Times New Roman" w:hAnsi="Times New Roman"/>
                <w:bCs/>
                <w:rPrChange w:id="4581" w:author="Chanh Duc Ngo" w:date="2019-03-10T15:59:00Z">
                  <w:rPr>
                    <w:rStyle w:val="fontstyle01"/>
                    <w:rFonts w:ascii="Times New Roman" w:hAnsi="Times New Roman"/>
                    <w:b/>
                    <w:bCs/>
                  </w:rPr>
                </w:rPrChange>
              </w:rPr>
            </w:pPr>
            <w:r w:rsidRPr="003D0EE1">
              <w:rPr>
                <w:rStyle w:val="fontstyle01"/>
                <w:rFonts w:ascii="Times New Roman" w:hAnsi="Times New Roman"/>
              </w:rPr>
              <w:t>SDK</w:t>
            </w:r>
          </w:p>
        </w:tc>
        <w:tc>
          <w:tcPr>
            <w:tcW w:w="6228" w:type="dxa"/>
          </w:tcPr>
          <w:p w14:paraId="0729FA44" w14:textId="77777777" w:rsidR="00154859" w:rsidRPr="003D0EE1" w:rsidRDefault="004D34AD" w:rsidP="000D5506">
            <w:pPr>
              <w:spacing w:line="360" w:lineRule="auto"/>
              <w:cnfStyle w:val="000000000000" w:firstRow="0" w:lastRow="0" w:firstColumn="0" w:lastColumn="0" w:oddVBand="0" w:evenVBand="0" w:oddHBand="0" w:evenHBand="0" w:firstRowFirstColumn="0" w:firstRowLastColumn="0" w:lastRowFirstColumn="0" w:lastRowLastColumn="0"/>
              <w:rPr>
                <w:rStyle w:val="fontstyle01"/>
                <w:rFonts w:ascii="Times New Roman" w:hAnsi="Times New Roman"/>
                <w:b w:val="0"/>
                <w:rPrChange w:id="4582" w:author="Chanh Duc Ngo" w:date="2019-03-10T15:59:00Z">
                  <w:rPr>
                    <w:rStyle w:val="fontstyle01"/>
                    <w:rFonts w:ascii="Times New Roman" w:hAnsi="Times New Roman"/>
                  </w:rPr>
                </w:rPrChange>
              </w:rPr>
            </w:pPr>
            <w:r w:rsidRPr="003D0EE1">
              <w:rPr>
                <w:rStyle w:val="fontstyle01"/>
                <w:rFonts w:ascii="Times New Roman" w:hAnsi="Times New Roman"/>
                <w:b w:val="0"/>
                <w:rPrChange w:id="4583" w:author="Chanh Duc Ngo" w:date="2019-03-10T15:59:00Z">
                  <w:rPr>
                    <w:rStyle w:val="fontstyle01"/>
                    <w:rFonts w:ascii="Times New Roman" w:hAnsi="Times New Roman"/>
                  </w:rPr>
                </w:rPrChange>
              </w:rPr>
              <w:t>Software Development Kit</w:t>
            </w:r>
          </w:p>
        </w:tc>
      </w:tr>
      <w:tr w:rsidR="00803F9A" w:rsidRPr="00B14D9B" w14:paraId="2BE59CEF" w14:textId="77777777" w:rsidTr="000D55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14:paraId="7E8F942D" w14:textId="77777777" w:rsidR="00803F9A" w:rsidRPr="003D0EE1" w:rsidRDefault="004D34AD" w:rsidP="000D5506">
            <w:pPr>
              <w:tabs>
                <w:tab w:val="center" w:pos="1926"/>
              </w:tabs>
              <w:spacing w:line="360" w:lineRule="auto"/>
              <w:rPr>
                <w:rStyle w:val="fontstyle01"/>
                <w:rFonts w:ascii="Times New Roman" w:hAnsi="Times New Roman"/>
                <w:bCs/>
                <w:rPrChange w:id="4584" w:author="Chanh Duc Ngo" w:date="2019-03-10T15:59:00Z">
                  <w:rPr>
                    <w:rStyle w:val="fontstyle01"/>
                    <w:rFonts w:ascii="Times New Roman" w:hAnsi="Times New Roman"/>
                    <w:b/>
                    <w:bCs/>
                  </w:rPr>
                </w:rPrChange>
              </w:rPr>
            </w:pPr>
            <w:r w:rsidRPr="003D0EE1">
              <w:rPr>
                <w:rStyle w:val="fontstyle01"/>
                <w:rFonts w:ascii="Times New Roman" w:hAnsi="Times New Roman"/>
              </w:rPr>
              <w:t>CDS</w:t>
            </w:r>
          </w:p>
        </w:tc>
        <w:tc>
          <w:tcPr>
            <w:tcW w:w="6228" w:type="dxa"/>
          </w:tcPr>
          <w:p w14:paraId="65348BD7" w14:textId="77777777" w:rsidR="00803F9A" w:rsidRPr="003D0EE1" w:rsidRDefault="004D34AD" w:rsidP="000D5506">
            <w:pPr>
              <w:spacing w:line="360" w:lineRule="auto"/>
              <w:cnfStyle w:val="000000100000" w:firstRow="0" w:lastRow="0" w:firstColumn="0" w:lastColumn="0" w:oddVBand="0" w:evenVBand="0" w:oddHBand="1" w:evenHBand="0" w:firstRowFirstColumn="0" w:firstRowLastColumn="0" w:lastRowFirstColumn="0" w:lastRowLastColumn="0"/>
              <w:rPr>
                <w:rStyle w:val="fontstyle01"/>
                <w:rFonts w:ascii="Times New Roman" w:hAnsi="Times New Roman"/>
                <w:b w:val="0"/>
                <w:rPrChange w:id="4585" w:author="Chanh Duc Ngo" w:date="2019-03-10T15:59:00Z">
                  <w:rPr>
                    <w:rStyle w:val="fontstyle01"/>
                    <w:rFonts w:ascii="Times New Roman" w:hAnsi="Times New Roman"/>
                  </w:rPr>
                </w:rPrChange>
              </w:rPr>
            </w:pPr>
            <w:r w:rsidRPr="003D0EE1">
              <w:rPr>
                <w:rStyle w:val="fontstyle01"/>
                <w:rFonts w:ascii="Times New Roman" w:hAnsi="Times New Roman"/>
                <w:b w:val="0"/>
                <w:rPrChange w:id="4586" w:author="Chanh Duc Ngo" w:date="2019-03-10T15:59:00Z">
                  <w:rPr>
                    <w:rStyle w:val="fontstyle01"/>
                    <w:rFonts w:ascii="Times New Roman" w:hAnsi="Times New Roman"/>
                  </w:rPr>
                </w:rPrChange>
              </w:rPr>
              <w:t>Camunda Database System</w:t>
            </w:r>
          </w:p>
        </w:tc>
      </w:tr>
      <w:tr w:rsidR="0040178D" w:rsidRPr="00B14D9B" w14:paraId="7B5B1696" w14:textId="77777777" w:rsidTr="000D5506">
        <w:trPr>
          <w:ins w:id="4587" w:author="Thảo Nguyễn Kim" w:date="2019-03-13T13:36:00Z"/>
        </w:trPr>
        <w:tc>
          <w:tcPr>
            <w:cnfStyle w:val="001000000000" w:firstRow="0" w:lastRow="0" w:firstColumn="1" w:lastColumn="0" w:oddVBand="0" w:evenVBand="0" w:oddHBand="0" w:evenHBand="0" w:firstRowFirstColumn="0" w:firstRowLastColumn="0" w:lastRowFirstColumn="0" w:lastRowLastColumn="0"/>
            <w:tcW w:w="4068" w:type="dxa"/>
          </w:tcPr>
          <w:p w14:paraId="15CB920E" w14:textId="707E838E" w:rsidR="0040178D" w:rsidRPr="0040178D" w:rsidRDefault="0040178D" w:rsidP="000D5506">
            <w:pPr>
              <w:tabs>
                <w:tab w:val="center" w:pos="1926"/>
              </w:tabs>
              <w:spacing w:line="360" w:lineRule="auto"/>
              <w:rPr>
                <w:ins w:id="4588" w:author="Thảo Nguyễn Kim" w:date="2019-03-13T13:36:00Z"/>
                <w:rStyle w:val="fontstyle01"/>
                <w:rFonts w:ascii="Times New Roman" w:hAnsi="Times New Roman"/>
                <w:lang w:val="en-US"/>
                <w:rPrChange w:id="4589" w:author="Thảo Nguyễn Kim" w:date="2019-03-13T13:36:00Z">
                  <w:rPr>
                    <w:ins w:id="4590" w:author="Thảo Nguyễn Kim" w:date="2019-03-13T13:36:00Z"/>
                    <w:rStyle w:val="fontstyle01"/>
                    <w:rFonts w:ascii="Times New Roman" w:hAnsi="Times New Roman"/>
                    <w:b/>
                    <w:bCs/>
                  </w:rPr>
                </w:rPrChange>
              </w:rPr>
            </w:pPr>
            <w:ins w:id="4591" w:author="Thảo Nguyễn Kim" w:date="2019-03-13T13:36:00Z">
              <w:r>
                <w:rPr>
                  <w:rStyle w:val="fontstyle01"/>
                  <w:rFonts w:ascii="Times New Roman" w:hAnsi="Times New Roman"/>
                  <w:lang w:val="en-US"/>
                </w:rPr>
                <w:t>CES</w:t>
              </w:r>
            </w:ins>
          </w:p>
        </w:tc>
        <w:tc>
          <w:tcPr>
            <w:tcW w:w="6228" w:type="dxa"/>
          </w:tcPr>
          <w:p w14:paraId="3DAEF0DD" w14:textId="4089E395" w:rsidR="0040178D" w:rsidRPr="0040178D" w:rsidRDefault="0040178D" w:rsidP="000D5506">
            <w:pPr>
              <w:spacing w:line="360" w:lineRule="auto"/>
              <w:cnfStyle w:val="000000000000" w:firstRow="0" w:lastRow="0" w:firstColumn="0" w:lastColumn="0" w:oddVBand="0" w:evenVBand="0" w:oddHBand="0" w:evenHBand="0" w:firstRowFirstColumn="0" w:firstRowLastColumn="0" w:lastRowFirstColumn="0" w:lastRowLastColumn="0"/>
              <w:rPr>
                <w:ins w:id="4592" w:author="Thảo Nguyễn Kim" w:date="2019-03-13T13:36:00Z"/>
                <w:rStyle w:val="fontstyle01"/>
                <w:rFonts w:ascii="Times New Roman" w:hAnsi="Times New Roman"/>
                <w:b w:val="0"/>
                <w:lang w:val="en-US"/>
                <w:rPrChange w:id="4593" w:author="Thảo Nguyễn Kim" w:date="2019-03-13T13:36:00Z">
                  <w:rPr>
                    <w:ins w:id="4594" w:author="Thảo Nguyễn Kim" w:date="2019-03-13T13:36:00Z"/>
                    <w:rStyle w:val="fontstyle01"/>
                    <w:rFonts w:ascii="Times New Roman" w:hAnsi="Times New Roman"/>
                    <w:b w:val="0"/>
                  </w:rPr>
                </w:rPrChange>
              </w:rPr>
            </w:pPr>
            <w:ins w:id="4595" w:author="Thảo Nguyễn Kim" w:date="2019-03-13T13:36:00Z">
              <w:r>
                <w:rPr>
                  <w:rStyle w:val="fontstyle01"/>
                  <w:rFonts w:ascii="Times New Roman" w:hAnsi="Times New Roman"/>
                  <w:b w:val="0"/>
                  <w:lang w:val="en-US"/>
                </w:rPr>
                <w:t>Camunda Extend System</w:t>
              </w:r>
            </w:ins>
          </w:p>
        </w:tc>
      </w:tr>
    </w:tbl>
    <w:p w14:paraId="357AD08C" w14:textId="77777777" w:rsidR="00C21240" w:rsidRDefault="00C21240">
      <w:pPr>
        <w:spacing w:line="259" w:lineRule="auto"/>
        <w:jc w:val="left"/>
        <w:rPr>
          <w:ins w:id="4596" w:author="Thảo Nguyễn Kim" w:date="2019-03-15T02:41:00Z"/>
          <w:rFonts w:ascii="Times New Roman" w:eastAsia="SimSun" w:hAnsi="Times New Roman"/>
          <w:bCs/>
          <w:caps/>
          <w:spacing w:val="4"/>
          <w:sz w:val="32"/>
          <w:szCs w:val="28"/>
        </w:rPr>
      </w:pPr>
      <w:bookmarkStart w:id="4597" w:name="_GoBack"/>
      <w:bookmarkEnd w:id="4597"/>
      <w:ins w:id="4598" w:author="Thảo Nguyễn Kim" w:date="2019-03-15T02:41:00Z">
        <w:r>
          <w:rPr>
            <w:rFonts w:ascii="Times New Roman" w:hAnsi="Times New Roman"/>
            <w:b/>
            <w:sz w:val="32"/>
          </w:rPr>
          <w:br w:type="page"/>
        </w:r>
      </w:ins>
    </w:p>
    <w:p w14:paraId="778CCEEE" w14:textId="77777777" w:rsidR="007817E2" w:rsidDel="00C21240" w:rsidRDefault="007817E2" w:rsidP="00205807">
      <w:pPr>
        <w:spacing w:line="360" w:lineRule="auto"/>
        <w:jc w:val="left"/>
        <w:rPr>
          <w:del w:id="4599" w:author="Thảo Nguyễn Kim" w:date="2019-03-15T02:41:00Z"/>
          <w:rFonts w:ascii="Times New Roman" w:hAnsi="Times New Roman"/>
          <w:b/>
          <w:sz w:val="32"/>
        </w:rPr>
      </w:pPr>
    </w:p>
    <w:p w14:paraId="13A63364" w14:textId="77777777" w:rsidR="007817E2" w:rsidDel="00C21240" w:rsidRDefault="007817E2" w:rsidP="00205807">
      <w:pPr>
        <w:spacing w:line="360" w:lineRule="auto"/>
        <w:jc w:val="left"/>
        <w:rPr>
          <w:del w:id="4600" w:author="Thảo Nguyễn Kim" w:date="2019-03-15T02:41:00Z"/>
          <w:rFonts w:ascii="Times New Roman" w:hAnsi="Times New Roman"/>
          <w:b/>
          <w:sz w:val="32"/>
        </w:rPr>
      </w:pPr>
    </w:p>
    <w:p w14:paraId="6A0E40C4" w14:textId="77777777" w:rsidR="007817E2" w:rsidDel="00C21240" w:rsidRDefault="007817E2" w:rsidP="00205807">
      <w:pPr>
        <w:spacing w:line="360" w:lineRule="auto"/>
        <w:jc w:val="left"/>
        <w:rPr>
          <w:del w:id="4601" w:author="Thảo Nguyễn Kim" w:date="2019-03-15T02:41:00Z"/>
          <w:rFonts w:ascii="Times New Roman" w:hAnsi="Times New Roman"/>
          <w:b/>
          <w:sz w:val="32"/>
        </w:rPr>
      </w:pPr>
    </w:p>
    <w:p w14:paraId="3FD79D4F" w14:textId="77777777" w:rsidR="000B3086" w:rsidRDefault="000B3086" w:rsidP="00205807">
      <w:pPr>
        <w:pStyle w:val="Heading1"/>
        <w:spacing w:line="360" w:lineRule="auto"/>
        <w:rPr>
          <w:rFonts w:ascii="Times New Roman" w:hAnsi="Times New Roman"/>
          <w:sz w:val="32"/>
        </w:rPr>
      </w:pPr>
      <w:bookmarkStart w:id="4602" w:name="_Toc1743478"/>
      <w:bookmarkStart w:id="4603" w:name="_Toc3204393"/>
      <w:commentRangeStart w:id="4604"/>
      <w:commentRangeStart w:id="4605"/>
      <w:r w:rsidRPr="000B3086">
        <w:rPr>
          <w:rFonts w:ascii="Times New Roman" w:hAnsi="Times New Roman"/>
          <w:sz w:val="32"/>
        </w:rPr>
        <w:t>TÓM TẮT KHOÁ LUẬN</w:t>
      </w:r>
      <w:bookmarkEnd w:id="4602"/>
      <w:commentRangeEnd w:id="4604"/>
      <w:r w:rsidR="003D0EE1">
        <w:rPr>
          <w:rStyle w:val="CommentReference"/>
          <w:rFonts w:ascii="Calibri" w:eastAsia="Times New Roman" w:hAnsi="Calibri"/>
          <w:b w:val="0"/>
          <w:bCs w:val="0"/>
          <w:caps w:val="0"/>
          <w:spacing w:val="0"/>
        </w:rPr>
        <w:commentReference w:id="4604"/>
      </w:r>
      <w:bookmarkEnd w:id="4603"/>
      <w:commentRangeEnd w:id="4605"/>
      <w:r w:rsidR="001A6F75">
        <w:rPr>
          <w:rStyle w:val="CommentReference"/>
          <w:rFonts w:ascii="Calibri" w:eastAsia="Times New Roman" w:hAnsi="Calibri"/>
          <w:b w:val="0"/>
          <w:bCs w:val="0"/>
          <w:caps w:val="0"/>
          <w:spacing w:val="0"/>
        </w:rPr>
        <w:commentReference w:id="4605"/>
      </w:r>
    </w:p>
    <w:p w14:paraId="3D0DDA84" w14:textId="77777777" w:rsidR="001B1800" w:rsidRDefault="001B1800">
      <w:pPr>
        <w:spacing w:after="0" w:line="360" w:lineRule="auto"/>
        <w:jc w:val="left"/>
        <w:rPr>
          <w:ins w:id="4606" w:author="Thảo Nguyễn Kim" w:date="2019-03-11T02:44:00Z"/>
          <w:rFonts w:ascii="Times New Roman" w:hAnsi="Times New Roman"/>
          <w:color w:val="000000"/>
          <w:sz w:val="26"/>
          <w:szCs w:val="26"/>
        </w:rPr>
        <w:pPrChange w:id="4607" w:author="Thảo Nguyễn Kim" w:date="2019-03-11T02:44:00Z">
          <w:pPr>
            <w:pStyle w:val="ListParagraph"/>
            <w:numPr>
              <w:numId w:val="43"/>
            </w:numPr>
            <w:spacing w:after="0" w:line="360" w:lineRule="auto"/>
            <w:ind w:hanging="360"/>
            <w:jc w:val="left"/>
          </w:pPr>
        </w:pPrChange>
      </w:pPr>
    </w:p>
    <w:p w14:paraId="47A758B7" w14:textId="77777777" w:rsidR="00EB7DE2" w:rsidRDefault="00EB7DE2">
      <w:pPr>
        <w:spacing w:after="0" w:line="360" w:lineRule="auto"/>
        <w:ind w:firstLine="360"/>
        <w:jc w:val="left"/>
        <w:rPr>
          <w:ins w:id="4608" w:author="Chanh Duc Ngo" w:date="2019-03-13T10:02:00Z"/>
          <w:rFonts w:ascii="Times New Roman" w:hAnsi="Times New Roman"/>
          <w:color w:val="000000"/>
          <w:sz w:val="26"/>
          <w:szCs w:val="26"/>
        </w:rPr>
      </w:pPr>
      <w:ins w:id="4609" w:author="Chanh Duc Ngo" w:date="2019-03-13T10:02:00Z">
        <w:r w:rsidRPr="00123B01">
          <w:rPr>
            <w:rFonts w:ascii="Times New Roman" w:hAnsi="Times New Roman"/>
            <w:color w:val="000000"/>
            <w:sz w:val="26"/>
            <w:szCs w:val="26"/>
          </w:rPr>
          <w:t>Khóa luận tập trung vào hướng tiếp cận sử dụng quy trình nghiệp vụ để phát sinh tự động một phần hoặc hoàn toàn các dịch vụ của một ứng dụng quản lý.</w:t>
        </w:r>
        <w:r w:rsidRPr="00EB7DE2">
          <w:rPr>
            <w:rFonts w:ascii="Times New Roman" w:hAnsi="Times New Roman"/>
            <w:color w:val="000000"/>
            <w:sz w:val="26"/>
            <w:szCs w:val="26"/>
            <w:rPrChange w:id="4610" w:author="Chanh Duc Ngo" w:date="2019-03-13T10:02:00Z">
              <w:rPr>
                <w:rFonts w:ascii="Times New Roman" w:hAnsi="Times New Roman"/>
                <w:color w:val="000000"/>
                <w:sz w:val="26"/>
                <w:szCs w:val="26"/>
                <w:lang w:val="en-US"/>
              </w:rPr>
            </w:rPrChange>
          </w:rPr>
          <w:t xml:space="preserve"> </w:t>
        </w:r>
      </w:ins>
    </w:p>
    <w:p w14:paraId="00119C2C" w14:textId="0DFF4D3C" w:rsidR="001B1800" w:rsidRDefault="00EB7DE2">
      <w:pPr>
        <w:spacing w:after="0" w:line="360" w:lineRule="auto"/>
        <w:ind w:firstLine="360"/>
        <w:jc w:val="left"/>
        <w:rPr>
          <w:ins w:id="4611" w:author="Chanh Duc Ngo" w:date="2019-03-13T10:03:00Z"/>
          <w:rFonts w:ascii="Times New Roman" w:hAnsi="Times New Roman"/>
          <w:color w:val="000000"/>
          <w:sz w:val="26"/>
          <w:szCs w:val="26"/>
        </w:rPr>
      </w:pPr>
      <w:ins w:id="4612" w:author="Chanh Duc Ngo" w:date="2019-03-13T10:00:00Z">
        <w:r w:rsidRPr="00EB7DE2">
          <w:rPr>
            <w:rFonts w:ascii="Times New Roman" w:hAnsi="Times New Roman"/>
            <w:color w:val="000000"/>
            <w:sz w:val="26"/>
            <w:szCs w:val="26"/>
            <w:rPrChange w:id="4613" w:author="Chanh Duc Ngo" w:date="2019-03-13T10:00:00Z">
              <w:rPr>
                <w:rFonts w:ascii="Times New Roman" w:hAnsi="Times New Roman"/>
                <w:color w:val="000000"/>
                <w:sz w:val="26"/>
                <w:szCs w:val="26"/>
                <w:lang w:val="en-US"/>
              </w:rPr>
            </w:rPrChange>
          </w:rPr>
          <w:t xml:space="preserve">Khóa luận này </w:t>
        </w:r>
      </w:ins>
      <w:ins w:id="4614" w:author="Thảo Nguyễn Kim" w:date="2019-03-11T02:44:00Z">
        <w:del w:id="4615" w:author="Chanh Duc Ngo" w:date="2019-03-13T10:00:00Z">
          <w:r w:rsidR="001B1800" w:rsidRPr="001B1800" w:rsidDel="00EB7DE2">
            <w:rPr>
              <w:rFonts w:ascii="Times New Roman" w:hAnsi="Times New Roman"/>
              <w:color w:val="000000"/>
              <w:sz w:val="26"/>
              <w:szCs w:val="26"/>
              <w:rPrChange w:id="4616" w:author="Thảo Nguyễn Kim" w:date="2019-03-11T02:44:00Z">
                <w:rPr/>
              </w:rPrChange>
            </w:rPr>
            <w:delText>Tìm hiểu lý thuyết</w:delText>
          </w:r>
        </w:del>
      </w:ins>
      <w:ins w:id="4617" w:author="Chanh Duc Ngo" w:date="2019-03-13T10:01:00Z">
        <w:r w:rsidRPr="00EB7DE2">
          <w:rPr>
            <w:rFonts w:ascii="Times New Roman" w:hAnsi="Times New Roman"/>
            <w:color w:val="000000"/>
            <w:sz w:val="26"/>
            <w:szCs w:val="26"/>
            <w:rPrChange w:id="4618" w:author="Chanh Duc Ngo" w:date="2019-03-13T10:01:00Z">
              <w:rPr>
                <w:rFonts w:ascii="Times New Roman" w:hAnsi="Times New Roman"/>
                <w:color w:val="000000"/>
                <w:sz w:val="26"/>
                <w:szCs w:val="26"/>
                <w:lang w:val="en-US"/>
              </w:rPr>
            </w:rPrChange>
          </w:rPr>
          <w:t>nêu ra</w:t>
        </w:r>
      </w:ins>
      <w:ins w:id="4619" w:author="Thảo Nguyễn Kim" w:date="2019-03-11T02:44:00Z">
        <w:del w:id="4620" w:author="Chanh Duc Ngo" w:date="2019-03-13T10:00:00Z">
          <w:r w:rsidR="001B1800" w:rsidRPr="001B1800" w:rsidDel="00EB7DE2">
            <w:rPr>
              <w:rFonts w:ascii="Times New Roman" w:hAnsi="Times New Roman"/>
              <w:color w:val="000000"/>
              <w:sz w:val="26"/>
              <w:szCs w:val="26"/>
              <w:rPrChange w:id="4621" w:author="Thảo Nguyễn Kim" w:date="2019-03-11T02:44:00Z">
                <w:rPr/>
              </w:rPrChange>
            </w:rPr>
            <w:delText xml:space="preserve"> </w:delText>
          </w:r>
        </w:del>
        <w:del w:id="4622" w:author="Chanh Duc Ngo" w:date="2019-03-13T10:01:00Z">
          <w:r w:rsidR="001B1800" w:rsidRPr="001B1800" w:rsidDel="00EB7DE2">
            <w:rPr>
              <w:rFonts w:ascii="Times New Roman" w:hAnsi="Times New Roman"/>
              <w:color w:val="000000"/>
              <w:sz w:val="26"/>
              <w:szCs w:val="26"/>
              <w:rPrChange w:id="4623" w:author="Thảo Nguyễn Kim" w:date="2019-03-11T02:44:00Z">
                <w:rPr/>
              </w:rPrChange>
            </w:rPr>
            <w:delText>về</w:delText>
          </w:r>
        </w:del>
        <w:r w:rsidR="001B1800" w:rsidRPr="001B1800">
          <w:rPr>
            <w:rFonts w:ascii="Times New Roman" w:hAnsi="Times New Roman"/>
            <w:color w:val="000000"/>
            <w:sz w:val="26"/>
            <w:szCs w:val="26"/>
            <w:rPrChange w:id="4624" w:author="Thảo Nguyễn Kim" w:date="2019-03-11T02:44:00Z">
              <w:rPr/>
            </w:rPrChange>
          </w:rPr>
          <w:t xml:space="preserve"> thực trạng, các hướng tiếp cận phát triển nhanh một ứng dụng quản lý. </w:t>
        </w:r>
        <w:del w:id="4625" w:author="Chanh Duc Ngo" w:date="2019-03-13T10:01:00Z">
          <w:r w:rsidR="001B1800" w:rsidRPr="001B1800" w:rsidDel="00EB7DE2">
            <w:rPr>
              <w:rFonts w:ascii="Times New Roman" w:hAnsi="Times New Roman"/>
              <w:color w:val="000000"/>
              <w:sz w:val="26"/>
              <w:szCs w:val="26"/>
              <w:rPrChange w:id="4626" w:author="Thảo Nguyễn Kim" w:date="2019-03-11T02:44:00Z">
                <w:rPr/>
              </w:rPrChange>
            </w:rPr>
            <w:delText xml:space="preserve">Trong đó, </w:delText>
          </w:r>
        </w:del>
      </w:ins>
      <w:ins w:id="4627" w:author="Thảo Nguyễn Kim" w:date="2019-03-11T02:46:00Z">
        <w:del w:id="4628" w:author="Chanh Duc Ngo" w:date="2019-03-13T10:01:00Z">
          <w:r w:rsidR="001B1800" w:rsidRPr="00EB7DE2" w:rsidDel="00EB7DE2">
            <w:rPr>
              <w:rFonts w:ascii="Times New Roman" w:hAnsi="Times New Roman"/>
              <w:color w:val="000000"/>
              <w:sz w:val="26"/>
              <w:szCs w:val="26"/>
              <w:rPrChange w:id="4629" w:author="Chanh Duc Ngo" w:date="2019-03-13T09:59:00Z">
                <w:rPr>
                  <w:rFonts w:ascii="Times New Roman" w:hAnsi="Times New Roman"/>
                  <w:color w:val="000000"/>
                  <w:sz w:val="26"/>
                  <w:szCs w:val="26"/>
                  <w:lang w:val="en-US"/>
                </w:rPr>
              </w:rPrChange>
            </w:rPr>
            <w:delText xml:space="preserve">em </w:delText>
          </w:r>
        </w:del>
      </w:ins>
      <w:ins w:id="4630" w:author="Thảo Nguyễn Kim" w:date="2019-03-11T02:44:00Z">
        <w:del w:id="4631" w:author="Chanh Duc Ngo" w:date="2019-03-13T10:01:00Z">
          <w:r w:rsidR="001B1800" w:rsidRPr="001B1800" w:rsidDel="00EB7DE2">
            <w:rPr>
              <w:rFonts w:ascii="Times New Roman" w:hAnsi="Times New Roman"/>
              <w:color w:val="000000"/>
              <w:sz w:val="26"/>
              <w:szCs w:val="26"/>
              <w:rPrChange w:id="4632" w:author="Thảo Nguyễn Kim" w:date="2019-03-11T02:44:00Z">
                <w:rPr/>
              </w:rPrChange>
            </w:rPr>
            <w:delText>sẽ tiến hành</w:delText>
          </w:r>
        </w:del>
        <w:r w:rsidR="001B1800" w:rsidRPr="001B1800">
          <w:rPr>
            <w:rFonts w:ascii="Times New Roman" w:hAnsi="Times New Roman"/>
            <w:color w:val="000000"/>
            <w:sz w:val="26"/>
            <w:szCs w:val="26"/>
            <w:rPrChange w:id="4633" w:author="Thảo Nguyễn Kim" w:date="2019-03-11T02:44:00Z">
              <w:rPr/>
            </w:rPrChange>
          </w:rPr>
          <w:t xml:space="preserve"> </w:t>
        </w:r>
      </w:ins>
      <w:ins w:id="4634" w:author="Chanh Duc Ngo" w:date="2019-03-13T10:01:00Z">
        <w:r w:rsidRPr="00EB7DE2">
          <w:rPr>
            <w:rFonts w:ascii="Times New Roman" w:hAnsi="Times New Roman"/>
            <w:color w:val="000000"/>
            <w:sz w:val="26"/>
            <w:szCs w:val="26"/>
            <w:rPrChange w:id="4635" w:author="Chanh Duc Ngo" w:date="2019-03-13T10:01:00Z">
              <w:rPr>
                <w:rFonts w:ascii="Times New Roman" w:hAnsi="Times New Roman"/>
                <w:color w:val="000000"/>
                <w:sz w:val="26"/>
                <w:szCs w:val="26"/>
                <w:lang w:val="en-US"/>
              </w:rPr>
            </w:rPrChange>
          </w:rPr>
          <w:t xml:space="preserve">Một số công cụ hiện có cũng được tiến hành </w:t>
        </w:r>
      </w:ins>
      <w:ins w:id="4636" w:author="Thảo Nguyễn Kim" w:date="2019-03-11T02:44:00Z">
        <w:r w:rsidR="001B1800" w:rsidRPr="001B1800">
          <w:rPr>
            <w:rFonts w:ascii="Times New Roman" w:hAnsi="Times New Roman"/>
            <w:color w:val="000000"/>
            <w:sz w:val="26"/>
            <w:szCs w:val="26"/>
            <w:rPrChange w:id="4637" w:author="Thảo Nguyễn Kim" w:date="2019-03-11T02:44:00Z">
              <w:rPr/>
            </w:rPrChange>
          </w:rPr>
          <w:t xml:space="preserve">khảo sát, đánh giá </w:t>
        </w:r>
        <w:del w:id="4638" w:author="Chanh Duc Ngo" w:date="2019-03-13T10:01:00Z">
          <w:r w:rsidR="001B1800" w:rsidRPr="001B1800" w:rsidDel="00EB7DE2">
            <w:rPr>
              <w:rFonts w:ascii="Times New Roman" w:hAnsi="Times New Roman"/>
              <w:color w:val="000000"/>
              <w:sz w:val="26"/>
              <w:szCs w:val="26"/>
              <w:rPrChange w:id="4639" w:author="Thảo Nguyễn Kim" w:date="2019-03-11T02:44:00Z">
                <w:rPr/>
              </w:rPrChange>
            </w:rPr>
            <w:delText xml:space="preserve">một số công cụ hiện có. </w:delText>
          </w:r>
        </w:del>
      </w:ins>
      <w:ins w:id="4640" w:author="Chanh Duc Ngo" w:date="2019-03-13T10:01:00Z">
        <w:r w:rsidRPr="00EB7DE2">
          <w:rPr>
            <w:rFonts w:ascii="Times New Roman" w:hAnsi="Times New Roman"/>
            <w:color w:val="000000"/>
            <w:sz w:val="26"/>
            <w:szCs w:val="26"/>
            <w:rPrChange w:id="4641" w:author="Chanh Duc Ngo" w:date="2019-03-13T10:01:00Z">
              <w:rPr>
                <w:rFonts w:ascii="Times New Roman" w:hAnsi="Times New Roman"/>
                <w:color w:val="000000"/>
                <w:sz w:val="26"/>
                <w:szCs w:val="26"/>
                <w:lang w:val="en-US"/>
              </w:rPr>
            </w:rPrChange>
          </w:rPr>
          <w:t>.</w:t>
        </w:r>
      </w:ins>
      <w:ins w:id="4642" w:author="Thảo Nguyễn Kim" w:date="2019-03-11T02:45:00Z">
        <w:del w:id="4643" w:author="Chanh Duc Ngo" w:date="2019-03-13T10:01:00Z">
          <w:r w:rsidR="001B1800" w:rsidRPr="00EB7DE2" w:rsidDel="00EB7DE2">
            <w:rPr>
              <w:rFonts w:ascii="Times New Roman" w:hAnsi="Times New Roman"/>
              <w:color w:val="000000"/>
              <w:sz w:val="26"/>
              <w:szCs w:val="26"/>
              <w:rPrChange w:id="4644" w:author="Chanh Duc Ngo" w:date="2019-03-13T09:59:00Z">
                <w:rPr>
                  <w:rFonts w:ascii="Times New Roman" w:hAnsi="Times New Roman"/>
                  <w:color w:val="000000"/>
                  <w:sz w:val="26"/>
                  <w:szCs w:val="26"/>
                  <w:lang w:val="en-US"/>
                </w:rPr>
              </w:rPrChange>
            </w:rPr>
            <w:delText xml:space="preserve"> </w:delText>
          </w:r>
        </w:del>
      </w:ins>
      <w:ins w:id="4645" w:author="Chanh Duc Ngo" w:date="2019-03-13T10:02:00Z">
        <w:r w:rsidRPr="00EB7DE2">
          <w:rPr>
            <w:rFonts w:ascii="Times New Roman" w:hAnsi="Times New Roman"/>
            <w:color w:val="000000"/>
            <w:sz w:val="26"/>
            <w:szCs w:val="26"/>
            <w:rPrChange w:id="4646" w:author="Chanh Duc Ngo" w:date="2019-03-13T10:02:00Z">
              <w:rPr>
                <w:rFonts w:ascii="Times New Roman" w:hAnsi="Times New Roman"/>
                <w:color w:val="000000"/>
                <w:sz w:val="26"/>
                <w:szCs w:val="26"/>
                <w:lang w:val="en-US"/>
              </w:rPr>
            </w:rPrChange>
          </w:rPr>
          <w:t xml:space="preserve"> Ngoài ra, </w:t>
        </w:r>
        <w:r w:rsidRPr="00EB7DE2">
          <w:rPr>
            <w:rFonts w:ascii="Times New Roman" w:hAnsi="Times New Roman"/>
            <w:color w:val="000000"/>
            <w:sz w:val="26"/>
            <w:szCs w:val="26"/>
            <w:rPrChange w:id="4647" w:author="Chanh Duc Ngo" w:date="2019-03-13T10:03:00Z">
              <w:rPr>
                <w:rFonts w:ascii="Times New Roman" w:hAnsi="Times New Roman"/>
                <w:color w:val="000000"/>
                <w:sz w:val="26"/>
                <w:szCs w:val="26"/>
                <w:lang w:val="en-US"/>
              </w:rPr>
            </w:rPrChange>
          </w:rPr>
          <w:t xml:space="preserve">khóa luận còn trình bày về </w:t>
        </w:r>
      </w:ins>
      <w:ins w:id="4648" w:author="Chanh Duc Ngo" w:date="2019-03-13T10:03:00Z">
        <w:r w:rsidRPr="00123B01">
          <w:rPr>
            <w:rFonts w:ascii="Times New Roman" w:hAnsi="Times New Roman"/>
            <w:color w:val="000000"/>
            <w:sz w:val="26"/>
            <w:szCs w:val="26"/>
          </w:rPr>
          <w:t>lý thuyết ngôn ngữ mô hình hóa quy trình nghiệp vụ BPMN và các hệ thống h</w:t>
        </w:r>
        <w:r w:rsidRPr="00EB7DE2">
          <w:rPr>
            <w:rFonts w:ascii="Times New Roman" w:hAnsi="Times New Roman"/>
            <w:color w:val="000000"/>
            <w:sz w:val="26"/>
            <w:szCs w:val="26"/>
            <w:rPrChange w:id="4649" w:author="Chanh Duc Ngo" w:date="2019-03-13T10:03:00Z">
              <w:rPr>
                <w:rFonts w:ascii="Times New Roman" w:hAnsi="Times New Roman"/>
                <w:color w:val="000000"/>
                <w:sz w:val="26"/>
                <w:szCs w:val="26"/>
                <w:lang w:val="en-US"/>
              </w:rPr>
            </w:rPrChange>
          </w:rPr>
          <w:t>ỗ trợ</w:t>
        </w:r>
        <w:r w:rsidRPr="00123B01">
          <w:rPr>
            <w:rFonts w:ascii="Times New Roman" w:hAnsi="Times New Roman"/>
            <w:color w:val="000000"/>
            <w:sz w:val="26"/>
            <w:szCs w:val="26"/>
          </w:rPr>
          <w:t xml:space="preserve"> thực thi BPMN</w:t>
        </w:r>
        <w:r w:rsidRPr="00EB7DE2">
          <w:rPr>
            <w:rFonts w:ascii="Times New Roman" w:hAnsi="Times New Roman"/>
            <w:color w:val="000000"/>
            <w:sz w:val="26"/>
            <w:szCs w:val="26"/>
            <w:rPrChange w:id="4650" w:author="Chanh Duc Ngo" w:date="2019-03-13T10:03:00Z">
              <w:rPr>
                <w:rFonts w:ascii="Times New Roman" w:hAnsi="Times New Roman"/>
                <w:color w:val="000000"/>
                <w:sz w:val="26"/>
                <w:szCs w:val="26"/>
                <w:lang w:val="en-US"/>
              </w:rPr>
            </w:rPrChange>
          </w:rPr>
          <w:t>.</w:t>
        </w:r>
      </w:ins>
    </w:p>
    <w:p w14:paraId="1642A64E" w14:textId="0B097C5E" w:rsidR="00EB7DE2" w:rsidRPr="002A5E4B" w:rsidRDefault="00EB7DE2">
      <w:pPr>
        <w:spacing w:after="0" w:line="360" w:lineRule="auto"/>
        <w:ind w:firstLine="360"/>
        <w:jc w:val="left"/>
        <w:rPr>
          <w:ins w:id="4651" w:author="Thảo Nguyễn Kim" w:date="2019-03-11T02:46:00Z"/>
          <w:rFonts w:ascii="Times New Roman" w:hAnsi="Times New Roman"/>
          <w:color w:val="000000"/>
          <w:sz w:val="26"/>
          <w:szCs w:val="26"/>
          <w:rPrChange w:id="4652" w:author="Chanh Duc Ngo" w:date="2019-03-13T10:09:00Z">
            <w:rPr>
              <w:ins w:id="4653" w:author="Thảo Nguyễn Kim" w:date="2019-03-11T02:46:00Z"/>
              <w:rFonts w:ascii="Times New Roman" w:hAnsi="Times New Roman"/>
              <w:color w:val="000000"/>
              <w:sz w:val="26"/>
              <w:szCs w:val="26"/>
              <w:lang w:val="en-US"/>
            </w:rPr>
          </w:rPrChange>
        </w:rPr>
        <w:pPrChange w:id="4654" w:author="Thảo Nguyễn Kim" w:date="2019-03-11T02:44:00Z">
          <w:pPr>
            <w:pStyle w:val="ListParagraph"/>
            <w:numPr>
              <w:numId w:val="43"/>
            </w:numPr>
            <w:spacing w:after="0" w:line="360" w:lineRule="auto"/>
            <w:ind w:hanging="360"/>
            <w:jc w:val="left"/>
          </w:pPr>
        </w:pPrChange>
      </w:pPr>
      <w:ins w:id="4655" w:author="Chanh Duc Ngo" w:date="2019-03-13T10:03:00Z">
        <w:r w:rsidRPr="00EB7DE2">
          <w:rPr>
            <w:rFonts w:ascii="Times New Roman" w:hAnsi="Times New Roman"/>
            <w:color w:val="000000"/>
            <w:sz w:val="26"/>
            <w:szCs w:val="26"/>
            <w:rPrChange w:id="4656" w:author="Chanh Duc Ngo" w:date="2019-03-13T10:03:00Z">
              <w:rPr>
                <w:rFonts w:ascii="Times New Roman" w:hAnsi="Times New Roman"/>
                <w:color w:val="000000"/>
                <w:sz w:val="26"/>
                <w:szCs w:val="26"/>
                <w:lang w:val="en-US"/>
              </w:rPr>
            </w:rPrChange>
          </w:rPr>
          <w:t>T</w:t>
        </w:r>
        <w:r w:rsidRPr="00EB7DE2">
          <w:rPr>
            <w:rFonts w:ascii="Times New Roman" w:hAnsi="Times New Roman"/>
            <w:color w:val="000000"/>
            <w:sz w:val="26"/>
            <w:szCs w:val="26"/>
            <w:rPrChange w:id="4657" w:author="Chanh Duc Ngo" w:date="2019-03-13T10:04:00Z">
              <w:rPr>
                <w:rFonts w:ascii="Times New Roman" w:hAnsi="Times New Roman"/>
                <w:color w:val="000000"/>
                <w:sz w:val="26"/>
                <w:szCs w:val="26"/>
                <w:lang w:val="en-US"/>
              </w:rPr>
            </w:rPrChange>
          </w:rPr>
          <w:t>ừ đ</w:t>
        </w:r>
      </w:ins>
      <w:ins w:id="4658" w:author="Chanh Duc Ngo" w:date="2019-03-13T10:04:00Z">
        <w:r w:rsidRPr="00EB7DE2">
          <w:rPr>
            <w:rFonts w:ascii="Times New Roman" w:hAnsi="Times New Roman"/>
            <w:color w:val="000000"/>
            <w:sz w:val="26"/>
            <w:szCs w:val="26"/>
            <w:rPrChange w:id="4659" w:author="Chanh Duc Ngo" w:date="2019-03-13T10:04:00Z">
              <w:rPr>
                <w:rFonts w:ascii="Times New Roman" w:hAnsi="Times New Roman"/>
                <w:color w:val="000000"/>
                <w:sz w:val="26"/>
                <w:szCs w:val="26"/>
                <w:lang w:val="en-US"/>
              </w:rPr>
            </w:rPrChange>
          </w:rPr>
          <w:t xml:space="preserve">ó, khóa luận đã đề xuất và xây dựng thử nghiệm hệ thống giúp quản lý và thực thi </w:t>
        </w:r>
      </w:ins>
      <w:ins w:id="4660" w:author="Chanh Duc Ngo" w:date="2019-03-13T10:07:00Z">
        <w:r w:rsidRPr="00EB7DE2">
          <w:rPr>
            <w:rFonts w:ascii="Times New Roman" w:hAnsi="Times New Roman"/>
            <w:color w:val="000000"/>
            <w:sz w:val="26"/>
            <w:szCs w:val="26"/>
            <w:rPrChange w:id="4661" w:author="Chanh Duc Ngo" w:date="2019-03-13T10:07:00Z">
              <w:rPr>
                <w:rFonts w:ascii="Times New Roman" w:hAnsi="Times New Roman"/>
                <w:color w:val="000000"/>
                <w:sz w:val="26"/>
                <w:szCs w:val="26"/>
                <w:lang w:val="en-US"/>
              </w:rPr>
            </w:rPrChange>
          </w:rPr>
          <w:t xml:space="preserve">các </w:t>
        </w:r>
      </w:ins>
      <w:ins w:id="4662" w:author="Chanh Duc Ngo" w:date="2019-03-13T10:05:00Z">
        <w:r w:rsidRPr="00EB7DE2">
          <w:rPr>
            <w:rFonts w:ascii="Times New Roman" w:hAnsi="Times New Roman"/>
            <w:color w:val="000000"/>
            <w:sz w:val="26"/>
            <w:szCs w:val="26"/>
            <w:rPrChange w:id="4663" w:author="Chanh Duc Ngo" w:date="2019-03-13T10:05:00Z">
              <w:rPr>
                <w:rFonts w:ascii="Times New Roman" w:hAnsi="Times New Roman"/>
                <w:color w:val="000000"/>
                <w:sz w:val="26"/>
                <w:szCs w:val="26"/>
                <w:lang w:val="en-US"/>
              </w:rPr>
            </w:rPrChange>
          </w:rPr>
          <w:t xml:space="preserve">nghiệp vụ quản lý </w:t>
        </w:r>
      </w:ins>
      <w:ins w:id="4664" w:author="Chanh Duc Ngo" w:date="2019-03-13T10:07:00Z">
        <w:r w:rsidRPr="00EB7DE2">
          <w:rPr>
            <w:rFonts w:ascii="Times New Roman" w:hAnsi="Times New Roman"/>
            <w:color w:val="000000"/>
            <w:sz w:val="26"/>
            <w:szCs w:val="26"/>
            <w:rPrChange w:id="4665" w:author="Chanh Duc Ngo" w:date="2019-03-13T10:07:00Z">
              <w:rPr>
                <w:rFonts w:ascii="Times New Roman" w:hAnsi="Times New Roman"/>
                <w:color w:val="000000"/>
                <w:sz w:val="26"/>
                <w:szCs w:val="26"/>
                <w:lang w:val="en-US"/>
              </w:rPr>
            </w:rPrChange>
          </w:rPr>
          <w:t>dưới dạng ứng dụng web</w:t>
        </w:r>
      </w:ins>
      <w:ins w:id="4666" w:author="Chanh Duc Ngo" w:date="2019-03-13T10:08:00Z">
        <w:r w:rsidRPr="00EB7DE2">
          <w:rPr>
            <w:rFonts w:ascii="Times New Roman" w:hAnsi="Times New Roman"/>
            <w:color w:val="000000"/>
            <w:sz w:val="26"/>
            <w:szCs w:val="26"/>
            <w:rPrChange w:id="4667" w:author="Chanh Duc Ngo" w:date="2019-03-13T10:08:00Z">
              <w:rPr>
                <w:rFonts w:ascii="Times New Roman" w:hAnsi="Times New Roman"/>
                <w:color w:val="000000"/>
                <w:sz w:val="26"/>
                <w:szCs w:val="26"/>
                <w:lang w:val="en-US"/>
              </w:rPr>
            </w:rPrChange>
          </w:rPr>
          <w:t xml:space="preserve"> với giao diện </w:t>
        </w:r>
        <w:r>
          <w:rPr>
            <w:rFonts w:ascii="Times New Roman" w:hAnsi="Times New Roman"/>
            <w:color w:val="000000"/>
            <w:sz w:val="26"/>
            <w:szCs w:val="26"/>
          </w:rPr>
          <w:t>th</w:t>
        </w:r>
        <w:r w:rsidRPr="00EB7DE2">
          <w:rPr>
            <w:rFonts w:ascii="Times New Roman" w:hAnsi="Times New Roman"/>
            <w:color w:val="000000"/>
            <w:sz w:val="26"/>
            <w:szCs w:val="26"/>
            <w:rPrChange w:id="4668" w:author="Chanh Duc Ngo" w:date="2019-03-13T10:08:00Z">
              <w:rPr>
                <w:rFonts w:ascii="Times New Roman" w:hAnsi="Times New Roman"/>
                <w:color w:val="000000"/>
                <w:sz w:val="26"/>
                <w:szCs w:val="26"/>
                <w:lang w:val="en-US"/>
              </w:rPr>
            </w:rPrChange>
          </w:rPr>
          <w:t xml:space="preserve">ân thiện với người </w:t>
        </w:r>
        <w:r>
          <w:rPr>
            <w:rFonts w:ascii="Times New Roman" w:hAnsi="Times New Roman"/>
            <w:color w:val="000000"/>
            <w:sz w:val="26"/>
            <w:szCs w:val="26"/>
          </w:rPr>
          <w:t>d</w:t>
        </w:r>
        <w:r w:rsidRPr="00EB7DE2">
          <w:rPr>
            <w:rFonts w:ascii="Times New Roman" w:hAnsi="Times New Roman"/>
            <w:color w:val="000000"/>
            <w:sz w:val="26"/>
            <w:szCs w:val="26"/>
            <w:rPrChange w:id="4669" w:author="Chanh Duc Ngo" w:date="2019-03-13T10:08:00Z">
              <w:rPr>
                <w:rFonts w:ascii="Times New Roman" w:hAnsi="Times New Roman"/>
                <w:color w:val="000000"/>
                <w:sz w:val="26"/>
                <w:szCs w:val="26"/>
                <w:lang w:val="en-US"/>
              </w:rPr>
            </w:rPrChange>
          </w:rPr>
          <w:t xml:space="preserve">ùng cuối. Hệ thống đề xuất dựa trên nền tảng Camunda để thực thi các quy </w:t>
        </w:r>
      </w:ins>
      <w:ins w:id="4670" w:author="Chanh Duc Ngo" w:date="2019-03-13T10:09:00Z">
        <w:r w:rsidRPr="00EB7DE2">
          <w:rPr>
            <w:rFonts w:ascii="Times New Roman" w:hAnsi="Times New Roman"/>
            <w:color w:val="000000"/>
            <w:sz w:val="26"/>
            <w:szCs w:val="26"/>
            <w:rPrChange w:id="4671" w:author="Chanh Duc Ngo" w:date="2019-03-13T10:09:00Z">
              <w:rPr>
                <w:rFonts w:ascii="Times New Roman" w:hAnsi="Times New Roman"/>
                <w:color w:val="000000"/>
                <w:sz w:val="26"/>
                <w:szCs w:val="26"/>
                <w:lang w:val="en-US"/>
              </w:rPr>
            </w:rPrChange>
          </w:rPr>
          <w:t xml:space="preserve">trình nghiệp vụ. </w:t>
        </w:r>
        <w:r w:rsidR="002A5E4B" w:rsidRPr="002A5E4B">
          <w:rPr>
            <w:rFonts w:ascii="Times New Roman" w:hAnsi="Times New Roman"/>
            <w:color w:val="000000"/>
            <w:sz w:val="26"/>
            <w:szCs w:val="26"/>
            <w:rPrChange w:id="4672" w:author="Chanh Duc Ngo" w:date="2019-03-13T10:09:00Z">
              <w:rPr>
                <w:rFonts w:ascii="Times New Roman" w:hAnsi="Times New Roman"/>
                <w:color w:val="000000"/>
                <w:sz w:val="26"/>
                <w:szCs w:val="26"/>
                <w:lang w:val="en-US"/>
              </w:rPr>
            </w:rPrChange>
          </w:rPr>
          <w:t>Đồng thời, khóa luận đã quyết định chọn Wordpress làm hệ thống quản lý nội dung cho hệ thống này.</w:t>
        </w:r>
      </w:ins>
    </w:p>
    <w:p w14:paraId="5BD3789B" w14:textId="775F35B9" w:rsidR="001B1800" w:rsidRPr="00EB7DE2" w:rsidDel="002A5E4B" w:rsidRDefault="002A5E4B">
      <w:pPr>
        <w:spacing w:after="0" w:line="360" w:lineRule="auto"/>
        <w:ind w:firstLine="360"/>
        <w:jc w:val="left"/>
        <w:rPr>
          <w:ins w:id="4673" w:author="Thảo Nguyễn Kim" w:date="2019-03-11T02:45:00Z"/>
          <w:del w:id="4674" w:author="Chanh Duc Ngo" w:date="2019-03-13T10:09:00Z"/>
          <w:rFonts w:ascii="Times New Roman" w:hAnsi="Times New Roman"/>
          <w:color w:val="000000"/>
          <w:sz w:val="26"/>
          <w:szCs w:val="26"/>
          <w:rPrChange w:id="4675" w:author="Chanh Duc Ngo" w:date="2019-03-13T09:59:00Z">
            <w:rPr>
              <w:ins w:id="4676" w:author="Thảo Nguyễn Kim" w:date="2019-03-11T02:45:00Z"/>
              <w:del w:id="4677" w:author="Chanh Duc Ngo" w:date="2019-03-13T10:09:00Z"/>
              <w:rFonts w:ascii="Times New Roman" w:hAnsi="Times New Roman"/>
              <w:color w:val="000000"/>
              <w:sz w:val="26"/>
              <w:szCs w:val="26"/>
              <w:lang w:val="en-US"/>
            </w:rPr>
          </w:rPrChange>
        </w:rPr>
        <w:pPrChange w:id="4678" w:author="Thảo Nguyễn Kim" w:date="2019-03-11T02:44:00Z">
          <w:pPr>
            <w:pStyle w:val="ListParagraph"/>
            <w:numPr>
              <w:numId w:val="43"/>
            </w:numPr>
            <w:spacing w:after="0" w:line="360" w:lineRule="auto"/>
            <w:ind w:hanging="360"/>
            <w:jc w:val="left"/>
          </w:pPr>
        </w:pPrChange>
      </w:pPr>
      <w:ins w:id="4679" w:author="Chanh Duc Ngo" w:date="2019-03-13T10:11:00Z">
        <w:r w:rsidRPr="002A5E4B">
          <w:rPr>
            <w:rFonts w:ascii="Times New Roman" w:hAnsi="Times New Roman"/>
            <w:color w:val="000000"/>
            <w:sz w:val="26"/>
            <w:szCs w:val="26"/>
            <w:rPrChange w:id="4680" w:author="Chanh Duc Ngo" w:date="2019-03-13T10:11:00Z">
              <w:rPr>
                <w:rFonts w:ascii="Times New Roman" w:hAnsi="Times New Roman"/>
                <w:color w:val="000000"/>
                <w:sz w:val="26"/>
                <w:szCs w:val="26"/>
                <w:lang w:val="en-US"/>
              </w:rPr>
            </w:rPrChange>
          </w:rPr>
          <w:t xml:space="preserve">Hệ thống đề xuất đã được cài đặt thành công với các yêu cầu đề </w:t>
        </w:r>
      </w:ins>
      <w:ins w:id="4681" w:author="Chanh Duc Ngo" w:date="2019-03-13T10:12:00Z">
        <w:r w:rsidRPr="002A5E4B">
          <w:rPr>
            <w:rFonts w:ascii="Times New Roman" w:hAnsi="Times New Roman"/>
            <w:color w:val="000000"/>
            <w:sz w:val="26"/>
            <w:szCs w:val="26"/>
            <w:rPrChange w:id="4682" w:author="Chanh Duc Ngo" w:date="2019-03-13T10:12:00Z">
              <w:rPr>
                <w:rFonts w:ascii="Times New Roman" w:hAnsi="Times New Roman"/>
                <w:color w:val="000000"/>
                <w:sz w:val="26"/>
                <w:szCs w:val="26"/>
                <w:lang w:val="en-US"/>
              </w:rPr>
            </w:rPrChange>
          </w:rPr>
          <w:t>ra và được thử nghiệm với quy trình nghiệp vụ cụ thể.</w:t>
        </w:r>
      </w:ins>
      <w:ins w:id="4683" w:author="Thảo Nguyễn Kim" w:date="2019-03-11T02:46:00Z">
        <w:del w:id="4684" w:author="Chanh Duc Ngo" w:date="2019-03-13T10:02:00Z">
          <w:r w:rsidR="001B1800" w:rsidRPr="00EB7DE2" w:rsidDel="00EB7DE2">
            <w:rPr>
              <w:rFonts w:ascii="Times New Roman" w:hAnsi="Times New Roman"/>
              <w:color w:val="000000"/>
              <w:sz w:val="26"/>
              <w:szCs w:val="26"/>
              <w:rPrChange w:id="4685" w:author="Chanh Duc Ngo" w:date="2019-03-13T09:59:00Z">
                <w:rPr>
                  <w:rFonts w:ascii="Times New Roman" w:hAnsi="Times New Roman"/>
                  <w:color w:val="000000"/>
                  <w:sz w:val="26"/>
                  <w:szCs w:val="26"/>
                  <w:lang w:val="en-US"/>
                </w:rPr>
              </w:rPrChange>
            </w:rPr>
            <w:delText>Do đề tài tập trung vào hướng tiếp cận sử dụng quy trình nghiệp vụ</w:delText>
          </w:r>
        </w:del>
      </w:ins>
      <w:ins w:id="4686" w:author="Thảo Nguyễn Kim" w:date="2019-03-11T02:47:00Z">
        <w:del w:id="4687" w:author="Chanh Duc Ngo" w:date="2019-03-13T10:02:00Z">
          <w:r w:rsidR="001B1800" w:rsidRPr="00EB7DE2" w:rsidDel="00EB7DE2">
            <w:rPr>
              <w:rFonts w:ascii="Times New Roman" w:hAnsi="Times New Roman"/>
              <w:color w:val="000000"/>
              <w:sz w:val="26"/>
              <w:szCs w:val="26"/>
              <w:rPrChange w:id="4688" w:author="Chanh Duc Ngo" w:date="2019-03-13T09:59:00Z">
                <w:rPr>
                  <w:rFonts w:ascii="Times New Roman" w:hAnsi="Times New Roman"/>
                  <w:color w:val="000000"/>
                  <w:sz w:val="26"/>
                  <w:szCs w:val="26"/>
                  <w:lang w:val="en-US"/>
                </w:rPr>
              </w:rPrChange>
            </w:rPr>
            <w:delText xml:space="preserve"> </w:delText>
          </w:r>
        </w:del>
      </w:ins>
      <w:ins w:id="4689" w:author="Thảo Nguyễn Kim" w:date="2019-03-11T02:48:00Z">
        <w:del w:id="4690" w:author="Chanh Duc Ngo" w:date="2019-03-13T10:02:00Z">
          <w:r w:rsidR="001B1800" w:rsidRPr="00EB7DE2" w:rsidDel="00EB7DE2">
            <w:rPr>
              <w:rFonts w:ascii="Times New Roman" w:hAnsi="Times New Roman"/>
              <w:color w:val="000000"/>
              <w:sz w:val="26"/>
              <w:szCs w:val="26"/>
              <w:rPrChange w:id="4691" w:author="Chanh Duc Ngo" w:date="2019-03-13T09:59:00Z">
                <w:rPr>
                  <w:rFonts w:ascii="Times New Roman" w:hAnsi="Times New Roman"/>
                  <w:color w:val="000000"/>
                  <w:sz w:val="26"/>
                  <w:szCs w:val="26"/>
                  <w:lang w:val="en-US"/>
                </w:rPr>
              </w:rPrChange>
            </w:rPr>
            <w:delText>để phát sinh tự động một phần hoặc hoàn toàn các dịch vụ của một ứng dụng quản lý.</w:delText>
          </w:r>
        </w:del>
        <w:del w:id="4692" w:author="Chanh Duc Ngo" w:date="2019-03-13T10:09:00Z">
          <w:r w:rsidR="001B1800" w:rsidRPr="00EB7DE2" w:rsidDel="002A5E4B">
            <w:rPr>
              <w:rFonts w:ascii="Times New Roman" w:hAnsi="Times New Roman"/>
              <w:color w:val="000000"/>
              <w:sz w:val="26"/>
              <w:szCs w:val="26"/>
              <w:rPrChange w:id="4693" w:author="Chanh Duc Ngo" w:date="2019-03-13T09:59:00Z">
                <w:rPr>
                  <w:rFonts w:ascii="Times New Roman" w:hAnsi="Times New Roman"/>
                  <w:color w:val="000000"/>
                  <w:sz w:val="26"/>
                  <w:szCs w:val="26"/>
                  <w:lang w:val="en-US"/>
                </w:rPr>
              </w:rPrChange>
            </w:rPr>
            <w:delText xml:space="preserve"> Do đó </w:delText>
          </w:r>
        </w:del>
      </w:ins>
      <w:ins w:id="4694" w:author="Thảo Nguyễn Kim" w:date="2019-03-11T02:47:00Z">
        <w:del w:id="4695" w:author="Chanh Duc Ngo" w:date="2019-03-13T10:09:00Z">
          <w:r w:rsidR="001B1800" w:rsidRPr="00EB7DE2" w:rsidDel="002A5E4B">
            <w:rPr>
              <w:rFonts w:ascii="Times New Roman" w:hAnsi="Times New Roman"/>
              <w:color w:val="000000"/>
              <w:sz w:val="26"/>
              <w:szCs w:val="26"/>
              <w:rPrChange w:id="4696" w:author="Chanh Duc Ngo" w:date="2019-03-13T09:59:00Z">
                <w:rPr>
                  <w:rFonts w:ascii="Times New Roman" w:hAnsi="Times New Roman"/>
                  <w:color w:val="000000"/>
                  <w:sz w:val="26"/>
                  <w:szCs w:val="26"/>
                  <w:lang w:val="en-US"/>
                </w:rPr>
              </w:rPrChange>
            </w:rPr>
            <w:delText xml:space="preserve">em sẽ </w:delText>
          </w:r>
        </w:del>
      </w:ins>
      <w:ins w:id="4697" w:author="Thảo Nguyễn Kim" w:date="2019-03-11T02:48:00Z">
        <w:del w:id="4698" w:author="Chanh Duc Ngo" w:date="2019-03-13T10:09:00Z">
          <w:r w:rsidR="001B1800" w:rsidRPr="00EB7DE2" w:rsidDel="002A5E4B">
            <w:rPr>
              <w:rFonts w:ascii="Times New Roman" w:hAnsi="Times New Roman"/>
              <w:color w:val="000000"/>
              <w:sz w:val="26"/>
              <w:szCs w:val="26"/>
              <w:rPrChange w:id="4699" w:author="Chanh Duc Ngo" w:date="2019-03-13T09:59:00Z">
                <w:rPr>
                  <w:rFonts w:ascii="Times New Roman" w:hAnsi="Times New Roman"/>
                  <w:color w:val="000000"/>
                  <w:sz w:val="26"/>
                  <w:szCs w:val="26"/>
                  <w:lang w:val="en-US"/>
                </w:rPr>
              </w:rPrChange>
            </w:rPr>
            <w:delText xml:space="preserve"> tìm hiểu về</w:delText>
          </w:r>
        </w:del>
        <w:del w:id="4700" w:author="Chanh Duc Ngo" w:date="2019-03-13T10:03:00Z">
          <w:r w:rsidR="001B1800" w:rsidRPr="00EB7DE2" w:rsidDel="00EB7DE2">
            <w:rPr>
              <w:rFonts w:ascii="Times New Roman" w:hAnsi="Times New Roman"/>
              <w:color w:val="000000"/>
              <w:sz w:val="26"/>
              <w:szCs w:val="26"/>
              <w:rPrChange w:id="4701" w:author="Chanh Duc Ngo" w:date="2019-03-13T09:59:00Z">
                <w:rPr>
                  <w:rFonts w:ascii="Times New Roman" w:hAnsi="Times New Roman"/>
                  <w:color w:val="000000"/>
                  <w:sz w:val="26"/>
                  <w:szCs w:val="26"/>
                  <w:lang w:val="en-US"/>
                </w:rPr>
              </w:rPrChange>
            </w:rPr>
            <w:delText xml:space="preserve"> lý thuyết ngôn ngữ mô hình hóa quy trình nghiệp vụ BPMN và các hệ thống hộ trỡ thực thi BPMN</w:delText>
          </w:r>
        </w:del>
        <w:del w:id="4702" w:author="Chanh Duc Ngo" w:date="2019-03-13T10:09:00Z">
          <w:r w:rsidR="001B1800" w:rsidRPr="00EB7DE2" w:rsidDel="002A5E4B">
            <w:rPr>
              <w:rFonts w:ascii="Times New Roman" w:hAnsi="Times New Roman"/>
              <w:color w:val="000000"/>
              <w:sz w:val="26"/>
              <w:szCs w:val="26"/>
              <w:rPrChange w:id="4703" w:author="Chanh Duc Ngo" w:date="2019-03-13T09:59:00Z">
                <w:rPr>
                  <w:rFonts w:ascii="Times New Roman" w:hAnsi="Times New Roman"/>
                  <w:color w:val="000000"/>
                  <w:sz w:val="26"/>
                  <w:szCs w:val="26"/>
                  <w:lang w:val="en-US"/>
                </w:rPr>
              </w:rPrChange>
            </w:rPr>
            <w:delText>. T</w:delText>
          </w:r>
        </w:del>
      </w:ins>
      <w:ins w:id="4704" w:author="Thảo Nguyễn Kim" w:date="2019-03-11T02:50:00Z">
        <w:del w:id="4705" w:author="Chanh Duc Ngo" w:date="2019-03-13T10:09:00Z">
          <w:r w:rsidR="001B1800" w:rsidRPr="00EB7DE2" w:rsidDel="002A5E4B">
            <w:rPr>
              <w:rFonts w:ascii="Times New Roman" w:hAnsi="Times New Roman"/>
              <w:color w:val="000000"/>
              <w:sz w:val="26"/>
              <w:szCs w:val="26"/>
              <w:rPrChange w:id="4706" w:author="Chanh Duc Ngo" w:date="2019-03-13T09:59:00Z">
                <w:rPr>
                  <w:rFonts w:ascii="Times New Roman" w:hAnsi="Times New Roman"/>
                  <w:color w:val="000000"/>
                  <w:sz w:val="26"/>
                  <w:szCs w:val="26"/>
                  <w:lang w:val="en-US"/>
                </w:rPr>
              </w:rPrChange>
            </w:rPr>
            <w:delText>ừ đó em sẽ giải thích ly do tại sao chọn Camunda làm hệ thống để phát triển cho đề tài luận văn này.</w:delText>
          </w:r>
        </w:del>
      </w:ins>
    </w:p>
    <w:p w14:paraId="070FECB5" w14:textId="29F6B652" w:rsidR="001B1800" w:rsidRPr="00EB7DE2" w:rsidDel="002A5E4B" w:rsidRDefault="001B1800">
      <w:pPr>
        <w:spacing w:after="0" w:line="360" w:lineRule="auto"/>
        <w:ind w:firstLine="360"/>
        <w:jc w:val="left"/>
        <w:rPr>
          <w:ins w:id="4707" w:author="Thảo Nguyễn Kim" w:date="2019-03-11T02:51:00Z"/>
          <w:del w:id="4708" w:author="Chanh Duc Ngo" w:date="2019-03-13T10:09:00Z"/>
          <w:rFonts w:ascii="Times New Roman" w:hAnsi="Times New Roman"/>
          <w:color w:val="000000"/>
          <w:sz w:val="26"/>
          <w:szCs w:val="26"/>
          <w:rPrChange w:id="4709" w:author="Chanh Duc Ngo" w:date="2019-03-13T09:59:00Z">
            <w:rPr>
              <w:ins w:id="4710" w:author="Thảo Nguyễn Kim" w:date="2019-03-11T02:51:00Z"/>
              <w:del w:id="4711" w:author="Chanh Duc Ngo" w:date="2019-03-13T10:09:00Z"/>
              <w:rFonts w:ascii="Times New Roman" w:hAnsi="Times New Roman"/>
              <w:color w:val="000000"/>
              <w:sz w:val="26"/>
              <w:szCs w:val="26"/>
              <w:lang w:val="en-US"/>
            </w:rPr>
          </w:rPrChange>
        </w:rPr>
        <w:pPrChange w:id="4712" w:author="Thảo Nguyễn Kim" w:date="2019-03-11T02:46:00Z">
          <w:pPr>
            <w:pStyle w:val="ListParagraph"/>
            <w:numPr>
              <w:numId w:val="43"/>
            </w:numPr>
            <w:spacing w:after="0" w:line="360" w:lineRule="auto"/>
            <w:ind w:hanging="360"/>
            <w:jc w:val="left"/>
          </w:pPr>
        </w:pPrChange>
      </w:pPr>
      <w:ins w:id="4713" w:author="Thảo Nguyễn Kim" w:date="2019-03-11T02:51:00Z">
        <w:del w:id="4714" w:author="Chanh Duc Ngo" w:date="2019-03-13T10:09:00Z">
          <w:r w:rsidRPr="00EB7DE2" w:rsidDel="002A5E4B">
            <w:rPr>
              <w:rFonts w:ascii="Times New Roman" w:hAnsi="Times New Roman"/>
              <w:color w:val="000000"/>
              <w:sz w:val="26"/>
              <w:szCs w:val="26"/>
              <w:rPrChange w:id="4715" w:author="Chanh Duc Ngo" w:date="2019-03-13T09:59:00Z">
                <w:rPr>
                  <w:rFonts w:ascii="Times New Roman" w:hAnsi="Times New Roman"/>
                  <w:color w:val="000000"/>
                  <w:sz w:val="26"/>
                  <w:szCs w:val="26"/>
                  <w:lang w:val="en-US"/>
                </w:rPr>
              </w:rPrChange>
            </w:rPr>
            <w:delText>Đồng thời em cũng so sánh các hệ thống CMS hiện có để tích hợp vào hệ thống Camunda để có thể quản lý được các quy trình nghiệp vụ. Từ đó em quyết định chọn Wordpress làm hệ thống CMS cho đề tài luận văn này.</w:delText>
          </w:r>
        </w:del>
      </w:ins>
    </w:p>
    <w:p w14:paraId="08F891EE" w14:textId="641C41E7" w:rsidR="001B1800" w:rsidRPr="009F292B" w:rsidRDefault="001B1800">
      <w:pPr>
        <w:spacing w:after="0" w:line="360" w:lineRule="auto"/>
        <w:ind w:firstLine="360"/>
        <w:jc w:val="left"/>
        <w:rPr>
          <w:ins w:id="4716" w:author="Thảo Nguyễn Kim" w:date="2019-03-11T02:44:00Z"/>
          <w:rFonts w:ascii="Times New Roman" w:hAnsi="Times New Roman"/>
          <w:color w:val="000000"/>
          <w:sz w:val="26"/>
          <w:szCs w:val="26"/>
        </w:rPr>
        <w:pPrChange w:id="4717" w:author="Thảo Nguyễn Kim" w:date="2019-03-11T02:54:00Z">
          <w:pPr>
            <w:pStyle w:val="ListParagraph"/>
            <w:numPr>
              <w:numId w:val="43"/>
            </w:numPr>
            <w:spacing w:after="0" w:line="360" w:lineRule="auto"/>
            <w:ind w:hanging="360"/>
            <w:jc w:val="left"/>
          </w:pPr>
        </w:pPrChange>
      </w:pPr>
      <w:ins w:id="4718" w:author="Thảo Nguyễn Kim" w:date="2019-03-11T02:53:00Z">
        <w:del w:id="4719" w:author="Chanh Duc Ngo" w:date="2019-03-13T10:09:00Z">
          <w:r w:rsidRPr="00EB7DE2" w:rsidDel="002A5E4B">
            <w:rPr>
              <w:rFonts w:ascii="Times New Roman" w:hAnsi="Times New Roman"/>
              <w:color w:val="000000"/>
              <w:sz w:val="26"/>
              <w:szCs w:val="26"/>
              <w:rPrChange w:id="4720" w:author="Chanh Duc Ngo" w:date="2019-03-13T09:59:00Z">
                <w:rPr>
                  <w:rFonts w:ascii="Times New Roman" w:hAnsi="Times New Roman"/>
                  <w:color w:val="000000"/>
                  <w:sz w:val="26"/>
                  <w:szCs w:val="26"/>
                  <w:lang w:val="en-US"/>
                </w:rPr>
              </w:rPrChange>
            </w:rPr>
            <w:delText>Cuối cùng, em sẽ tiến thành xây dựng một nhóm các quy trình cụ thể để có thể đánh giá cho hệ thống của mình.</w:delText>
          </w:r>
        </w:del>
      </w:ins>
      <w:ins w:id="4721" w:author="Chanh Duc Ngo" w:date="2019-03-13T10:12:00Z">
        <w:r w:rsidR="002A5E4B" w:rsidRPr="002A5E4B">
          <w:rPr>
            <w:rFonts w:ascii="Times New Roman" w:hAnsi="Times New Roman"/>
            <w:color w:val="000000"/>
            <w:sz w:val="26"/>
            <w:szCs w:val="26"/>
            <w:rPrChange w:id="4722" w:author="Chanh Duc Ngo" w:date="2019-03-13T10:12:00Z">
              <w:rPr>
                <w:rFonts w:ascii="Times New Roman" w:hAnsi="Times New Roman"/>
                <w:color w:val="000000"/>
                <w:sz w:val="26"/>
                <w:szCs w:val="26"/>
                <w:lang w:val="en-US"/>
              </w:rPr>
            </w:rPrChange>
          </w:rPr>
          <w:t xml:space="preserve"> Tuy nhiên, với các nghiệp vụ phức tạp, hệ thống vẫn chưa </w:t>
        </w:r>
      </w:ins>
      <w:ins w:id="4723" w:author="Chanh Duc Ngo" w:date="2019-03-13T10:13:00Z">
        <w:r w:rsidR="002A5E4B" w:rsidRPr="002A5E4B">
          <w:rPr>
            <w:rFonts w:ascii="Times New Roman" w:hAnsi="Times New Roman"/>
            <w:color w:val="000000"/>
            <w:sz w:val="26"/>
            <w:szCs w:val="26"/>
            <w:rPrChange w:id="4724" w:author="Chanh Duc Ngo" w:date="2019-03-13T10:13:00Z">
              <w:rPr>
                <w:rFonts w:ascii="Times New Roman" w:hAnsi="Times New Roman"/>
                <w:color w:val="000000"/>
                <w:sz w:val="26"/>
                <w:szCs w:val="26"/>
                <w:lang w:val="en-US"/>
              </w:rPr>
            </w:rPrChange>
          </w:rPr>
          <w:t>đáp ứng do sự hỗ trợ hạn chế mô hình BPMN của Camunda.</w:t>
        </w:r>
      </w:ins>
    </w:p>
    <w:p w14:paraId="4DBAAE13" w14:textId="443346C5" w:rsidR="000B3086" w:rsidRPr="00C352D1" w:rsidDel="001B1800" w:rsidRDefault="000B3086" w:rsidP="00205807">
      <w:pPr>
        <w:pStyle w:val="BodyText"/>
        <w:tabs>
          <w:tab w:val="left" w:pos="1134"/>
          <w:tab w:val="left" w:pos="1418"/>
        </w:tabs>
        <w:spacing w:before="403" w:line="360" w:lineRule="auto"/>
        <w:ind w:left="841"/>
        <w:rPr>
          <w:del w:id="4725" w:author="Thảo Nguyễn Kim" w:date="2019-03-11T02:44:00Z"/>
        </w:rPr>
      </w:pPr>
      <w:del w:id="4726" w:author="Thảo Nguyễn Kim" w:date="2019-03-11T02:44:00Z">
        <w:r w:rsidRPr="00C352D1" w:rsidDel="001B1800">
          <w:delText>Các vấn đề nghiên cứu trong khóa luận bao gồm</w:delText>
        </w:r>
      </w:del>
    </w:p>
    <w:p w14:paraId="0DB4E898" w14:textId="7E2EC443" w:rsidR="000B3086" w:rsidRPr="00C352D1" w:rsidDel="001B1800" w:rsidRDefault="000B3086" w:rsidP="0024219D">
      <w:pPr>
        <w:pStyle w:val="ListParagraph"/>
        <w:widowControl w:val="0"/>
        <w:numPr>
          <w:ilvl w:val="0"/>
          <w:numId w:val="3"/>
        </w:numPr>
        <w:tabs>
          <w:tab w:val="left" w:pos="896"/>
          <w:tab w:val="left" w:pos="897"/>
          <w:tab w:val="left" w:pos="1134"/>
          <w:tab w:val="left" w:pos="1418"/>
        </w:tabs>
        <w:autoSpaceDE w:val="0"/>
        <w:autoSpaceDN w:val="0"/>
        <w:spacing w:before="9" w:after="0" w:line="360" w:lineRule="auto"/>
        <w:ind w:right="589"/>
        <w:contextualSpacing w:val="0"/>
        <w:jc w:val="left"/>
        <w:rPr>
          <w:del w:id="4727" w:author="Thảo Nguyễn Kim" w:date="2019-03-11T02:44:00Z"/>
          <w:rFonts w:ascii="Times New Roman" w:hAnsi="Times New Roman"/>
          <w:sz w:val="26"/>
          <w:szCs w:val="26"/>
        </w:rPr>
      </w:pPr>
      <w:del w:id="4728" w:author="Thảo Nguyễn Kim" w:date="2019-03-11T02:44:00Z">
        <w:r w:rsidRPr="00C352D1" w:rsidDel="001B1800">
          <w:rPr>
            <w:rFonts w:ascii="Times New Roman" w:hAnsi="Times New Roman"/>
            <w:sz w:val="26"/>
            <w:szCs w:val="26"/>
          </w:rPr>
          <w:tab/>
          <w:delText>Tìm hiểu phương pháp mô hình hoá quy trình nghiệp vụ BPMN</w:delText>
        </w:r>
      </w:del>
    </w:p>
    <w:p w14:paraId="704BD2F4" w14:textId="632C303B" w:rsidR="000B3086" w:rsidRPr="00C352D1" w:rsidDel="001B1800" w:rsidRDefault="000B3086" w:rsidP="0024219D">
      <w:pPr>
        <w:pStyle w:val="ListParagraph"/>
        <w:widowControl w:val="0"/>
        <w:numPr>
          <w:ilvl w:val="0"/>
          <w:numId w:val="3"/>
        </w:numPr>
        <w:tabs>
          <w:tab w:val="left" w:pos="896"/>
          <w:tab w:val="left" w:pos="897"/>
          <w:tab w:val="left" w:pos="1134"/>
          <w:tab w:val="left" w:pos="1418"/>
        </w:tabs>
        <w:autoSpaceDE w:val="0"/>
        <w:autoSpaceDN w:val="0"/>
        <w:spacing w:before="9" w:after="0" w:line="360" w:lineRule="auto"/>
        <w:ind w:right="589"/>
        <w:contextualSpacing w:val="0"/>
        <w:jc w:val="left"/>
        <w:rPr>
          <w:del w:id="4729" w:author="Thảo Nguyễn Kim" w:date="2019-03-11T02:44:00Z"/>
          <w:rFonts w:ascii="Times New Roman" w:hAnsi="Times New Roman"/>
          <w:sz w:val="26"/>
          <w:szCs w:val="26"/>
        </w:rPr>
      </w:pPr>
      <w:del w:id="4730" w:author="Thảo Nguyễn Kim" w:date="2019-03-11T02:44:00Z">
        <w:r w:rsidRPr="00C352D1" w:rsidDel="001B1800">
          <w:rPr>
            <w:rFonts w:ascii="Times New Roman" w:hAnsi="Times New Roman"/>
            <w:sz w:val="26"/>
            <w:szCs w:val="26"/>
          </w:rPr>
          <w:delText xml:space="preserve">Tìm hiểu Camunda dùng để thực thi mô hình BPMN </w:delText>
        </w:r>
      </w:del>
    </w:p>
    <w:p w14:paraId="27E8BC46" w14:textId="314324DF" w:rsidR="000B3086" w:rsidRPr="00C352D1" w:rsidDel="001B1800" w:rsidRDefault="000B3086" w:rsidP="0024219D">
      <w:pPr>
        <w:pStyle w:val="ListParagraph"/>
        <w:widowControl w:val="0"/>
        <w:numPr>
          <w:ilvl w:val="0"/>
          <w:numId w:val="3"/>
        </w:numPr>
        <w:tabs>
          <w:tab w:val="left" w:pos="896"/>
          <w:tab w:val="left" w:pos="897"/>
          <w:tab w:val="left" w:pos="1134"/>
          <w:tab w:val="left" w:pos="1418"/>
        </w:tabs>
        <w:autoSpaceDE w:val="0"/>
        <w:autoSpaceDN w:val="0"/>
        <w:spacing w:before="9" w:after="0" w:line="360" w:lineRule="auto"/>
        <w:ind w:right="589"/>
        <w:contextualSpacing w:val="0"/>
        <w:jc w:val="left"/>
        <w:rPr>
          <w:del w:id="4731" w:author="Thảo Nguyễn Kim" w:date="2019-03-11T02:44:00Z"/>
          <w:rFonts w:ascii="Times New Roman" w:hAnsi="Times New Roman"/>
          <w:sz w:val="26"/>
          <w:szCs w:val="26"/>
        </w:rPr>
      </w:pPr>
      <w:del w:id="4732" w:author="Thảo Nguyễn Kim" w:date="2019-03-11T02:44:00Z">
        <w:r w:rsidRPr="00C352D1" w:rsidDel="001B1800">
          <w:rPr>
            <w:rFonts w:ascii="Times New Roman" w:hAnsi="Times New Roman"/>
            <w:sz w:val="26"/>
            <w:szCs w:val="26"/>
          </w:rPr>
          <w:delText>Tìm hiểu hệ thống quản trị nội dung Wordpress và Form Builder Jquery</w:delText>
        </w:r>
      </w:del>
    </w:p>
    <w:p w14:paraId="268B96FB" w14:textId="71883595" w:rsidR="000B3086" w:rsidRPr="00C352D1" w:rsidDel="001B1800" w:rsidRDefault="000B3086" w:rsidP="0024219D">
      <w:pPr>
        <w:pStyle w:val="ListParagraph"/>
        <w:widowControl w:val="0"/>
        <w:numPr>
          <w:ilvl w:val="0"/>
          <w:numId w:val="3"/>
        </w:numPr>
        <w:tabs>
          <w:tab w:val="left" w:pos="896"/>
          <w:tab w:val="left" w:pos="897"/>
          <w:tab w:val="left" w:pos="1134"/>
          <w:tab w:val="left" w:pos="1418"/>
        </w:tabs>
        <w:autoSpaceDE w:val="0"/>
        <w:autoSpaceDN w:val="0"/>
        <w:spacing w:before="9" w:after="0" w:line="360" w:lineRule="auto"/>
        <w:ind w:right="589"/>
        <w:contextualSpacing w:val="0"/>
        <w:jc w:val="left"/>
        <w:rPr>
          <w:del w:id="4733" w:author="Thảo Nguyễn Kim" w:date="2019-03-11T02:44:00Z"/>
          <w:rFonts w:ascii="Times New Roman" w:hAnsi="Times New Roman"/>
          <w:sz w:val="26"/>
          <w:szCs w:val="26"/>
        </w:rPr>
      </w:pPr>
      <w:del w:id="4734" w:author="Thảo Nguyễn Kim" w:date="2019-03-11T02:44:00Z">
        <w:r w:rsidRPr="00C352D1" w:rsidDel="001B1800">
          <w:rPr>
            <w:rFonts w:ascii="Times New Roman" w:hAnsi="Times New Roman"/>
            <w:sz w:val="26"/>
            <w:szCs w:val="26"/>
          </w:rPr>
          <w:delText>Tìm ra hạn chế và cải tiến công cụ Camunda</w:delText>
        </w:r>
      </w:del>
    </w:p>
    <w:p w14:paraId="542BF4F2" w14:textId="117C9BC7" w:rsidR="000B3086" w:rsidRPr="00C352D1" w:rsidDel="001B1800" w:rsidRDefault="000B3086" w:rsidP="0024219D">
      <w:pPr>
        <w:pStyle w:val="ListParagraph"/>
        <w:widowControl w:val="0"/>
        <w:numPr>
          <w:ilvl w:val="1"/>
          <w:numId w:val="3"/>
        </w:numPr>
        <w:tabs>
          <w:tab w:val="left" w:pos="896"/>
          <w:tab w:val="left" w:pos="897"/>
          <w:tab w:val="left" w:pos="1134"/>
          <w:tab w:val="left" w:pos="1418"/>
        </w:tabs>
        <w:autoSpaceDE w:val="0"/>
        <w:autoSpaceDN w:val="0"/>
        <w:spacing w:before="9" w:after="0" w:line="360" w:lineRule="auto"/>
        <w:ind w:right="589"/>
        <w:contextualSpacing w:val="0"/>
        <w:jc w:val="left"/>
        <w:rPr>
          <w:del w:id="4735" w:author="Thảo Nguyễn Kim" w:date="2019-03-11T02:44:00Z"/>
          <w:rFonts w:ascii="Times New Roman" w:hAnsi="Times New Roman"/>
          <w:sz w:val="26"/>
          <w:szCs w:val="26"/>
        </w:rPr>
      </w:pPr>
      <w:del w:id="4736" w:author="Thảo Nguyễn Kim" w:date="2019-03-11T02:44:00Z">
        <w:r w:rsidRPr="00C352D1" w:rsidDel="001B1800">
          <w:rPr>
            <w:rFonts w:ascii="Times New Roman" w:hAnsi="Times New Roman"/>
            <w:sz w:val="26"/>
            <w:szCs w:val="26"/>
          </w:rPr>
          <w:delText>Phát triển thêm tính năng của ứng dụng Camunda Modeler</w:delText>
        </w:r>
      </w:del>
    </w:p>
    <w:p w14:paraId="3560D8FB" w14:textId="7470E480" w:rsidR="000B3086" w:rsidRPr="00C352D1" w:rsidDel="001B1800" w:rsidRDefault="000B3086" w:rsidP="0024219D">
      <w:pPr>
        <w:pStyle w:val="ListParagraph"/>
        <w:widowControl w:val="0"/>
        <w:numPr>
          <w:ilvl w:val="1"/>
          <w:numId w:val="3"/>
        </w:numPr>
        <w:tabs>
          <w:tab w:val="left" w:pos="896"/>
          <w:tab w:val="left" w:pos="897"/>
          <w:tab w:val="left" w:pos="1134"/>
          <w:tab w:val="left" w:pos="1418"/>
        </w:tabs>
        <w:autoSpaceDE w:val="0"/>
        <w:autoSpaceDN w:val="0"/>
        <w:spacing w:before="9" w:after="0" w:line="360" w:lineRule="auto"/>
        <w:ind w:right="589"/>
        <w:contextualSpacing w:val="0"/>
        <w:jc w:val="left"/>
        <w:rPr>
          <w:del w:id="4737" w:author="Thảo Nguyễn Kim" w:date="2019-03-11T02:44:00Z"/>
          <w:rFonts w:ascii="Times New Roman" w:hAnsi="Times New Roman"/>
          <w:sz w:val="26"/>
          <w:szCs w:val="26"/>
        </w:rPr>
      </w:pPr>
      <w:del w:id="4738" w:author="Thảo Nguyễn Kim" w:date="2019-03-11T02:44:00Z">
        <w:r w:rsidRPr="00C352D1" w:rsidDel="001B1800">
          <w:rPr>
            <w:rFonts w:ascii="Times New Roman" w:hAnsi="Times New Roman"/>
            <w:sz w:val="26"/>
            <w:szCs w:val="26"/>
          </w:rPr>
          <w:delText>Thay đổi cách thực thi quy trình nghiệp vụ của Camunda</w:delText>
        </w:r>
      </w:del>
    </w:p>
    <w:p w14:paraId="5F70F2B1" w14:textId="11941608" w:rsidR="000B3086" w:rsidRPr="00C352D1" w:rsidDel="001B1800" w:rsidRDefault="000B3086" w:rsidP="0024219D">
      <w:pPr>
        <w:pStyle w:val="ListParagraph"/>
        <w:widowControl w:val="0"/>
        <w:numPr>
          <w:ilvl w:val="0"/>
          <w:numId w:val="3"/>
        </w:numPr>
        <w:tabs>
          <w:tab w:val="left" w:pos="896"/>
          <w:tab w:val="left" w:pos="897"/>
          <w:tab w:val="left" w:pos="1134"/>
          <w:tab w:val="left" w:pos="1418"/>
        </w:tabs>
        <w:autoSpaceDE w:val="0"/>
        <w:autoSpaceDN w:val="0"/>
        <w:spacing w:before="6" w:after="0" w:line="360" w:lineRule="auto"/>
        <w:contextualSpacing w:val="0"/>
        <w:jc w:val="left"/>
        <w:rPr>
          <w:del w:id="4739" w:author="Thảo Nguyễn Kim" w:date="2019-03-11T02:44:00Z"/>
          <w:rFonts w:ascii="Times New Roman" w:hAnsi="Times New Roman"/>
          <w:sz w:val="26"/>
          <w:szCs w:val="26"/>
        </w:rPr>
      </w:pPr>
      <w:del w:id="4740" w:author="Thảo Nguyễn Kim" w:date="2019-03-11T02:44:00Z">
        <w:r w:rsidRPr="00C352D1" w:rsidDel="001B1800">
          <w:rPr>
            <w:rFonts w:ascii="Times New Roman" w:hAnsi="Times New Roman"/>
            <w:sz w:val="26"/>
            <w:szCs w:val="26"/>
          </w:rPr>
          <w:delText>Xây dựng một ứng dụng minh họa sử dụng các công cụ đã cải</w:delText>
        </w:r>
      </w:del>
      <w:ins w:id="4741" w:author="Chanh Duc Ngo" w:date="2019-03-10T15:59:00Z">
        <w:del w:id="4742" w:author="Thảo Nguyễn Kim" w:date="2019-03-11T02:44:00Z">
          <w:r w:rsidR="003D0EE1" w:rsidDel="001B1800">
            <w:rPr>
              <w:rFonts w:ascii="Times New Roman" w:hAnsi="Times New Roman"/>
              <w:sz w:val="26"/>
              <w:szCs w:val="26"/>
            </w:rPr>
            <w:delText xml:space="preserve"> </w:delText>
          </w:r>
        </w:del>
      </w:ins>
      <w:del w:id="4743" w:author="Thảo Nguyễn Kim" w:date="2019-03-11T02:44:00Z">
        <w:r w:rsidRPr="00C352D1" w:rsidDel="001B1800">
          <w:rPr>
            <w:rFonts w:ascii="Times New Roman" w:hAnsi="Times New Roman"/>
            <w:sz w:val="26"/>
            <w:szCs w:val="26"/>
          </w:rPr>
          <w:delText>tiến</w:delText>
        </w:r>
      </w:del>
    </w:p>
    <w:p w14:paraId="0B1B6485" w14:textId="3B36466B" w:rsidR="000B3086" w:rsidRPr="00C352D1" w:rsidDel="001B1800" w:rsidRDefault="000B3086" w:rsidP="0024219D">
      <w:pPr>
        <w:pStyle w:val="ListParagraph"/>
        <w:widowControl w:val="0"/>
        <w:numPr>
          <w:ilvl w:val="0"/>
          <w:numId w:val="3"/>
        </w:numPr>
        <w:tabs>
          <w:tab w:val="left" w:pos="896"/>
          <w:tab w:val="left" w:pos="897"/>
          <w:tab w:val="left" w:pos="1134"/>
          <w:tab w:val="left" w:pos="1418"/>
        </w:tabs>
        <w:autoSpaceDE w:val="0"/>
        <w:autoSpaceDN w:val="0"/>
        <w:spacing w:before="147" w:after="0" w:line="360" w:lineRule="auto"/>
        <w:contextualSpacing w:val="0"/>
        <w:jc w:val="left"/>
        <w:rPr>
          <w:del w:id="4744" w:author="Thảo Nguyễn Kim" w:date="2019-03-11T02:44:00Z"/>
          <w:rFonts w:ascii="Times New Roman" w:hAnsi="Times New Roman"/>
          <w:sz w:val="26"/>
          <w:szCs w:val="26"/>
        </w:rPr>
      </w:pPr>
      <w:del w:id="4745" w:author="Thảo Nguyễn Kim" w:date="2019-03-11T02:44:00Z">
        <w:r w:rsidRPr="00C352D1" w:rsidDel="001B1800">
          <w:rPr>
            <w:rFonts w:ascii="Times New Roman" w:hAnsi="Times New Roman"/>
            <w:sz w:val="26"/>
            <w:szCs w:val="26"/>
          </w:rPr>
          <w:delText>Đánh giá khả năng phát triển của các công cụ sau khi cải tiến trong tương</w:delText>
        </w:r>
      </w:del>
      <w:ins w:id="4746" w:author="Chanh Duc Ngo" w:date="2019-03-10T15:59:00Z">
        <w:del w:id="4747" w:author="Thảo Nguyễn Kim" w:date="2019-03-11T02:44:00Z">
          <w:r w:rsidR="003D0EE1" w:rsidDel="001B1800">
            <w:rPr>
              <w:rFonts w:ascii="Times New Roman" w:hAnsi="Times New Roman"/>
              <w:sz w:val="26"/>
              <w:szCs w:val="26"/>
            </w:rPr>
            <w:delText xml:space="preserve"> </w:delText>
          </w:r>
        </w:del>
      </w:ins>
      <w:del w:id="4748" w:author="Thảo Nguyễn Kim" w:date="2019-03-11T02:44:00Z">
        <w:r w:rsidRPr="00C352D1" w:rsidDel="001B1800">
          <w:rPr>
            <w:rFonts w:ascii="Times New Roman" w:hAnsi="Times New Roman"/>
            <w:sz w:val="26"/>
            <w:szCs w:val="26"/>
          </w:rPr>
          <w:delText>lai</w:delText>
        </w:r>
      </w:del>
    </w:p>
    <w:p w14:paraId="34EBEB3A" w14:textId="7053A80C" w:rsidR="000B3086" w:rsidRPr="006158AF" w:rsidRDefault="000B3086" w:rsidP="00205807">
      <w:pPr>
        <w:pStyle w:val="Heading1"/>
        <w:spacing w:line="360" w:lineRule="auto"/>
        <w:rPr>
          <w:rFonts w:ascii="Times New Roman" w:hAnsi="Times New Roman"/>
          <w:sz w:val="32"/>
        </w:rPr>
      </w:pPr>
      <w:r w:rsidRPr="00C352D1">
        <w:rPr>
          <w:rFonts w:ascii="Times New Roman" w:hAnsi="Times New Roman"/>
          <w:sz w:val="26"/>
        </w:rPr>
        <w:br w:type="page"/>
      </w:r>
      <w:bookmarkStart w:id="4749" w:name="_Toc1674637"/>
      <w:bookmarkStart w:id="4750" w:name="_Toc1674677"/>
      <w:bookmarkStart w:id="4751" w:name="_Toc1743479"/>
      <w:bookmarkStart w:id="4752" w:name="_Toc3204394"/>
      <w:r w:rsidRPr="00C352D1">
        <w:rPr>
          <w:rFonts w:ascii="Times New Roman" w:hAnsi="Times New Roman"/>
          <w:sz w:val="32"/>
          <w:szCs w:val="32"/>
        </w:rPr>
        <w:lastRenderedPageBreak/>
        <w:t>KẾT QUẢ ĐẠT ĐƯỢC</w:t>
      </w:r>
      <w:bookmarkEnd w:id="4749"/>
      <w:bookmarkEnd w:id="4750"/>
      <w:bookmarkEnd w:id="4751"/>
      <w:bookmarkEnd w:id="4752"/>
    </w:p>
    <w:p w14:paraId="59ABF0A7" w14:textId="77777777" w:rsidR="000B3086" w:rsidRPr="000B3086" w:rsidRDefault="000B3086" w:rsidP="003276CE">
      <w:pPr>
        <w:spacing w:line="360" w:lineRule="auto"/>
        <w:ind w:firstLine="720"/>
        <w:rPr>
          <w:rFonts w:ascii="Times New Roman" w:hAnsi="Times New Roman"/>
          <w:sz w:val="26"/>
          <w:szCs w:val="26"/>
        </w:rPr>
      </w:pPr>
      <w:bookmarkStart w:id="4753" w:name="_Toc1674638"/>
      <w:bookmarkStart w:id="4754" w:name="_Toc1674678"/>
      <w:r w:rsidRPr="00C352D1">
        <w:rPr>
          <w:rFonts w:ascii="Times New Roman" w:hAnsi="Times New Roman"/>
          <w:sz w:val="26"/>
          <w:szCs w:val="26"/>
        </w:rPr>
        <w:t>Nội dung khóa luận gồm có 7 chương</w:t>
      </w:r>
      <w:bookmarkEnd w:id="4753"/>
      <w:bookmarkEnd w:id="4754"/>
    </w:p>
    <w:p w14:paraId="343C15AE" w14:textId="77777777" w:rsidR="000B3086" w:rsidRPr="00C352D1" w:rsidRDefault="001B1332" w:rsidP="003276CE">
      <w:pPr>
        <w:pStyle w:val="BodyText"/>
        <w:tabs>
          <w:tab w:val="left" w:pos="1134"/>
          <w:tab w:val="left" w:pos="1418"/>
        </w:tabs>
        <w:spacing w:line="360" w:lineRule="auto"/>
        <w:ind w:left="265" w:right="591" w:firstLine="455"/>
        <w:jc w:val="both"/>
      </w:pPr>
      <w:r w:rsidRPr="00C352D1">
        <w:rPr>
          <w:b/>
        </w:rPr>
        <w:t xml:space="preserve">CHƯƠNG </w:t>
      </w:r>
      <w:r w:rsidR="000B3086" w:rsidRPr="00C352D1">
        <w:rPr>
          <w:b/>
        </w:rPr>
        <w:t xml:space="preserve">1: </w:t>
      </w:r>
      <w:r w:rsidR="000B3086" w:rsidRPr="00C352D1">
        <w:t>Trình bày lý do và mục tiêu khi thực hiện đề tài “XÂY DỰNG HỆ THỐNG QUẢN LÝ VÀ THỰC THI DỊCH VỤ ỨNG DỤNG QUẢN LÝ”</w:t>
      </w:r>
      <w:r w:rsidR="00696940">
        <w:t>.</w:t>
      </w:r>
    </w:p>
    <w:p w14:paraId="001873FB" w14:textId="77777777" w:rsidR="000B3086" w:rsidRPr="00C352D1" w:rsidRDefault="001B1332" w:rsidP="003276CE">
      <w:pPr>
        <w:pStyle w:val="BodyText"/>
        <w:tabs>
          <w:tab w:val="left" w:pos="1134"/>
          <w:tab w:val="left" w:pos="1418"/>
        </w:tabs>
        <w:spacing w:before="159" w:line="360" w:lineRule="auto"/>
        <w:ind w:left="265" w:right="593" w:firstLine="455"/>
        <w:jc w:val="both"/>
      </w:pPr>
      <w:r w:rsidRPr="00C352D1">
        <w:rPr>
          <w:b/>
        </w:rPr>
        <w:t xml:space="preserve">CHƯƠNG </w:t>
      </w:r>
      <w:r w:rsidR="000B3086" w:rsidRPr="00C352D1">
        <w:rPr>
          <w:b/>
        </w:rPr>
        <w:t>2:</w:t>
      </w:r>
      <w:r w:rsidR="000B3086" w:rsidRPr="00C352D1">
        <w:t xml:space="preserve"> Giới thiệu về phương pháp phát triển nhanh phần mềm quản lý quy trình nghiệp vụ với mô hình hóa BPMN.</w:t>
      </w:r>
    </w:p>
    <w:p w14:paraId="45260766" w14:textId="7D899020" w:rsidR="000B3086" w:rsidRPr="00C352D1" w:rsidRDefault="001B1332" w:rsidP="003276CE">
      <w:pPr>
        <w:pStyle w:val="BodyText"/>
        <w:tabs>
          <w:tab w:val="left" w:pos="1134"/>
          <w:tab w:val="left" w:pos="1418"/>
        </w:tabs>
        <w:spacing w:before="160" w:line="360" w:lineRule="auto"/>
        <w:ind w:left="265" w:right="591" w:firstLine="455"/>
        <w:jc w:val="both"/>
      </w:pPr>
      <w:r w:rsidRPr="00C352D1">
        <w:rPr>
          <w:b/>
        </w:rPr>
        <w:t xml:space="preserve">CHƯƠNG </w:t>
      </w:r>
      <w:r w:rsidR="000B3086" w:rsidRPr="00C352D1">
        <w:rPr>
          <w:b/>
        </w:rPr>
        <w:t xml:space="preserve">3: </w:t>
      </w:r>
      <w:del w:id="4755" w:author="Thảo Nguyễn Kim" w:date="2019-03-10T19:31:00Z">
        <w:r w:rsidR="000B3086" w:rsidRPr="00C352D1" w:rsidDel="00703E77">
          <w:delText xml:space="preserve">Thế mạnh </w:delText>
        </w:r>
        <w:r w:rsidR="00927879" w:rsidDel="00703E77">
          <w:delText xml:space="preserve"> kiến trúc</w:delText>
        </w:r>
        <w:r w:rsidR="000B3086" w:rsidRPr="00C352D1" w:rsidDel="00703E77">
          <w:delText xml:space="preserve"> trong Camunda. </w:delText>
        </w:r>
      </w:del>
      <w:r w:rsidR="000B3086" w:rsidRPr="00C352D1">
        <w:t>Giới thiệu về</w:t>
      </w:r>
      <w:ins w:id="4756" w:author="Thảo Nguyễn Kim" w:date="2019-03-11T15:02:00Z">
        <w:r w:rsidR="00DB1B00" w:rsidRPr="00EB7DE2">
          <w:rPr>
            <w:rPrChange w:id="4757" w:author="Chanh Duc Ngo" w:date="2019-03-13T09:59:00Z">
              <w:rPr>
                <w:lang w:val="en-US"/>
              </w:rPr>
            </w:rPrChange>
          </w:rPr>
          <w:t xml:space="preserve"> BPMN và</w:t>
        </w:r>
      </w:ins>
      <w:r w:rsidR="000B3086" w:rsidRPr="00C352D1">
        <w:t xml:space="preserve"> kiến trúc tổng quan của Camunda. Các loại mô hình Process Engine. Tìm hiểu về Camunda Database </w:t>
      </w:r>
      <w:del w:id="4758" w:author="Thảo Nguyễn Kim" w:date="2019-03-11T15:02:00Z">
        <w:r w:rsidR="000B3086" w:rsidRPr="00C352D1" w:rsidDel="00A83C0D">
          <w:delText>và hệ quản trị nội dung WordPress.</w:delText>
        </w:r>
      </w:del>
    </w:p>
    <w:p w14:paraId="5EF6BC21" w14:textId="40A7EDC3" w:rsidR="000B3086" w:rsidRPr="00C352D1" w:rsidRDefault="001B1332" w:rsidP="003276CE">
      <w:pPr>
        <w:pStyle w:val="BodyText"/>
        <w:tabs>
          <w:tab w:val="left" w:pos="1134"/>
          <w:tab w:val="left" w:pos="1418"/>
        </w:tabs>
        <w:spacing w:before="159" w:line="360" w:lineRule="auto"/>
        <w:ind w:left="265" w:right="641" w:firstLine="455"/>
        <w:jc w:val="both"/>
      </w:pPr>
      <w:r w:rsidRPr="00C352D1">
        <w:rPr>
          <w:b/>
        </w:rPr>
        <w:t xml:space="preserve">CHƯƠNG </w:t>
      </w:r>
      <w:r w:rsidR="000B3086" w:rsidRPr="00C352D1">
        <w:rPr>
          <w:b/>
        </w:rPr>
        <w:t xml:space="preserve">4: </w:t>
      </w:r>
      <w:ins w:id="4759" w:author="Chanh Duc Ngo" w:date="2019-03-10T16:01:00Z">
        <w:r w:rsidR="003D0EE1" w:rsidRPr="001B1800">
          <w:rPr>
            <w:rPrChange w:id="4760" w:author="Thảo Nguyễn Kim" w:date="2019-03-11T02:54:00Z">
              <w:rPr>
                <w:b/>
              </w:rPr>
            </w:rPrChange>
          </w:rPr>
          <w:t>Trình bày tổng quan về hệ thống đề xuất</w:t>
        </w:r>
        <w:r w:rsidR="003D0EE1">
          <w:rPr>
            <w:b/>
          </w:rPr>
          <w:t xml:space="preserve"> </w:t>
        </w:r>
      </w:ins>
      <w:del w:id="4761" w:author="Chanh Duc Ngo" w:date="2019-03-10T16:01:00Z">
        <w:r w:rsidR="000B3086" w:rsidRPr="00C352D1" w:rsidDel="003D0EE1">
          <w:delText>Nêu lên những mong muốn cải tiến hệ thống</w:delText>
        </w:r>
        <w:r w:rsidR="00CE2990" w:rsidDel="003D0EE1">
          <w:delText xml:space="preserve"> cũ đồng thời đề xuất kiến trúc tổng quan cho hệ thống mới.</w:delText>
        </w:r>
      </w:del>
    </w:p>
    <w:p w14:paraId="3A9C30EE" w14:textId="44336EFE" w:rsidR="000B3086" w:rsidRPr="00C352D1" w:rsidRDefault="001B1332" w:rsidP="003276CE">
      <w:pPr>
        <w:pStyle w:val="BodyText"/>
        <w:tabs>
          <w:tab w:val="left" w:pos="1134"/>
          <w:tab w:val="left" w:pos="1418"/>
        </w:tabs>
        <w:spacing w:before="161" w:line="360" w:lineRule="auto"/>
        <w:ind w:firstLine="720"/>
        <w:jc w:val="both"/>
      </w:pPr>
      <w:r w:rsidRPr="00C352D1">
        <w:rPr>
          <w:b/>
        </w:rPr>
        <w:t xml:space="preserve">CHƯƠNG </w:t>
      </w:r>
      <w:r w:rsidR="000B3086" w:rsidRPr="00C352D1">
        <w:rPr>
          <w:b/>
        </w:rPr>
        <w:t xml:space="preserve">5: </w:t>
      </w:r>
      <w:ins w:id="4762" w:author="Chanh Duc Ngo" w:date="2019-03-10T16:01:00Z">
        <w:r w:rsidR="003D0EE1" w:rsidRPr="001B1800">
          <w:rPr>
            <w:rPrChange w:id="4763" w:author="Thảo Nguyễn Kim" w:date="2019-03-11T02:54:00Z">
              <w:rPr>
                <w:b/>
              </w:rPr>
            </w:rPrChange>
          </w:rPr>
          <w:t xml:space="preserve">Trình bày </w:t>
        </w:r>
      </w:ins>
      <w:del w:id="4764" w:author="Chanh Duc Ngo" w:date="2019-03-10T16:01:00Z">
        <w:r w:rsidR="000B3086" w:rsidRPr="001B1800" w:rsidDel="003D0EE1">
          <w:delText>Q</w:delText>
        </w:r>
      </w:del>
      <w:ins w:id="4765" w:author="Chanh Duc Ngo" w:date="2019-03-10T16:01:00Z">
        <w:r w:rsidR="003D0EE1" w:rsidRPr="001B1800">
          <w:t>q</w:t>
        </w:r>
      </w:ins>
      <w:r w:rsidR="000B3086" w:rsidRPr="001B1800">
        <w:t xml:space="preserve">uá trình cài đặt hệ thống </w:t>
      </w:r>
      <w:del w:id="4766" w:author="Chanh Duc Ngo" w:date="2019-03-10T16:01:00Z">
        <w:r w:rsidR="000B3086" w:rsidRPr="001B1800" w:rsidDel="003D0EE1">
          <w:delText>mới sau khi cải tiến</w:delText>
        </w:r>
      </w:del>
      <w:ins w:id="4767" w:author="Chanh Duc Ngo" w:date="2019-03-10T16:01:00Z">
        <w:r w:rsidR="003D0EE1" w:rsidRPr="001B1800">
          <w:t>đề xuất</w:t>
        </w:r>
      </w:ins>
      <w:r w:rsidR="000B3086" w:rsidRPr="001B1800">
        <w:t>.</w:t>
      </w:r>
    </w:p>
    <w:p w14:paraId="150DE65E" w14:textId="0435E2D0" w:rsidR="000B3086" w:rsidRPr="00C352D1" w:rsidRDefault="001B1332" w:rsidP="003276CE">
      <w:pPr>
        <w:pStyle w:val="BodyText"/>
        <w:tabs>
          <w:tab w:val="left" w:pos="1134"/>
          <w:tab w:val="left" w:pos="1418"/>
        </w:tabs>
        <w:spacing w:before="1" w:line="360" w:lineRule="auto"/>
        <w:ind w:left="265" w:right="574" w:firstLine="455"/>
        <w:jc w:val="both"/>
      </w:pPr>
      <w:r w:rsidRPr="00C352D1">
        <w:rPr>
          <w:b/>
        </w:rPr>
        <w:t>CHƯƠNG</w:t>
      </w:r>
      <w:r w:rsidR="00D7580C">
        <w:rPr>
          <w:b/>
        </w:rPr>
        <w:t xml:space="preserve"> </w:t>
      </w:r>
      <w:r w:rsidR="000B3086" w:rsidRPr="00C352D1">
        <w:rPr>
          <w:b/>
        </w:rPr>
        <w:t>6:</w:t>
      </w:r>
      <w:ins w:id="4768" w:author="Chanh Duc Ngo" w:date="2019-03-10T16:01:00Z">
        <w:r w:rsidR="003D0EE1">
          <w:rPr>
            <w:b/>
          </w:rPr>
          <w:t xml:space="preserve"> </w:t>
        </w:r>
      </w:ins>
      <w:r w:rsidR="000B3086" w:rsidRPr="00C352D1">
        <w:t>Kết quả thu được sau khi cải tiến hệ thống và đánh giá mức độ hoàn thiện của hệ thống.</w:t>
      </w:r>
    </w:p>
    <w:p w14:paraId="514B57B3" w14:textId="77777777" w:rsidR="000B3086" w:rsidRDefault="001B1332" w:rsidP="003276CE">
      <w:pPr>
        <w:spacing w:line="360" w:lineRule="auto"/>
        <w:ind w:firstLine="720"/>
        <w:rPr>
          <w:rFonts w:ascii="Times New Roman" w:hAnsi="Times New Roman"/>
          <w:sz w:val="26"/>
          <w:szCs w:val="26"/>
        </w:rPr>
      </w:pPr>
      <w:r w:rsidRPr="00C352D1">
        <w:rPr>
          <w:rFonts w:ascii="Times New Roman" w:hAnsi="Times New Roman"/>
          <w:b/>
          <w:sz w:val="26"/>
          <w:szCs w:val="26"/>
        </w:rPr>
        <w:t>CHƯƠNG</w:t>
      </w:r>
      <w:r w:rsidR="00E357B8">
        <w:rPr>
          <w:rFonts w:ascii="Times New Roman" w:hAnsi="Times New Roman"/>
          <w:b/>
          <w:sz w:val="26"/>
          <w:szCs w:val="26"/>
        </w:rPr>
        <w:t xml:space="preserve"> </w:t>
      </w:r>
      <w:r w:rsidR="000B3086" w:rsidRPr="00C352D1">
        <w:rPr>
          <w:rFonts w:ascii="Times New Roman" w:hAnsi="Times New Roman"/>
          <w:b/>
          <w:sz w:val="26"/>
          <w:szCs w:val="26"/>
        </w:rPr>
        <w:t xml:space="preserve">7: </w:t>
      </w:r>
      <w:r w:rsidR="000B3086" w:rsidRPr="00C352D1">
        <w:rPr>
          <w:rFonts w:ascii="Times New Roman" w:hAnsi="Times New Roman"/>
          <w:sz w:val="26"/>
          <w:szCs w:val="26"/>
        </w:rPr>
        <w:t>Kết luận</w:t>
      </w:r>
      <w:r w:rsidR="00696940">
        <w:rPr>
          <w:rFonts w:ascii="Times New Roman" w:hAnsi="Times New Roman"/>
          <w:sz w:val="26"/>
          <w:szCs w:val="26"/>
        </w:rPr>
        <w:t>.</w:t>
      </w:r>
    </w:p>
    <w:p w14:paraId="3853E364" w14:textId="65FFC040" w:rsidR="000B3086" w:rsidRPr="000B3669" w:rsidRDefault="000B3086" w:rsidP="000B3669">
      <w:pPr>
        <w:spacing w:line="360" w:lineRule="auto"/>
        <w:jc w:val="left"/>
        <w:rPr>
          <w:rFonts w:ascii="Times New Roman" w:eastAsia="SimSun" w:hAnsi="Times New Roman"/>
          <w:b/>
          <w:bCs/>
          <w:caps/>
          <w:spacing w:val="4"/>
          <w:sz w:val="26"/>
          <w:szCs w:val="26"/>
        </w:rPr>
      </w:pPr>
      <w:r>
        <w:rPr>
          <w:rFonts w:ascii="Times New Roman" w:hAnsi="Times New Roman"/>
          <w:sz w:val="26"/>
          <w:szCs w:val="26"/>
        </w:rPr>
        <w:br w:type="page"/>
      </w:r>
    </w:p>
    <w:p w14:paraId="054741EF" w14:textId="44B3FE56" w:rsidR="007817E2" w:rsidRDefault="00F450F3" w:rsidP="0024219D">
      <w:pPr>
        <w:pStyle w:val="Heading1"/>
        <w:numPr>
          <w:ilvl w:val="0"/>
          <w:numId w:val="2"/>
        </w:numPr>
        <w:spacing w:line="360" w:lineRule="auto"/>
        <w:rPr>
          <w:rFonts w:ascii="Times New Roman" w:hAnsi="Times New Roman"/>
        </w:rPr>
      </w:pPr>
      <w:bookmarkStart w:id="4769" w:name="_Toc1743480"/>
      <w:bookmarkStart w:id="4770" w:name="_Toc3204395"/>
      <w:r w:rsidRPr="00BD4860">
        <w:rPr>
          <w:rFonts w:ascii="Times New Roman" w:hAnsi="Times New Roman"/>
        </w:rPr>
        <w:lastRenderedPageBreak/>
        <w:t xml:space="preserve">CHƯƠNG </w:t>
      </w:r>
      <w:r w:rsidR="000B3086" w:rsidRPr="00BD4860">
        <w:rPr>
          <w:rFonts w:ascii="Times New Roman" w:hAnsi="Times New Roman"/>
        </w:rPr>
        <w:t>1</w:t>
      </w:r>
      <w:r w:rsidRPr="00BD4860">
        <w:rPr>
          <w:rFonts w:ascii="Times New Roman" w:hAnsi="Times New Roman"/>
        </w:rPr>
        <w:t xml:space="preserve">: </w:t>
      </w:r>
      <w:r w:rsidR="000B3086" w:rsidRPr="00BD4860">
        <w:rPr>
          <w:rFonts w:ascii="Times New Roman" w:hAnsi="Times New Roman"/>
        </w:rPr>
        <w:t>TỔNG QUAN</w:t>
      </w:r>
      <w:bookmarkEnd w:id="4769"/>
      <w:bookmarkEnd w:id="4770"/>
    </w:p>
    <w:p w14:paraId="5A1A501A" w14:textId="35D35942" w:rsidR="00567E0C" w:rsidRPr="00567E0C" w:rsidRDefault="00567E0C" w:rsidP="00567E0C">
      <w:r w:rsidRPr="007D44A6">
        <w:rPr>
          <w:rFonts w:ascii="Times New Roman" w:hAnsi="Times New Roman"/>
          <w:i/>
          <w:sz w:val="26"/>
          <w:szCs w:val="26"/>
        </w:rPr>
        <w:t xml:space="preserve">Trong chương này, </w:t>
      </w:r>
      <w:r>
        <w:rPr>
          <w:rFonts w:ascii="Times New Roman" w:hAnsi="Times New Roman"/>
          <w:i/>
          <w:sz w:val="26"/>
          <w:szCs w:val="26"/>
        </w:rPr>
        <w:t xml:space="preserve">em sẽ </w:t>
      </w:r>
      <w:r w:rsidR="00773DE5">
        <w:rPr>
          <w:rFonts w:ascii="Times New Roman" w:hAnsi="Times New Roman"/>
          <w:i/>
          <w:sz w:val="26"/>
          <w:szCs w:val="26"/>
        </w:rPr>
        <w:t>giới thiệu về lí do thực hiện đề tài và mục tiêu của đề tài.</w:t>
      </w:r>
    </w:p>
    <w:p w14:paraId="19B90FB2" w14:textId="5EA32CBD" w:rsidR="00F450F3" w:rsidRPr="00DC36F7" w:rsidRDefault="00F450F3" w:rsidP="0024219D">
      <w:pPr>
        <w:pStyle w:val="ListParagraph"/>
        <w:numPr>
          <w:ilvl w:val="1"/>
          <w:numId w:val="2"/>
        </w:numPr>
        <w:spacing w:line="360" w:lineRule="auto"/>
        <w:jc w:val="left"/>
        <w:outlineLvl w:val="1"/>
        <w:rPr>
          <w:rFonts w:ascii="Times New Roman" w:hAnsi="Times New Roman"/>
          <w:b/>
          <w:sz w:val="26"/>
          <w:szCs w:val="26"/>
        </w:rPr>
      </w:pPr>
      <w:bookmarkStart w:id="4771" w:name="_Toc1743481"/>
      <w:bookmarkStart w:id="4772" w:name="_Toc3204396"/>
      <w:r w:rsidRPr="00DC36F7">
        <w:rPr>
          <w:rFonts w:ascii="Times New Roman" w:hAnsi="Times New Roman"/>
          <w:b/>
          <w:sz w:val="26"/>
          <w:szCs w:val="26"/>
        </w:rPr>
        <w:t>Giới thiệu đề tài</w:t>
      </w:r>
      <w:bookmarkEnd w:id="4771"/>
      <w:bookmarkEnd w:id="4772"/>
    </w:p>
    <w:p w14:paraId="6B9BD709" w14:textId="24FF24BE" w:rsidR="00F450F3" w:rsidRPr="00DC36F7" w:rsidRDefault="00F450F3" w:rsidP="0024219D">
      <w:pPr>
        <w:pStyle w:val="ListParagraph"/>
        <w:numPr>
          <w:ilvl w:val="2"/>
          <w:numId w:val="2"/>
        </w:numPr>
        <w:spacing w:line="360" w:lineRule="auto"/>
        <w:jc w:val="left"/>
        <w:outlineLvl w:val="2"/>
        <w:rPr>
          <w:rFonts w:ascii="Times New Roman" w:hAnsi="Times New Roman"/>
          <w:b/>
          <w:sz w:val="26"/>
          <w:szCs w:val="26"/>
        </w:rPr>
      </w:pPr>
      <w:bookmarkStart w:id="4773" w:name="_Toc1743482"/>
      <w:bookmarkStart w:id="4774" w:name="_Toc3204397"/>
      <w:r w:rsidRPr="00DC36F7">
        <w:rPr>
          <w:rFonts w:ascii="Times New Roman" w:hAnsi="Times New Roman"/>
          <w:b/>
          <w:sz w:val="26"/>
          <w:szCs w:val="26"/>
        </w:rPr>
        <w:t>Lí do thực hiện đề tài</w:t>
      </w:r>
      <w:bookmarkEnd w:id="4773"/>
      <w:bookmarkEnd w:id="4774"/>
    </w:p>
    <w:p w14:paraId="0D507D96" w14:textId="3320D0B5" w:rsidR="00010732" w:rsidRDefault="009D1B8E" w:rsidP="00D83F5E">
      <w:pPr>
        <w:spacing w:line="360" w:lineRule="auto"/>
        <w:ind w:firstLine="720"/>
        <w:rPr>
          <w:rFonts w:ascii="Times New Roman" w:hAnsi="Times New Roman"/>
          <w:sz w:val="26"/>
          <w:szCs w:val="26"/>
        </w:rPr>
      </w:pPr>
      <w:r w:rsidRPr="007238CC">
        <w:rPr>
          <w:rFonts w:ascii="Times New Roman" w:hAnsi="Times New Roman"/>
          <w:sz w:val="26"/>
          <w:szCs w:val="26"/>
        </w:rPr>
        <w:t>Trong thời đại công nghệ phát triển nhanh chóng như hiện nay, tin học hóa là nhu cầu tất yếu của mỗi doanh nghiệp.</w:t>
      </w:r>
      <w:r w:rsidR="008408CA">
        <w:rPr>
          <w:rFonts w:ascii="Times New Roman" w:hAnsi="Times New Roman"/>
          <w:sz w:val="26"/>
          <w:szCs w:val="26"/>
        </w:rPr>
        <w:t xml:space="preserve"> Nhu cầu xây dựng hệ thống quản lý quy trình nghiệp vụ của doanh nghiệp là điều tất yếu trong thị trường hiện nay. Nhưng để doanh nghiệp xây dựng môt hệ thống quản lý quy trình nghiệp vụ của thông thường có 2 cách : một là </w:t>
      </w:r>
      <w:r w:rsidR="006372D0">
        <w:rPr>
          <w:rFonts w:ascii="Times New Roman" w:hAnsi="Times New Roman"/>
          <w:sz w:val="26"/>
          <w:szCs w:val="26"/>
        </w:rPr>
        <w:t>nhờ</w:t>
      </w:r>
      <w:r w:rsidR="008408CA">
        <w:rPr>
          <w:rFonts w:ascii="Times New Roman" w:hAnsi="Times New Roman"/>
          <w:sz w:val="26"/>
          <w:szCs w:val="26"/>
        </w:rPr>
        <w:t xml:space="preserve"> từ công ty khác</w:t>
      </w:r>
      <w:r w:rsidR="006372D0">
        <w:rPr>
          <w:rFonts w:ascii="Times New Roman" w:hAnsi="Times New Roman"/>
          <w:sz w:val="26"/>
          <w:szCs w:val="26"/>
        </w:rPr>
        <w:t xml:space="preserve"> tạo ra và phát triển</w:t>
      </w:r>
      <w:r w:rsidR="008408CA">
        <w:rPr>
          <w:rFonts w:ascii="Times New Roman" w:hAnsi="Times New Roman"/>
          <w:sz w:val="26"/>
          <w:szCs w:val="26"/>
        </w:rPr>
        <w:t>, hai là tự xây dựng đội ngũ IT để phục vụ cho chuyện này.</w:t>
      </w:r>
      <w:r w:rsidR="006372D0">
        <w:rPr>
          <w:rFonts w:ascii="Times New Roman" w:hAnsi="Times New Roman"/>
          <w:sz w:val="26"/>
          <w:szCs w:val="26"/>
        </w:rPr>
        <w:t xml:space="preserve"> Dù là cách nào, để phát triển hệ thống quản lý quy trình nghiệp vụ cũng thông qua một quy trình phát triển phần mề</w:t>
      </w:r>
      <w:del w:id="4775" w:author="Chanh Duc Ngo" w:date="2019-03-10T16:02:00Z">
        <w:r w:rsidR="006372D0" w:rsidDel="003D0EE1">
          <w:rPr>
            <w:rFonts w:ascii="Times New Roman" w:hAnsi="Times New Roman"/>
            <w:sz w:val="26"/>
            <w:szCs w:val="26"/>
          </w:rPr>
          <w:delText>n</w:delText>
        </w:r>
      </w:del>
      <w:ins w:id="4776" w:author="Chanh Duc Ngo" w:date="2019-03-10T16:02:00Z">
        <w:r w:rsidR="003D0EE1">
          <w:rPr>
            <w:rFonts w:ascii="Times New Roman" w:hAnsi="Times New Roman"/>
            <w:sz w:val="26"/>
            <w:szCs w:val="26"/>
          </w:rPr>
          <w:t>m</w:t>
        </w:r>
      </w:ins>
      <w:r w:rsidR="006372D0">
        <w:rPr>
          <w:rFonts w:ascii="Times New Roman" w:hAnsi="Times New Roman"/>
          <w:sz w:val="26"/>
          <w:szCs w:val="26"/>
        </w:rPr>
        <w:t xml:space="preserve"> nào đó.</w:t>
      </w:r>
    </w:p>
    <w:p w14:paraId="00386A9C" w14:textId="0CBDF24B" w:rsidR="009D1B8E" w:rsidRPr="007238CC" w:rsidRDefault="006372D0" w:rsidP="00D83F5E">
      <w:pPr>
        <w:spacing w:line="360" w:lineRule="auto"/>
        <w:ind w:firstLine="720"/>
        <w:rPr>
          <w:rFonts w:ascii="Times New Roman" w:hAnsi="Times New Roman"/>
          <w:sz w:val="26"/>
          <w:szCs w:val="26"/>
        </w:rPr>
      </w:pPr>
      <w:r>
        <w:rPr>
          <w:rFonts w:ascii="Times New Roman" w:hAnsi="Times New Roman"/>
          <w:sz w:val="26"/>
          <w:szCs w:val="26"/>
        </w:rPr>
        <w:t>Quy trình</w:t>
      </w:r>
      <w:r w:rsidR="006B5F87">
        <w:rPr>
          <w:rFonts w:ascii="Times New Roman" w:hAnsi="Times New Roman"/>
          <w:sz w:val="26"/>
          <w:szCs w:val="26"/>
        </w:rPr>
        <w:t xml:space="preserve"> phát triển phần mề</w:t>
      </w:r>
      <w:del w:id="4777" w:author="Chanh Duc Ngo" w:date="2019-03-10T16:02:00Z">
        <w:r w:rsidR="006B5F87" w:rsidDel="003D0EE1">
          <w:rPr>
            <w:rFonts w:ascii="Times New Roman" w:hAnsi="Times New Roman"/>
            <w:sz w:val="26"/>
            <w:szCs w:val="26"/>
          </w:rPr>
          <w:delText>n</w:delText>
        </w:r>
      </w:del>
      <w:ins w:id="4778" w:author="Chanh Duc Ngo" w:date="2019-03-10T16:02:00Z">
        <w:r w:rsidR="003D0EE1">
          <w:rPr>
            <w:rFonts w:ascii="Times New Roman" w:hAnsi="Times New Roman"/>
            <w:sz w:val="26"/>
            <w:szCs w:val="26"/>
          </w:rPr>
          <w:t>m</w:t>
        </w:r>
      </w:ins>
      <w:r w:rsidR="006B5F87">
        <w:rPr>
          <w:rFonts w:ascii="Times New Roman" w:hAnsi="Times New Roman"/>
          <w:sz w:val="26"/>
          <w:szCs w:val="26"/>
        </w:rPr>
        <w:t xml:space="preserve"> thông thường phải thông qua nhiều pha. Thông thường là 5 pha : phân tích yêu cầu, thiết kế, </w:t>
      </w:r>
      <w:del w:id="4779" w:author="Chanh Duc Ngo" w:date="2019-03-10T16:02:00Z">
        <w:r w:rsidR="006B5F87" w:rsidDel="003D0EE1">
          <w:rPr>
            <w:rFonts w:ascii="Times New Roman" w:hAnsi="Times New Roman"/>
            <w:sz w:val="26"/>
            <w:szCs w:val="26"/>
          </w:rPr>
          <w:delText>thực thi</w:delText>
        </w:r>
      </w:del>
      <w:ins w:id="4780" w:author="Chanh Duc Ngo" w:date="2019-03-10T16:02:00Z">
        <w:r w:rsidR="003D0EE1">
          <w:rPr>
            <w:rFonts w:ascii="Times New Roman" w:hAnsi="Times New Roman"/>
            <w:sz w:val="26"/>
            <w:szCs w:val="26"/>
          </w:rPr>
          <w:t>cài đặt</w:t>
        </w:r>
      </w:ins>
      <w:r w:rsidR="006B5F87">
        <w:rPr>
          <w:rFonts w:ascii="Times New Roman" w:hAnsi="Times New Roman"/>
          <w:sz w:val="26"/>
          <w:szCs w:val="26"/>
        </w:rPr>
        <w:t xml:space="preserve"> , kiểm thử, </w:t>
      </w:r>
      <w:del w:id="4781" w:author="Chanh Duc Ngo" w:date="2019-03-10T16:02:00Z">
        <w:r w:rsidR="006B5F87" w:rsidDel="003D0EE1">
          <w:rPr>
            <w:rFonts w:ascii="Times New Roman" w:hAnsi="Times New Roman"/>
            <w:sz w:val="26"/>
            <w:szCs w:val="26"/>
          </w:rPr>
          <w:delText>phát triển</w:delText>
        </w:r>
      </w:del>
      <w:ins w:id="4782" w:author="Chanh Duc Ngo" w:date="2019-03-10T16:02:00Z">
        <w:r w:rsidR="003D0EE1">
          <w:rPr>
            <w:rFonts w:ascii="Times New Roman" w:hAnsi="Times New Roman"/>
            <w:sz w:val="26"/>
            <w:szCs w:val="26"/>
          </w:rPr>
          <w:t>triển khai</w:t>
        </w:r>
      </w:ins>
      <w:r w:rsidR="006B5F87">
        <w:rPr>
          <w:rFonts w:ascii="Times New Roman" w:hAnsi="Times New Roman"/>
          <w:sz w:val="26"/>
          <w:szCs w:val="26"/>
        </w:rPr>
        <w:t xml:space="preserve">. Trong đó pha </w:t>
      </w:r>
      <w:del w:id="4783" w:author="Chanh Duc Ngo" w:date="2019-03-10T16:04:00Z">
        <w:r w:rsidR="006B5F87" w:rsidDel="003D0EE1">
          <w:rPr>
            <w:rFonts w:ascii="Times New Roman" w:hAnsi="Times New Roman"/>
            <w:sz w:val="26"/>
            <w:szCs w:val="26"/>
          </w:rPr>
          <w:delText>thực thi</w:delText>
        </w:r>
      </w:del>
      <w:ins w:id="4784" w:author="Chanh Duc Ngo" w:date="2019-03-10T16:04:00Z">
        <w:r w:rsidR="003D0EE1">
          <w:rPr>
            <w:rFonts w:ascii="Times New Roman" w:hAnsi="Times New Roman"/>
            <w:sz w:val="26"/>
            <w:szCs w:val="26"/>
          </w:rPr>
          <w:t>cài đặt</w:t>
        </w:r>
      </w:ins>
      <w:r w:rsidR="006B5F87">
        <w:rPr>
          <w:rFonts w:ascii="Times New Roman" w:hAnsi="Times New Roman"/>
          <w:sz w:val="26"/>
          <w:szCs w:val="26"/>
        </w:rPr>
        <w:t xml:space="preserve"> là pha tốn thời gian và chi phí nhất</w:t>
      </w:r>
      <w:r w:rsidR="00A43F85">
        <w:rPr>
          <w:rFonts w:ascii="Times New Roman" w:hAnsi="Times New Roman"/>
          <w:sz w:val="26"/>
          <w:szCs w:val="26"/>
        </w:rPr>
        <w:t xml:space="preserve">, và đòi hỏi nhân lực phải có trình độ </w:t>
      </w:r>
      <w:r w:rsidR="00B261E9">
        <w:rPr>
          <w:rFonts w:ascii="Times New Roman" w:hAnsi="Times New Roman"/>
          <w:sz w:val="26"/>
          <w:szCs w:val="26"/>
        </w:rPr>
        <w:t>lập trình</w:t>
      </w:r>
      <w:r>
        <w:rPr>
          <w:rFonts w:ascii="Times New Roman" w:hAnsi="Times New Roman"/>
          <w:sz w:val="26"/>
          <w:szCs w:val="26"/>
        </w:rPr>
        <w:t>.</w:t>
      </w:r>
      <w:r w:rsidR="006B5F87">
        <w:rPr>
          <w:rFonts w:ascii="Times New Roman" w:hAnsi="Times New Roman"/>
          <w:sz w:val="26"/>
          <w:szCs w:val="26"/>
        </w:rPr>
        <w:t xml:space="preserve"> V</w:t>
      </w:r>
      <w:r w:rsidR="009D1B8E" w:rsidRPr="007238CC">
        <w:rPr>
          <w:rFonts w:ascii="Times New Roman" w:hAnsi="Times New Roman"/>
          <w:sz w:val="26"/>
          <w:szCs w:val="26"/>
        </w:rPr>
        <w:t>iệc tiết kiệm chi phí, thời gian và nhân lực để phát triển hệ thống quản lý cho riêng mình là một bài toán nan giải của từng doanh nghiệp</w:t>
      </w:r>
      <w:r w:rsidR="00A43F85">
        <w:rPr>
          <w:rFonts w:ascii="Times New Roman" w:hAnsi="Times New Roman"/>
          <w:sz w:val="26"/>
          <w:szCs w:val="26"/>
        </w:rPr>
        <w:t>. Để giải quyết những vấn đề trên cần có</w:t>
      </w:r>
      <w:r w:rsidR="009D1B8E" w:rsidRPr="007238CC">
        <w:rPr>
          <w:rFonts w:ascii="Times New Roman" w:hAnsi="Times New Roman"/>
          <w:sz w:val="26"/>
          <w:szCs w:val="26"/>
        </w:rPr>
        <w:t xml:space="preserve"> công cụ hỗ trợ cần phải được xây dựng trực quan, thân thiện, dễ sử dụng và tối ưu hóa mức độ tự động.</w:t>
      </w:r>
    </w:p>
    <w:p w14:paraId="0F5E8597" w14:textId="57F49B63" w:rsidR="00F450F3" w:rsidRPr="00DC36F7" w:rsidRDefault="00F450F3" w:rsidP="0024219D">
      <w:pPr>
        <w:pStyle w:val="ListParagraph"/>
        <w:numPr>
          <w:ilvl w:val="2"/>
          <w:numId w:val="2"/>
        </w:numPr>
        <w:spacing w:line="360" w:lineRule="auto"/>
        <w:outlineLvl w:val="2"/>
        <w:rPr>
          <w:rFonts w:ascii="Times New Roman" w:hAnsi="Times New Roman"/>
          <w:b/>
          <w:sz w:val="26"/>
          <w:szCs w:val="26"/>
        </w:rPr>
      </w:pPr>
      <w:bookmarkStart w:id="4785" w:name="_Toc1743483"/>
      <w:bookmarkStart w:id="4786" w:name="_Toc3204398"/>
      <w:r w:rsidRPr="00DC36F7">
        <w:rPr>
          <w:rFonts w:ascii="Times New Roman" w:hAnsi="Times New Roman"/>
          <w:b/>
          <w:sz w:val="26"/>
          <w:szCs w:val="26"/>
        </w:rPr>
        <w:t>Mục tiêu của đề tài</w:t>
      </w:r>
      <w:bookmarkEnd w:id="4785"/>
      <w:bookmarkEnd w:id="4786"/>
    </w:p>
    <w:p w14:paraId="35F09112" w14:textId="0BD46269" w:rsidR="00773DE5" w:rsidDel="001B1800" w:rsidRDefault="00F845CE" w:rsidP="00D83F5E">
      <w:pPr>
        <w:spacing w:line="360" w:lineRule="auto"/>
        <w:ind w:firstLine="720"/>
        <w:rPr>
          <w:del w:id="4787" w:author="Thảo Nguyễn Kim" w:date="2019-03-11T02:54:00Z"/>
          <w:rFonts w:ascii="Times New Roman" w:hAnsi="Times New Roman"/>
          <w:sz w:val="26"/>
          <w:szCs w:val="26"/>
        </w:rPr>
      </w:pPr>
      <w:r>
        <w:rPr>
          <w:rFonts w:ascii="Times New Roman" w:hAnsi="Times New Roman"/>
          <w:sz w:val="26"/>
          <w:szCs w:val="26"/>
        </w:rPr>
        <w:t>Trong đ</w:t>
      </w:r>
      <w:r w:rsidR="00DC36F7" w:rsidRPr="003854A4">
        <w:rPr>
          <w:rFonts w:ascii="Times New Roman" w:hAnsi="Times New Roman"/>
          <w:sz w:val="26"/>
          <w:szCs w:val="26"/>
        </w:rPr>
        <w:t>ề tài lần này</w:t>
      </w:r>
      <w:r>
        <w:rPr>
          <w:rFonts w:ascii="Times New Roman" w:hAnsi="Times New Roman"/>
          <w:sz w:val="26"/>
          <w:szCs w:val="26"/>
        </w:rPr>
        <w:t>,</w:t>
      </w:r>
      <w:r w:rsidR="00DC36F7" w:rsidRPr="003854A4">
        <w:rPr>
          <w:rFonts w:ascii="Times New Roman" w:hAnsi="Times New Roman"/>
          <w:sz w:val="26"/>
          <w:szCs w:val="26"/>
        </w:rPr>
        <w:t xml:space="preserve"> em hướng tới đến </w:t>
      </w:r>
      <w:ins w:id="4788" w:author="Chanh Duc Ngo" w:date="2019-03-10T16:06:00Z">
        <w:r w:rsidR="003D0EE1">
          <w:rPr>
            <w:rFonts w:ascii="Times New Roman" w:hAnsi="Times New Roman"/>
            <w:sz w:val="26"/>
            <w:szCs w:val="26"/>
          </w:rPr>
          <w:t xml:space="preserve">đề xuất xây dựng thử nghiệm </w:t>
        </w:r>
        <w:r w:rsidR="003D0EE1" w:rsidRPr="003869F9">
          <w:rPr>
            <w:rFonts w:ascii="Times New Roman" w:hAnsi="Times New Roman"/>
            <w:color w:val="000000"/>
            <w:sz w:val="26"/>
            <w:szCs w:val="26"/>
          </w:rPr>
          <w:t>hệ thống quản lý và thực thi dịch vụ của ứng dụng quản lý dựa trên các mô hình nghiệp vụ quản lý</w:t>
        </w:r>
        <w:r w:rsidR="003D0EE1" w:rsidRPr="003854A4" w:rsidDel="003D0EE1">
          <w:rPr>
            <w:rFonts w:ascii="Times New Roman" w:hAnsi="Times New Roman"/>
            <w:sz w:val="26"/>
            <w:szCs w:val="26"/>
          </w:rPr>
          <w:t xml:space="preserve"> </w:t>
        </w:r>
      </w:ins>
      <w:ins w:id="4789" w:author="Chanh Duc Ngo" w:date="2019-03-10T16:07:00Z">
        <w:r w:rsidR="003D0EE1">
          <w:rPr>
            <w:rFonts w:ascii="Times New Roman" w:hAnsi="Times New Roman"/>
            <w:sz w:val="26"/>
            <w:szCs w:val="26"/>
          </w:rPr>
          <w:t xml:space="preserve">dựa trên hướng tiếp cận tự động hoá các mô hình quy trình nghiệp vụ BPMN trên cơ </w:t>
        </w:r>
      </w:ins>
      <w:ins w:id="4790" w:author="Chanh Duc Ngo" w:date="2019-03-10T16:08:00Z">
        <w:r w:rsidR="003D0EE1">
          <w:rPr>
            <w:rFonts w:ascii="Times New Roman" w:hAnsi="Times New Roman"/>
            <w:sz w:val="26"/>
            <w:szCs w:val="26"/>
          </w:rPr>
          <w:t xml:space="preserve">sở việc tìm hiểu và ứng dụng các </w:t>
        </w:r>
        <w:r w:rsidR="000D1E44">
          <w:rPr>
            <w:rFonts w:ascii="Times New Roman" w:hAnsi="Times New Roman"/>
            <w:sz w:val="26"/>
            <w:szCs w:val="26"/>
          </w:rPr>
          <w:t>nền tảng thực thi quy trình nghiệp vụ sẵn có.</w:t>
        </w:r>
      </w:ins>
      <w:del w:id="4791" w:author="Chanh Duc Ngo" w:date="2019-03-10T16:06:00Z">
        <w:r w:rsidR="00DC36F7" w:rsidRPr="003854A4" w:rsidDel="003D0EE1">
          <w:rPr>
            <w:rFonts w:ascii="Times New Roman" w:hAnsi="Times New Roman"/>
            <w:sz w:val="26"/>
            <w:szCs w:val="26"/>
          </w:rPr>
          <w:delText xml:space="preserve">việc cải tiến một trong các công cụ hỗ trợ thiết kế, cài đặt và triển khai BPMN phổ biến hiện nay, đó chính là Camunda. Kế thừa </w:delText>
        </w:r>
        <w:r w:rsidR="008B5F99" w:rsidDel="003D0EE1">
          <w:rPr>
            <w:rFonts w:ascii="Times New Roman" w:hAnsi="Times New Roman"/>
            <w:sz w:val="26"/>
            <w:szCs w:val="26"/>
          </w:rPr>
          <w:delText xml:space="preserve">hệ thống </w:delText>
        </w:r>
        <w:r w:rsidR="003153D2" w:rsidDel="003D0EE1">
          <w:rPr>
            <w:rFonts w:ascii="Times New Roman" w:hAnsi="Times New Roman"/>
            <w:sz w:val="26"/>
            <w:szCs w:val="26"/>
          </w:rPr>
          <w:delText>Camunda-Database</w:delText>
        </w:r>
        <w:r w:rsidR="008B5F99" w:rsidDel="003D0EE1">
          <w:rPr>
            <w:rFonts w:ascii="Times New Roman" w:hAnsi="Times New Roman"/>
            <w:sz w:val="26"/>
            <w:szCs w:val="26"/>
          </w:rPr>
          <w:delText xml:space="preserve"> </w:delText>
        </w:r>
        <w:r w:rsidR="000B3669" w:rsidDel="003D0EE1">
          <w:rPr>
            <w:rFonts w:ascii="Times New Roman" w:hAnsi="Times New Roman"/>
            <w:sz w:val="26"/>
            <w:szCs w:val="26"/>
          </w:rPr>
          <w:delText xml:space="preserve">[1] </w:delText>
        </w:r>
        <w:bookmarkStart w:id="4792" w:name="_Toc1743484"/>
        <w:r w:rsidR="000B3669" w:rsidDel="003D0EE1">
          <w:rPr>
            <w:rFonts w:ascii="Times New Roman" w:hAnsi="Times New Roman"/>
            <w:sz w:val="26"/>
            <w:szCs w:val="26"/>
          </w:rPr>
          <w:delText xml:space="preserve"> để tích hợp vào hệ thống CMS hiện có để thực thi các quy trình nghiệp vụ theo hướng người dùng.</w:delText>
        </w:r>
      </w:del>
    </w:p>
    <w:p w14:paraId="01B5F50C" w14:textId="1DBB6041" w:rsidR="00860448" w:rsidRPr="00404A9E" w:rsidDel="00C23FBE" w:rsidRDefault="00773DE5" w:rsidP="00773DE5">
      <w:pPr>
        <w:spacing w:line="259" w:lineRule="auto"/>
        <w:jc w:val="left"/>
        <w:rPr>
          <w:del w:id="4793" w:author="Thảo Nguyễn Kim" w:date="2019-03-11T02:03:00Z"/>
          <w:rFonts w:ascii="Times New Roman" w:hAnsi="Times New Roman"/>
          <w:sz w:val="26"/>
          <w:szCs w:val="26"/>
        </w:rPr>
      </w:pPr>
      <w:del w:id="4794" w:author="Thảo Nguyễn Kim" w:date="2019-03-11T02:03:00Z">
        <w:r w:rsidDel="00C23FBE">
          <w:rPr>
            <w:rFonts w:ascii="Times New Roman" w:hAnsi="Times New Roman"/>
            <w:sz w:val="26"/>
            <w:szCs w:val="26"/>
          </w:rPr>
          <w:br w:type="page"/>
        </w:r>
      </w:del>
    </w:p>
    <w:p w14:paraId="05A18C10" w14:textId="43A6BF04" w:rsidR="00C23FBE" w:rsidRDefault="00C23FBE">
      <w:pPr>
        <w:spacing w:line="360" w:lineRule="auto"/>
        <w:ind w:firstLine="720"/>
        <w:rPr>
          <w:ins w:id="4795" w:author="Thảo Nguyễn Kim" w:date="2019-03-11T02:03:00Z"/>
          <w:rFonts w:ascii="Times New Roman" w:hAnsi="Times New Roman"/>
          <w:b/>
          <w:sz w:val="28"/>
          <w:szCs w:val="28"/>
        </w:rPr>
        <w:pPrChange w:id="4796" w:author="Thảo Nguyễn Kim" w:date="2019-03-11T02:54:00Z">
          <w:pPr>
            <w:spacing w:line="259" w:lineRule="auto"/>
            <w:jc w:val="left"/>
          </w:pPr>
        </w:pPrChange>
      </w:pPr>
    </w:p>
    <w:p w14:paraId="3AEBCCC1" w14:textId="72F021B6" w:rsidR="00F450F3" w:rsidRDefault="00F450F3" w:rsidP="0024219D">
      <w:pPr>
        <w:pStyle w:val="ListParagraph"/>
        <w:numPr>
          <w:ilvl w:val="0"/>
          <w:numId w:val="2"/>
        </w:numPr>
        <w:spacing w:line="360" w:lineRule="auto"/>
        <w:outlineLvl w:val="0"/>
        <w:rPr>
          <w:rFonts w:ascii="Times New Roman" w:hAnsi="Times New Roman"/>
          <w:b/>
          <w:sz w:val="28"/>
          <w:szCs w:val="28"/>
        </w:rPr>
      </w:pPr>
      <w:bookmarkStart w:id="4797" w:name="_Toc3204399"/>
      <w:r w:rsidRPr="00D2272C">
        <w:rPr>
          <w:rFonts w:ascii="Times New Roman" w:hAnsi="Times New Roman"/>
          <w:b/>
          <w:sz w:val="28"/>
          <w:szCs w:val="28"/>
        </w:rPr>
        <w:lastRenderedPageBreak/>
        <w:t xml:space="preserve">CHƯƠNG 2: PHÁT TRIỂN NHANH </w:t>
      </w:r>
      <w:r w:rsidR="0029709F">
        <w:rPr>
          <w:rFonts w:ascii="Times New Roman" w:hAnsi="Times New Roman"/>
          <w:b/>
          <w:sz w:val="28"/>
          <w:szCs w:val="28"/>
        </w:rPr>
        <w:t>HỆ THỐNG</w:t>
      </w:r>
      <w:r w:rsidRPr="00D2272C">
        <w:rPr>
          <w:rFonts w:ascii="Times New Roman" w:hAnsi="Times New Roman"/>
          <w:b/>
          <w:sz w:val="28"/>
          <w:szCs w:val="28"/>
        </w:rPr>
        <w:t xml:space="preserve"> QUẢN LÝ</w:t>
      </w:r>
      <w:r w:rsidR="00B45CAA">
        <w:rPr>
          <w:rFonts w:ascii="Times New Roman" w:hAnsi="Times New Roman"/>
          <w:b/>
          <w:sz w:val="28"/>
          <w:szCs w:val="28"/>
        </w:rPr>
        <w:t xml:space="preserve"> DỰA TRÊN</w:t>
      </w:r>
      <w:r w:rsidRPr="00D2272C">
        <w:rPr>
          <w:rFonts w:ascii="Times New Roman" w:hAnsi="Times New Roman"/>
          <w:b/>
          <w:sz w:val="28"/>
          <w:szCs w:val="28"/>
        </w:rPr>
        <w:t xml:space="preserve"> QUY TRÌNH NGHIỆP VỤ</w:t>
      </w:r>
      <w:bookmarkEnd w:id="4792"/>
      <w:bookmarkEnd w:id="4797"/>
    </w:p>
    <w:p w14:paraId="21BE3C30" w14:textId="0EFFADC6" w:rsidR="00773DE5" w:rsidRPr="00773DE5" w:rsidRDefault="00773DE5" w:rsidP="00773DE5">
      <w:pPr>
        <w:spacing w:line="360" w:lineRule="auto"/>
        <w:rPr>
          <w:rFonts w:ascii="Times New Roman" w:hAnsi="Times New Roman"/>
          <w:b/>
          <w:sz w:val="28"/>
          <w:szCs w:val="28"/>
        </w:rPr>
      </w:pPr>
      <w:r w:rsidRPr="007D44A6">
        <w:rPr>
          <w:rFonts w:ascii="Times New Roman" w:hAnsi="Times New Roman"/>
          <w:i/>
          <w:sz w:val="26"/>
          <w:szCs w:val="26"/>
        </w:rPr>
        <w:t xml:space="preserve">Trong chương này, em sẽ </w:t>
      </w:r>
      <w:r>
        <w:rPr>
          <w:rFonts w:ascii="Times New Roman" w:hAnsi="Times New Roman"/>
          <w:i/>
          <w:sz w:val="26"/>
          <w:szCs w:val="26"/>
        </w:rPr>
        <w:t>nêu lên thực trạng hiện nay của quá trình phát triển nhanh hệ thống quản lý, đồng thời cũng so sánh ưu nhược những phần mền hiện có, từ đó chọn ra hệ thống để tiếp tục phát triển.</w:t>
      </w:r>
    </w:p>
    <w:p w14:paraId="031AC9AE" w14:textId="77777777" w:rsidR="00F450F3" w:rsidRDefault="00B45CAA" w:rsidP="0024219D">
      <w:pPr>
        <w:pStyle w:val="ListParagraph"/>
        <w:numPr>
          <w:ilvl w:val="1"/>
          <w:numId w:val="2"/>
        </w:numPr>
        <w:spacing w:line="360" w:lineRule="auto"/>
        <w:outlineLvl w:val="1"/>
        <w:rPr>
          <w:rFonts w:ascii="Times New Roman" w:hAnsi="Times New Roman"/>
          <w:b/>
          <w:sz w:val="26"/>
          <w:szCs w:val="26"/>
        </w:rPr>
      </w:pPr>
      <w:bookmarkStart w:id="4798" w:name="_Toc3204400"/>
      <w:commentRangeStart w:id="4799"/>
      <w:commentRangeStart w:id="4800"/>
      <w:r>
        <w:rPr>
          <w:rFonts w:ascii="Times New Roman" w:hAnsi="Times New Roman"/>
          <w:b/>
          <w:sz w:val="26"/>
          <w:szCs w:val="26"/>
        </w:rPr>
        <w:t>Thực trạng</w:t>
      </w:r>
      <w:commentRangeEnd w:id="4799"/>
      <w:r w:rsidR="000D1E44">
        <w:rPr>
          <w:rStyle w:val="CommentReference"/>
        </w:rPr>
        <w:commentReference w:id="4799"/>
      </w:r>
      <w:bookmarkEnd w:id="4798"/>
      <w:commentRangeEnd w:id="4800"/>
      <w:r w:rsidR="001A6F75">
        <w:rPr>
          <w:rStyle w:val="CommentReference"/>
        </w:rPr>
        <w:commentReference w:id="4800"/>
      </w:r>
    </w:p>
    <w:p w14:paraId="07E41DB3" w14:textId="2B1929BD" w:rsidR="00906A31" w:rsidRPr="00906A31" w:rsidRDefault="00906A31">
      <w:pPr>
        <w:spacing w:line="360" w:lineRule="auto"/>
        <w:ind w:firstLine="720"/>
        <w:rPr>
          <w:ins w:id="4803" w:author="Thảo Nguyễn Kim" w:date="2019-03-11T01:43:00Z"/>
          <w:rFonts w:ascii="Times New Roman" w:hAnsi="Times New Roman"/>
          <w:sz w:val="26"/>
          <w:szCs w:val="26"/>
          <w:rPrChange w:id="4804" w:author="Thảo Nguyễn Kim" w:date="2019-03-11T01:43:00Z">
            <w:rPr>
              <w:ins w:id="4805" w:author="Thảo Nguyễn Kim" w:date="2019-03-11T01:43:00Z"/>
            </w:rPr>
          </w:rPrChange>
        </w:rPr>
        <w:pPrChange w:id="4806" w:author="Thảo Nguyễn Kim" w:date="2019-03-11T01:44:00Z">
          <w:pPr>
            <w:pStyle w:val="ListParagraph"/>
            <w:numPr>
              <w:numId w:val="2"/>
            </w:numPr>
            <w:spacing w:line="360" w:lineRule="auto"/>
            <w:ind w:left="360" w:hanging="360"/>
          </w:pPr>
        </w:pPrChange>
      </w:pPr>
      <w:ins w:id="4807" w:author="Thảo Nguyễn Kim" w:date="2019-03-11T01:43:00Z">
        <w:r w:rsidRPr="00906A31">
          <w:rPr>
            <w:rFonts w:ascii="Times New Roman" w:hAnsi="Times New Roman"/>
            <w:sz w:val="26"/>
            <w:szCs w:val="26"/>
            <w:rPrChange w:id="4808" w:author="Thảo Nguyễn Kim" w:date="2019-03-11T01:43:00Z">
              <w:rPr/>
            </w:rPrChange>
          </w:rPr>
          <w:t>Công nghệ thông tin ngày nay có mặt trong hầu hết các doanh nghiệp và là công cụ hỗ trợ đắc lực trong việc quản lý. Nhưng với sự mở rộng quy mô hệ thống tổ chức doanh nghiệp yêu cầu việc xây dựng hệ thống quản lý trở nên khó khăn, chi phí xây dựng hệ thống khá tốn kém.</w:t>
        </w:r>
        <w:r w:rsidR="004418A8">
          <w:rPr>
            <w:rFonts w:ascii="Times New Roman" w:hAnsi="Times New Roman"/>
            <w:sz w:val="26"/>
            <w:szCs w:val="26"/>
          </w:rPr>
          <w:t xml:space="preserve"> Theo Forrester</w:t>
        </w:r>
      </w:ins>
      <w:ins w:id="4809" w:author="Thảo Nguyễn Kim" w:date="2019-03-11T02:33:00Z">
        <w:r w:rsidR="004418A8" w:rsidRPr="00EB7DE2">
          <w:rPr>
            <w:rFonts w:ascii="Times New Roman" w:hAnsi="Times New Roman"/>
            <w:sz w:val="26"/>
            <w:szCs w:val="26"/>
            <w:rPrChange w:id="4810" w:author="Chanh Duc Ngo" w:date="2019-03-13T09:59:00Z">
              <w:rPr>
                <w:rFonts w:ascii="Times New Roman" w:hAnsi="Times New Roman"/>
                <w:sz w:val="26"/>
                <w:szCs w:val="26"/>
                <w:lang w:val="en-US"/>
              </w:rPr>
            </w:rPrChange>
          </w:rPr>
          <w:t xml:space="preserve"> </w:t>
        </w:r>
      </w:ins>
      <w:ins w:id="4811" w:author="Thảo Nguyễn Kim" w:date="2019-03-11T01:43:00Z">
        <w:r w:rsidR="00F7546C">
          <w:rPr>
            <w:rFonts w:ascii="Times New Roman" w:hAnsi="Times New Roman"/>
            <w:sz w:val="26"/>
            <w:szCs w:val="26"/>
          </w:rPr>
          <w:t>[5</w:t>
        </w:r>
        <w:r w:rsidR="004418A8">
          <w:rPr>
            <w:rFonts w:ascii="Times New Roman" w:hAnsi="Times New Roman"/>
            <w:sz w:val="26"/>
            <w:szCs w:val="26"/>
          </w:rPr>
          <w:t>]</w:t>
        </w:r>
        <w:r w:rsidRPr="00906A31">
          <w:rPr>
            <w:rFonts w:ascii="Times New Roman" w:hAnsi="Times New Roman"/>
            <w:sz w:val="26"/>
            <w:szCs w:val="26"/>
            <w:rPrChange w:id="4812" w:author="Thảo Nguyễn Kim" w:date="2019-03-11T01:43:00Z">
              <w:rPr/>
            </w:rPrChange>
          </w:rPr>
          <w:t>, năm 2013, các công ty đã chi 542 tỷ đô cho việc xây dựng phần mềm tùy chỉnh, ứng dựng và các phần mềm trung gian. Đặc biệt, mỗi ứng dụng tiêu tốn rất nhiều tiền đề cập nhật và bảo trì mỗi năm. Chỉ riêng trong năm 2014, chi phí bảo trì ứng dụng đã tăng 29%</w:t>
        </w:r>
      </w:ins>
      <w:ins w:id="4813" w:author="Thảo Nguyễn Kim" w:date="2019-03-11T02:33:00Z">
        <w:r w:rsidR="00F7546C" w:rsidRPr="00EB7DE2">
          <w:rPr>
            <w:rFonts w:ascii="Times New Roman" w:hAnsi="Times New Roman"/>
            <w:sz w:val="26"/>
            <w:szCs w:val="26"/>
            <w:rPrChange w:id="4814" w:author="Chanh Duc Ngo" w:date="2019-03-13T09:59:00Z">
              <w:rPr>
                <w:rFonts w:ascii="Times New Roman" w:hAnsi="Times New Roman"/>
                <w:sz w:val="26"/>
                <w:szCs w:val="26"/>
                <w:lang w:val="en-US"/>
              </w:rPr>
            </w:rPrChange>
          </w:rPr>
          <w:t xml:space="preserve"> [7</w:t>
        </w:r>
        <w:r w:rsidR="004418A8" w:rsidRPr="00EB7DE2">
          <w:rPr>
            <w:rFonts w:ascii="Times New Roman" w:hAnsi="Times New Roman"/>
            <w:sz w:val="26"/>
            <w:szCs w:val="26"/>
            <w:rPrChange w:id="4815" w:author="Chanh Duc Ngo" w:date="2019-03-13T09:59:00Z">
              <w:rPr>
                <w:rFonts w:ascii="Times New Roman" w:hAnsi="Times New Roman"/>
                <w:sz w:val="26"/>
                <w:szCs w:val="26"/>
                <w:lang w:val="en-US"/>
              </w:rPr>
            </w:rPrChange>
          </w:rPr>
          <w:t xml:space="preserve">] </w:t>
        </w:r>
      </w:ins>
      <w:ins w:id="4816" w:author="Thảo Nguyễn Kim" w:date="2019-03-11T01:43:00Z">
        <w:r w:rsidRPr="00906A31">
          <w:rPr>
            <w:rFonts w:ascii="Times New Roman" w:hAnsi="Times New Roman"/>
            <w:sz w:val="26"/>
            <w:szCs w:val="26"/>
            <w:rPrChange w:id="4817" w:author="Thảo Nguyễn Kim" w:date="2019-03-11T01:43:00Z">
              <w:rPr/>
            </w:rPrChange>
          </w:rPr>
          <w:t>và chưa có dấu hiệu dừng lại. Hơn nữa, các ứng dụng không thể thiết kế để đảm bảo tất cả những yêu cầu phát sinh trong tương lai, giả sử một công ty có phần mềm quản lý cho bộ phận nhân sự với nhiều chức năng và cài đặt phức tạp, điều gì sẽ xảy ra nếu</w:t>
        </w:r>
        <w:del w:id="4818" w:author="Chanh Duc Ngo" w:date="2019-03-13T10:14:00Z">
          <w:r w:rsidRPr="00906A31" w:rsidDel="002A5E4B">
            <w:rPr>
              <w:rFonts w:ascii="Times New Roman" w:hAnsi="Times New Roman"/>
              <w:sz w:val="26"/>
              <w:szCs w:val="26"/>
              <w:rPrChange w:id="4819" w:author="Thảo Nguyễn Kim" w:date="2019-03-11T01:43:00Z">
                <w:rPr/>
              </w:rPrChange>
            </w:rPr>
            <w:delText xml:space="preserve"> </w:delText>
          </w:r>
        </w:del>
        <w:r w:rsidRPr="00906A31">
          <w:rPr>
            <w:rFonts w:ascii="Times New Roman" w:hAnsi="Times New Roman"/>
            <w:sz w:val="26"/>
            <w:szCs w:val="26"/>
            <w:rPrChange w:id="4820" w:author="Thảo Nguyễn Kim" w:date="2019-03-11T01:43:00Z">
              <w:rPr/>
            </w:rPrChange>
          </w:rPr>
          <w:t xml:space="preserve"> cần phải thêm một chức năng mới khác biệt? Quá trình nâng cấp hệ thống sẽ trở nên khó khăn và thời gian lâu dài.</w:t>
        </w:r>
        <w:r w:rsidRPr="00EB7DE2">
          <w:rPr>
            <w:rFonts w:ascii="Times New Roman" w:hAnsi="Times New Roman"/>
            <w:sz w:val="26"/>
            <w:szCs w:val="26"/>
            <w:rPrChange w:id="4821" w:author="Chanh Duc Ngo" w:date="2019-03-13T09:59:00Z">
              <w:rPr>
                <w:lang w:val="en-US"/>
              </w:rPr>
            </w:rPrChange>
          </w:rPr>
          <w:t xml:space="preserve"> </w:t>
        </w:r>
        <w:r w:rsidRPr="00906A31">
          <w:rPr>
            <w:rFonts w:ascii="Times New Roman" w:hAnsi="Times New Roman"/>
            <w:sz w:val="26"/>
            <w:szCs w:val="26"/>
            <w:rPrChange w:id="4822" w:author="Thảo Nguyễn Kim" w:date="2019-03-11T01:43:00Z">
              <w:rPr/>
            </w:rPrChange>
          </w:rPr>
          <w:t>Để giải quyết vấn đề đó đòi hỏi phải phát triển một hệ thống hỗ trợ thiết kế được quy trình nghiệp vụ của tổ chức, đồng thời có thể chuyển mô hình đó thành ngôn ngữ thực thi được và tạo thành hệ thống cho doanh nghiệp.</w:t>
        </w:r>
      </w:ins>
    </w:p>
    <w:p w14:paraId="66AF14E1" w14:textId="53B5DE6B" w:rsidR="002D7415" w:rsidDel="00906A31" w:rsidRDefault="002D7415" w:rsidP="00132553">
      <w:pPr>
        <w:spacing w:line="360" w:lineRule="auto"/>
        <w:ind w:firstLine="720"/>
        <w:rPr>
          <w:del w:id="4823" w:author="Thảo Nguyễn Kim" w:date="2019-03-11T01:43:00Z"/>
          <w:rFonts w:ascii="Times New Roman" w:hAnsi="Times New Roman"/>
          <w:sz w:val="26"/>
          <w:szCs w:val="26"/>
        </w:rPr>
      </w:pPr>
      <w:del w:id="4824" w:author="Thảo Nguyễn Kim" w:date="2019-03-11T01:43:00Z">
        <w:r w:rsidRPr="002D7415" w:rsidDel="00906A31">
          <w:rPr>
            <w:rFonts w:ascii="Times New Roman" w:hAnsi="Times New Roman"/>
            <w:sz w:val="26"/>
            <w:szCs w:val="26"/>
          </w:rPr>
          <w:delText>Công nghệ thông tin ngày nay có mặt trong hầu hết các doanh nghiệp và là công cụ hỗ trợ đắc lực trong việc quản lý. Nhưng với sự mở rộng quy mô hệ thống tổ chức doanh nghiệp yêu cầu việc xây dựng hệ thống quản lý trở nên khó khăn, chi phí bảo trì và nâng cấp hệ thống khá tốn kém.</w:delText>
        </w:r>
        <w:r w:rsidR="00132553" w:rsidDel="00906A31">
          <w:rPr>
            <w:rFonts w:ascii="Times New Roman" w:hAnsi="Times New Roman"/>
            <w:sz w:val="26"/>
            <w:szCs w:val="26"/>
          </w:rPr>
          <w:delText xml:space="preserve"> </w:delText>
        </w:r>
        <w:r w:rsidRPr="002D7415" w:rsidDel="00906A31">
          <w:rPr>
            <w:rFonts w:ascii="Times New Roman" w:hAnsi="Times New Roman"/>
            <w:sz w:val="26"/>
            <w:szCs w:val="26"/>
          </w:rPr>
          <w:delText>Để giải quyết vấn đề đó đòi hỏi phải phát triển một hệ thống hỗ trợ thiết kế được quy trình nghiệp vụ của tổ chức, đồng thời có thể chuyển mô hình đó thành ngôn ngữ thực thi được và tạo thành hệ thống cho doanh nghiệp.</w:delText>
        </w:r>
      </w:del>
    </w:p>
    <w:p w14:paraId="3291D7A5" w14:textId="542F36D7" w:rsidR="007D0B79" w:rsidRDefault="007D0B79" w:rsidP="00D83F5E">
      <w:pPr>
        <w:spacing w:line="360" w:lineRule="auto"/>
        <w:ind w:firstLine="720"/>
        <w:rPr>
          <w:rFonts w:ascii="Times New Roman" w:hAnsi="Times New Roman"/>
          <w:b/>
          <w:sz w:val="26"/>
          <w:szCs w:val="26"/>
        </w:rPr>
      </w:pPr>
      <w:r w:rsidRPr="007D0B79">
        <w:rPr>
          <w:rFonts w:ascii="Times New Roman" w:hAnsi="Times New Roman"/>
          <w:sz w:val="26"/>
          <w:szCs w:val="26"/>
        </w:rPr>
        <w:t xml:space="preserve">Phát triển nhanh </w:t>
      </w:r>
      <w:r w:rsidR="00132553">
        <w:rPr>
          <w:rFonts w:ascii="Times New Roman" w:hAnsi="Times New Roman"/>
          <w:sz w:val="26"/>
          <w:szCs w:val="26"/>
        </w:rPr>
        <w:t xml:space="preserve">hệ thống quản lý quy trình </w:t>
      </w:r>
      <w:r w:rsidRPr="007D0B79">
        <w:rPr>
          <w:rFonts w:ascii="Times New Roman" w:hAnsi="Times New Roman"/>
          <w:sz w:val="26"/>
          <w:szCs w:val="26"/>
        </w:rPr>
        <w:t xml:space="preserve">là một giải pháp tạo ra hệ thống hỗ trợ xây dựng </w:t>
      </w:r>
      <w:r w:rsidR="000E5B79">
        <w:rPr>
          <w:rFonts w:ascii="Times New Roman" w:hAnsi="Times New Roman"/>
          <w:sz w:val="26"/>
          <w:szCs w:val="26"/>
        </w:rPr>
        <w:t>hệ thống</w:t>
      </w:r>
      <w:r w:rsidRPr="007D0B79">
        <w:rPr>
          <w:rFonts w:ascii="Times New Roman" w:hAnsi="Times New Roman"/>
          <w:sz w:val="26"/>
          <w:szCs w:val="26"/>
        </w:rPr>
        <w:t xml:space="preserve"> quản lý một cách đơn giản, nhanh chóng mà không đòi hỏi nhiều về kiến thức lập trình ở người sử dụng.</w:t>
      </w:r>
      <w:r w:rsidR="000E5B79">
        <w:rPr>
          <w:rFonts w:ascii="Times New Roman" w:hAnsi="Times New Roman"/>
          <w:sz w:val="26"/>
          <w:szCs w:val="26"/>
        </w:rPr>
        <w:t xml:space="preserve"> Nhìn ra được vấn đề này, các công ty hiện nay đã ra đời các công cụ để hỗ trợ phát triển hệ thống quản lý</w:t>
      </w:r>
      <w:r w:rsidR="00060671">
        <w:rPr>
          <w:rFonts w:ascii="Times New Roman" w:hAnsi="Times New Roman"/>
          <w:sz w:val="26"/>
          <w:szCs w:val="26"/>
        </w:rPr>
        <w:t xml:space="preserve">, </w:t>
      </w:r>
      <w:del w:id="4825" w:author="Chanh Duc Ngo" w:date="2019-03-10T16:20:00Z">
        <w:r w:rsidR="00060671" w:rsidDel="000D1E44">
          <w:rPr>
            <w:rFonts w:ascii="Times New Roman" w:hAnsi="Times New Roman"/>
            <w:sz w:val="26"/>
            <w:szCs w:val="26"/>
          </w:rPr>
          <w:delText xml:space="preserve">nỗi </w:delText>
        </w:r>
      </w:del>
      <w:ins w:id="4826" w:author="Chanh Duc Ngo" w:date="2019-03-10T16:20:00Z">
        <w:r w:rsidR="000D1E44">
          <w:rPr>
            <w:rFonts w:ascii="Times New Roman" w:hAnsi="Times New Roman"/>
            <w:sz w:val="26"/>
            <w:szCs w:val="26"/>
          </w:rPr>
          <w:t xml:space="preserve">nổi </w:t>
        </w:r>
      </w:ins>
      <w:r w:rsidR="00060671">
        <w:rPr>
          <w:rFonts w:ascii="Times New Roman" w:hAnsi="Times New Roman"/>
          <w:sz w:val="26"/>
          <w:szCs w:val="26"/>
        </w:rPr>
        <w:t xml:space="preserve">bật trong đó </w:t>
      </w:r>
      <w:r w:rsidR="00060671">
        <w:rPr>
          <w:rFonts w:ascii="Times New Roman" w:hAnsi="Times New Roman"/>
          <w:sz w:val="26"/>
          <w:szCs w:val="26"/>
        </w:rPr>
        <w:lastRenderedPageBreak/>
        <w:t>có 2 hướng là: dựa vào biểu mẫu (</w:t>
      </w:r>
      <w:ins w:id="4827" w:author="Thảo Nguyễn Kim" w:date="2019-03-13T10:46:00Z">
        <w:r w:rsidR="001A6F75">
          <w:rPr>
            <w:rFonts w:ascii="Times New Roman" w:hAnsi="Times New Roman"/>
            <w:sz w:val="26"/>
            <w:szCs w:val="26"/>
          </w:rPr>
          <w:fldChar w:fldCharType="begin"/>
        </w:r>
        <w:r w:rsidR="001A6F75">
          <w:rPr>
            <w:rFonts w:ascii="Times New Roman" w:hAnsi="Times New Roman"/>
            <w:sz w:val="26"/>
            <w:szCs w:val="26"/>
          </w:rPr>
          <w:instrText xml:space="preserve"> HYPERLINK "https://www.form.io/" </w:instrText>
        </w:r>
        <w:r w:rsidR="001A6F75">
          <w:rPr>
            <w:rFonts w:ascii="Times New Roman" w:hAnsi="Times New Roman"/>
            <w:sz w:val="26"/>
            <w:szCs w:val="26"/>
          </w:rPr>
          <w:fldChar w:fldCharType="separate"/>
        </w:r>
        <w:del w:id="4828" w:author="Thảo Nguyễn Kim" w:date="2019-03-13T10:46:00Z">
          <w:r w:rsidR="00060671" w:rsidRPr="001A6F75" w:rsidDel="001A6F75">
            <w:rPr>
              <w:rStyle w:val="Hyperlink"/>
              <w:rFonts w:ascii="Times New Roman" w:hAnsi="Times New Roman"/>
              <w:sz w:val="26"/>
              <w:szCs w:val="26"/>
            </w:rPr>
            <w:delText>f</w:delText>
          </w:r>
        </w:del>
        <w:r w:rsidR="001A6F75" w:rsidRPr="001A6F75">
          <w:rPr>
            <w:rStyle w:val="Hyperlink"/>
            <w:rFonts w:ascii="Times New Roman" w:hAnsi="Times New Roman"/>
            <w:sz w:val="26"/>
            <w:szCs w:val="26"/>
            <w:lang w:val="en-US"/>
          </w:rPr>
          <w:t>F</w:t>
        </w:r>
        <w:r w:rsidR="00060671" w:rsidRPr="001A6F75">
          <w:rPr>
            <w:rStyle w:val="Hyperlink"/>
            <w:rFonts w:ascii="Times New Roman" w:hAnsi="Times New Roman"/>
            <w:sz w:val="26"/>
            <w:szCs w:val="26"/>
          </w:rPr>
          <w:t>orm.</w:t>
        </w:r>
        <w:commentRangeStart w:id="4829"/>
        <w:commentRangeStart w:id="4830"/>
        <w:commentRangeStart w:id="4831"/>
        <w:r w:rsidR="00060671" w:rsidRPr="001A6F75">
          <w:rPr>
            <w:rStyle w:val="Hyperlink"/>
            <w:rFonts w:ascii="Times New Roman" w:hAnsi="Times New Roman"/>
            <w:sz w:val="26"/>
            <w:szCs w:val="26"/>
          </w:rPr>
          <w:t>io</w:t>
        </w:r>
        <w:commentRangeEnd w:id="4829"/>
        <w:r w:rsidR="005B484B" w:rsidRPr="001A6F75">
          <w:rPr>
            <w:rStyle w:val="Hyperlink"/>
            <w:sz w:val="16"/>
            <w:szCs w:val="16"/>
          </w:rPr>
          <w:commentReference w:id="4829"/>
        </w:r>
        <w:commentRangeEnd w:id="4830"/>
        <w:r w:rsidR="00703E77" w:rsidRPr="001A6F75">
          <w:rPr>
            <w:rStyle w:val="Hyperlink"/>
            <w:sz w:val="16"/>
            <w:szCs w:val="16"/>
          </w:rPr>
          <w:commentReference w:id="4830"/>
        </w:r>
      </w:ins>
      <w:commentRangeEnd w:id="4831"/>
      <w:ins w:id="4832" w:author="Thảo Nguyễn Kim" w:date="2019-03-13T10:47:00Z">
        <w:r w:rsidR="001A6F75">
          <w:rPr>
            <w:rStyle w:val="CommentReference"/>
          </w:rPr>
          <w:commentReference w:id="4831"/>
        </w:r>
      </w:ins>
      <w:ins w:id="4833" w:author="Thảo Nguyễn Kim" w:date="2019-03-13T10:46:00Z">
        <w:r w:rsidR="001A6F75">
          <w:rPr>
            <w:rFonts w:ascii="Times New Roman" w:hAnsi="Times New Roman"/>
            <w:sz w:val="26"/>
            <w:szCs w:val="26"/>
          </w:rPr>
          <w:fldChar w:fldCharType="end"/>
        </w:r>
      </w:ins>
      <w:r w:rsidR="00060671">
        <w:rPr>
          <w:rFonts w:ascii="Times New Roman" w:hAnsi="Times New Roman"/>
          <w:sz w:val="26"/>
          <w:szCs w:val="26"/>
        </w:rPr>
        <w:t xml:space="preserve">, </w:t>
      </w:r>
      <w:ins w:id="4834" w:author="Thảo Nguyễn Kim" w:date="2019-03-13T10:46:00Z">
        <w:r w:rsidR="001A6F75">
          <w:rPr>
            <w:rFonts w:ascii="Times New Roman" w:hAnsi="Times New Roman"/>
            <w:sz w:val="26"/>
            <w:szCs w:val="26"/>
          </w:rPr>
          <w:fldChar w:fldCharType="begin"/>
        </w:r>
        <w:r w:rsidR="001A6F75">
          <w:rPr>
            <w:rFonts w:ascii="Times New Roman" w:hAnsi="Times New Roman"/>
            <w:sz w:val="26"/>
            <w:szCs w:val="26"/>
          </w:rPr>
          <w:instrText xml:space="preserve"> HYPERLINK "https://web.powerapps.com/" </w:instrText>
        </w:r>
        <w:r w:rsidR="001A6F75">
          <w:rPr>
            <w:rFonts w:ascii="Times New Roman" w:hAnsi="Times New Roman"/>
            <w:sz w:val="26"/>
            <w:szCs w:val="26"/>
          </w:rPr>
          <w:fldChar w:fldCharType="separate"/>
        </w:r>
        <w:commentRangeStart w:id="4835"/>
        <w:commentRangeStart w:id="4836"/>
        <w:r w:rsidR="00060671" w:rsidRPr="001A6F75">
          <w:rPr>
            <w:rStyle w:val="Hyperlink"/>
            <w:rFonts w:ascii="Times New Roman" w:hAnsi="Times New Roman"/>
            <w:sz w:val="26"/>
            <w:szCs w:val="26"/>
          </w:rPr>
          <w:t>powerapps</w:t>
        </w:r>
        <w:commentRangeEnd w:id="4836"/>
        <w:r w:rsidR="005B484B" w:rsidRPr="001A6F75">
          <w:rPr>
            <w:rStyle w:val="Hyperlink"/>
            <w:sz w:val="16"/>
            <w:szCs w:val="16"/>
          </w:rPr>
          <w:commentReference w:id="4836"/>
        </w:r>
      </w:ins>
      <w:commentRangeEnd w:id="4835"/>
      <w:ins w:id="4837" w:author="Thảo Nguyễn Kim" w:date="2019-03-13T10:47:00Z">
        <w:r w:rsidR="001A6F75">
          <w:rPr>
            <w:rStyle w:val="CommentReference"/>
          </w:rPr>
          <w:commentReference w:id="4835"/>
        </w:r>
      </w:ins>
      <w:ins w:id="4838" w:author="Thảo Nguyễn Kim" w:date="2019-03-13T10:46:00Z">
        <w:r w:rsidR="001A6F75">
          <w:rPr>
            <w:rFonts w:ascii="Times New Roman" w:hAnsi="Times New Roman"/>
            <w:sz w:val="26"/>
            <w:szCs w:val="26"/>
          </w:rPr>
          <w:fldChar w:fldCharType="end"/>
        </w:r>
      </w:ins>
      <w:ins w:id="4839" w:author="Chanh Duc Ngo" w:date="2019-03-10T16:20:00Z">
        <w:r w:rsidR="005B484B">
          <w:rPr>
            <w:rFonts w:ascii="Times New Roman" w:hAnsi="Times New Roman"/>
            <w:sz w:val="26"/>
            <w:szCs w:val="26"/>
          </w:rPr>
          <w:t>,…</w:t>
        </w:r>
      </w:ins>
      <w:r w:rsidR="00060671">
        <w:rPr>
          <w:rFonts w:ascii="Times New Roman" w:hAnsi="Times New Roman"/>
          <w:sz w:val="26"/>
          <w:szCs w:val="26"/>
        </w:rPr>
        <w:t xml:space="preserve">) </w:t>
      </w:r>
      <w:r w:rsidR="000E5B79">
        <w:rPr>
          <w:rFonts w:ascii="Times New Roman" w:hAnsi="Times New Roman"/>
          <w:sz w:val="26"/>
          <w:szCs w:val="26"/>
        </w:rPr>
        <w:t xml:space="preserve">và dựa vào </w:t>
      </w:r>
      <w:r w:rsidR="00060671">
        <w:rPr>
          <w:rFonts w:ascii="Times New Roman" w:hAnsi="Times New Roman"/>
          <w:sz w:val="26"/>
          <w:szCs w:val="26"/>
        </w:rPr>
        <w:t>mô hình hóa quy trình nghiệp vụ (</w:t>
      </w:r>
      <w:ins w:id="4840" w:author="Thảo Nguyễn Kim" w:date="2019-03-13T10:47:00Z">
        <w:r w:rsidR="001A6F75">
          <w:rPr>
            <w:rFonts w:ascii="Times New Roman" w:hAnsi="Times New Roman"/>
            <w:sz w:val="26"/>
            <w:szCs w:val="26"/>
          </w:rPr>
          <w:fldChar w:fldCharType="begin"/>
        </w:r>
        <w:r w:rsidR="001A6F75">
          <w:rPr>
            <w:rFonts w:ascii="Times New Roman" w:hAnsi="Times New Roman"/>
            <w:sz w:val="26"/>
            <w:szCs w:val="26"/>
          </w:rPr>
          <w:instrText xml:space="preserve"> HYPERLINK "https://camunda.com/" </w:instrText>
        </w:r>
        <w:r w:rsidR="001A6F75">
          <w:rPr>
            <w:rFonts w:ascii="Times New Roman" w:hAnsi="Times New Roman"/>
            <w:sz w:val="26"/>
            <w:szCs w:val="26"/>
          </w:rPr>
          <w:fldChar w:fldCharType="separate"/>
        </w:r>
        <w:commentRangeStart w:id="4841"/>
        <w:commentRangeStart w:id="4842"/>
        <w:r w:rsidR="00060671" w:rsidRPr="001A6F75">
          <w:rPr>
            <w:rStyle w:val="Hyperlink"/>
            <w:rFonts w:ascii="Times New Roman" w:hAnsi="Times New Roman"/>
            <w:sz w:val="26"/>
            <w:szCs w:val="26"/>
          </w:rPr>
          <w:t>Camunda</w:t>
        </w:r>
        <w:commentRangeEnd w:id="4842"/>
        <w:r w:rsidR="005B484B" w:rsidRPr="001A6F75">
          <w:rPr>
            <w:rStyle w:val="Hyperlink"/>
            <w:sz w:val="16"/>
            <w:szCs w:val="16"/>
          </w:rPr>
          <w:commentReference w:id="4842"/>
        </w:r>
        <w:commentRangeEnd w:id="4841"/>
        <w:r w:rsidR="001A6F75">
          <w:rPr>
            <w:rStyle w:val="CommentReference"/>
          </w:rPr>
          <w:commentReference w:id="4841"/>
        </w:r>
        <w:r w:rsidR="001A6F75">
          <w:rPr>
            <w:rFonts w:ascii="Times New Roman" w:hAnsi="Times New Roman"/>
            <w:sz w:val="26"/>
            <w:szCs w:val="26"/>
          </w:rPr>
          <w:fldChar w:fldCharType="end"/>
        </w:r>
      </w:ins>
      <w:r w:rsidR="00060671">
        <w:rPr>
          <w:rFonts w:ascii="Times New Roman" w:hAnsi="Times New Roman"/>
          <w:sz w:val="26"/>
          <w:szCs w:val="26"/>
        </w:rPr>
        <w:t>,</w:t>
      </w:r>
      <w:ins w:id="4843" w:author="Chanh Duc Ngo" w:date="2019-03-13T10:15:00Z">
        <w:r w:rsidR="002A5E4B" w:rsidRPr="002A5E4B">
          <w:rPr>
            <w:rFonts w:ascii="Times New Roman" w:hAnsi="Times New Roman"/>
            <w:sz w:val="26"/>
            <w:szCs w:val="26"/>
            <w:rPrChange w:id="4844" w:author="Chanh Duc Ngo" w:date="2019-03-13T10:15:00Z">
              <w:rPr>
                <w:rFonts w:ascii="Times New Roman" w:hAnsi="Times New Roman"/>
                <w:sz w:val="26"/>
                <w:szCs w:val="26"/>
                <w:lang w:val="en-US"/>
              </w:rPr>
            </w:rPrChange>
          </w:rPr>
          <w:t xml:space="preserve"> </w:t>
        </w:r>
      </w:ins>
      <w:ins w:id="4845" w:author="Thảo Nguyễn Kim" w:date="2019-03-13T10:47:00Z">
        <w:r w:rsidR="001A6F75">
          <w:rPr>
            <w:rFonts w:ascii="Times New Roman" w:hAnsi="Times New Roman"/>
            <w:sz w:val="26"/>
            <w:szCs w:val="26"/>
          </w:rPr>
          <w:fldChar w:fldCharType="begin"/>
        </w:r>
        <w:r w:rsidR="001A6F75">
          <w:rPr>
            <w:rFonts w:ascii="Times New Roman" w:hAnsi="Times New Roman"/>
            <w:sz w:val="26"/>
            <w:szCs w:val="26"/>
          </w:rPr>
          <w:instrText xml:space="preserve"> HYPERLINK "https://www.flowable.org/" </w:instrText>
        </w:r>
        <w:r w:rsidR="001A6F75">
          <w:rPr>
            <w:rFonts w:ascii="Times New Roman" w:hAnsi="Times New Roman"/>
            <w:sz w:val="26"/>
            <w:szCs w:val="26"/>
          </w:rPr>
          <w:fldChar w:fldCharType="separate"/>
        </w:r>
        <w:commentRangeStart w:id="4846"/>
        <w:commentRangeStart w:id="4847"/>
        <w:r w:rsidR="00060671" w:rsidRPr="001A6F75">
          <w:rPr>
            <w:rStyle w:val="Hyperlink"/>
            <w:rFonts w:ascii="Times New Roman" w:hAnsi="Times New Roman"/>
            <w:sz w:val="26"/>
            <w:szCs w:val="26"/>
          </w:rPr>
          <w:t>Flowable</w:t>
        </w:r>
        <w:commentRangeEnd w:id="4847"/>
        <w:r w:rsidR="005B484B" w:rsidRPr="001A6F75">
          <w:rPr>
            <w:rStyle w:val="Hyperlink"/>
            <w:sz w:val="16"/>
            <w:szCs w:val="16"/>
          </w:rPr>
          <w:commentReference w:id="4847"/>
        </w:r>
        <w:commentRangeEnd w:id="4846"/>
        <w:r w:rsidR="001A6F75">
          <w:rPr>
            <w:rStyle w:val="CommentReference"/>
          </w:rPr>
          <w:commentReference w:id="4846"/>
        </w:r>
        <w:r w:rsidR="001A6F75">
          <w:rPr>
            <w:rFonts w:ascii="Times New Roman" w:hAnsi="Times New Roman"/>
            <w:sz w:val="26"/>
            <w:szCs w:val="26"/>
          </w:rPr>
          <w:fldChar w:fldCharType="end"/>
        </w:r>
      </w:ins>
      <w:ins w:id="4848" w:author="Chanh Duc Ngo" w:date="2019-03-10T16:20:00Z">
        <w:r w:rsidR="005B484B">
          <w:rPr>
            <w:rFonts w:ascii="Times New Roman" w:hAnsi="Times New Roman"/>
            <w:sz w:val="26"/>
            <w:szCs w:val="26"/>
          </w:rPr>
          <w:t>,…</w:t>
        </w:r>
      </w:ins>
      <w:r w:rsidR="00060671">
        <w:rPr>
          <w:rFonts w:ascii="Times New Roman" w:hAnsi="Times New Roman"/>
          <w:sz w:val="26"/>
          <w:szCs w:val="26"/>
        </w:rPr>
        <w:t>)</w:t>
      </w:r>
    </w:p>
    <w:p w14:paraId="2421839D" w14:textId="787C5C74" w:rsidR="00867F0B" w:rsidRPr="00867F0B" w:rsidRDefault="00867F0B">
      <w:pPr>
        <w:pStyle w:val="ListParagraph"/>
        <w:numPr>
          <w:ilvl w:val="1"/>
          <w:numId w:val="2"/>
        </w:numPr>
        <w:spacing w:line="360" w:lineRule="auto"/>
        <w:outlineLvl w:val="1"/>
        <w:rPr>
          <w:ins w:id="4849" w:author="Thảo Nguyễn Kim" w:date="2019-03-11T02:03:00Z"/>
          <w:rFonts w:ascii="Times New Roman" w:hAnsi="Times New Roman"/>
          <w:b/>
          <w:sz w:val="26"/>
          <w:szCs w:val="26"/>
          <w:rPrChange w:id="4850" w:author="Thảo Nguyễn Kim" w:date="2019-03-11T09:34:00Z">
            <w:rPr>
              <w:ins w:id="4851" w:author="Thảo Nguyễn Kim" w:date="2019-03-11T02:03:00Z"/>
            </w:rPr>
          </w:rPrChange>
        </w:rPr>
      </w:pPr>
      <w:bookmarkStart w:id="4852" w:name="_Toc3204401"/>
      <w:ins w:id="4853" w:author="Thảo Nguyễn Kim" w:date="2019-03-11T02:03:00Z">
        <w:r>
          <w:rPr>
            <w:rFonts w:ascii="Times New Roman" w:hAnsi="Times New Roman"/>
            <w:b/>
            <w:sz w:val="26"/>
            <w:szCs w:val="26"/>
          </w:rPr>
          <w:t>Các phần mềm</w:t>
        </w:r>
        <w:r w:rsidR="00C23FBE">
          <w:rPr>
            <w:rFonts w:ascii="Times New Roman" w:hAnsi="Times New Roman"/>
            <w:b/>
            <w:sz w:val="26"/>
            <w:szCs w:val="26"/>
          </w:rPr>
          <w:t xml:space="preserve"> hỗ trợ phát triển nhanh các ứng dụng quản lý</w:t>
        </w:r>
        <w:bookmarkEnd w:id="4852"/>
      </w:ins>
    </w:p>
    <w:p w14:paraId="0BCD1C39" w14:textId="11CBAAD6" w:rsidR="00C23FBE" w:rsidRDefault="00C23FBE" w:rsidP="00C23FBE">
      <w:pPr>
        <w:pStyle w:val="ListParagraph"/>
        <w:numPr>
          <w:ilvl w:val="2"/>
          <w:numId w:val="2"/>
        </w:numPr>
        <w:spacing w:line="360" w:lineRule="auto"/>
        <w:outlineLvl w:val="2"/>
        <w:rPr>
          <w:ins w:id="4854" w:author="Thảo Nguyễn Kim" w:date="2019-03-11T02:03:00Z"/>
          <w:rFonts w:ascii="Times New Roman" w:hAnsi="Times New Roman"/>
          <w:b/>
          <w:sz w:val="26"/>
          <w:szCs w:val="26"/>
        </w:rPr>
      </w:pPr>
      <w:bookmarkStart w:id="4855" w:name="_Toc3204402"/>
      <w:ins w:id="4856" w:author="Thảo Nguyễn Kim" w:date="2019-03-11T02:03:00Z">
        <w:r>
          <w:rPr>
            <w:rFonts w:ascii="Times New Roman" w:hAnsi="Times New Roman"/>
            <w:b/>
            <w:sz w:val="26"/>
            <w:szCs w:val="26"/>
          </w:rPr>
          <w:t>Dựa vào biểu mẫu</w:t>
        </w:r>
        <w:bookmarkEnd w:id="4855"/>
      </w:ins>
    </w:p>
    <w:p w14:paraId="56C07BDD" w14:textId="7E7D8C73" w:rsidR="00C23FBE" w:rsidRDefault="00C23FBE">
      <w:pPr>
        <w:pStyle w:val="ListParagraph"/>
        <w:numPr>
          <w:ilvl w:val="3"/>
          <w:numId w:val="2"/>
        </w:numPr>
        <w:spacing w:line="360" w:lineRule="auto"/>
        <w:ind w:left="1638"/>
        <w:outlineLvl w:val="3"/>
        <w:rPr>
          <w:ins w:id="4857" w:author="Thảo Nguyễn Kim" w:date="2019-03-11T09:34:00Z"/>
          <w:rFonts w:ascii="Times New Roman" w:hAnsi="Times New Roman"/>
          <w:b/>
          <w:sz w:val="26"/>
          <w:szCs w:val="26"/>
        </w:rPr>
        <w:pPrChange w:id="4858" w:author="Thảo Nguyễn Kim" w:date="2019-03-10T22:48:00Z">
          <w:pPr>
            <w:pStyle w:val="ListParagraph"/>
            <w:numPr>
              <w:ilvl w:val="2"/>
              <w:numId w:val="2"/>
            </w:numPr>
            <w:spacing w:line="360" w:lineRule="auto"/>
            <w:ind w:left="1134" w:hanging="504"/>
            <w:outlineLvl w:val="2"/>
          </w:pPr>
        </w:pPrChange>
      </w:pPr>
      <w:bookmarkStart w:id="4859" w:name="_Toc3204403"/>
      <w:ins w:id="4860" w:author="Thảo Nguyễn Kim" w:date="2019-03-11T02:03:00Z">
        <w:r>
          <w:rPr>
            <w:rFonts w:ascii="Times New Roman" w:hAnsi="Times New Roman"/>
            <w:b/>
            <w:sz w:val="26"/>
            <w:szCs w:val="26"/>
          </w:rPr>
          <w:t>Giới thiệu chung</w:t>
        </w:r>
      </w:ins>
      <w:bookmarkEnd w:id="4859"/>
    </w:p>
    <w:p w14:paraId="5718F09D" w14:textId="592CFF21" w:rsidR="00867F0B" w:rsidRPr="00EB7DE2" w:rsidRDefault="00112C54">
      <w:pPr>
        <w:spacing w:line="360" w:lineRule="auto"/>
        <w:ind w:left="720" w:firstLine="720"/>
        <w:rPr>
          <w:ins w:id="4861" w:author="Thảo Nguyễn Kim" w:date="2019-03-11T02:03:00Z"/>
          <w:rFonts w:ascii="Times New Roman" w:hAnsi="Times New Roman"/>
          <w:sz w:val="26"/>
          <w:szCs w:val="26"/>
          <w:rPrChange w:id="4862" w:author="Chanh Duc Ngo" w:date="2019-03-13T09:59:00Z">
            <w:rPr>
              <w:ins w:id="4863" w:author="Thảo Nguyễn Kim" w:date="2019-03-11T02:03:00Z"/>
            </w:rPr>
          </w:rPrChange>
        </w:rPr>
        <w:pPrChange w:id="4864" w:author="Thảo Nguyễn Kim" w:date="2019-03-11T13:45:00Z">
          <w:pPr>
            <w:pStyle w:val="ListParagraph"/>
            <w:numPr>
              <w:ilvl w:val="2"/>
              <w:numId w:val="2"/>
            </w:numPr>
            <w:spacing w:line="360" w:lineRule="auto"/>
            <w:ind w:left="1134" w:hanging="504"/>
            <w:outlineLvl w:val="2"/>
          </w:pPr>
        </w:pPrChange>
      </w:pPr>
      <w:ins w:id="4865" w:author="Thảo Nguyễn Kim" w:date="2019-03-11T13:45:00Z">
        <w:r w:rsidRPr="00112C54">
          <w:rPr>
            <w:rFonts w:ascii="Times New Roman" w:hAnsi="Times New Roman"/>
            <w:sz w:val="26"/>
            <w:szCs w:val="26"/>
            <w:rPrChange w:id="4866" w:author="Thảo Nguyễn Kim" w:date="2019-03-11T13:45:00Z">
              <w:rPr>
                <w:rFonts w:ascii="Segoe UI" w:hAnsi="Segoe UI" w:cs="Segoe UI"/>
                <w:color w:val="000000"/>
                <w:shd w:val="clear" w:color="auto" w:fill="F1F0F0"/>
              </w:rPr>
            </w:rPrChange>
          </w:rPr>
          <w:t>Phần mềm hỗ trợ phát triển nhanh các ứng dụng quản lý dựa vào biểu mẫu ngày càng trở nên phổ biến. Cùng với sự phát triển của các phần mềm thì nhu cầu của doanh nghiệp trở nên đa dạng hơn. Nhiều phần mềm đã trở nên phổ biến như: Powerapps, Form.io…Dựa vào nguồn dữ liệu người dùng cung cấp, các phần mềm hỗ trợ sẽ phát sinh ra ứng dụng phần mềm theo ý muốn người dùng</w:t>
        </w:r>
        <w:r w:rsidRPr="00112C54">
          <w:rPr>
            <w:rFonts w:ascii="Times New Roman" w:hAnsi="Times New Roman"/>
            <w:color w:val="000000"/>
            <w:sz w:val="26"/>
            <w:szCs w:val="26"/>
            <w:shd w:val="clear" w:color="auto" w:fill="F1F0F0"/>
            <w:rPrChange w:id="4867" w:author="Thảo Nguyễn Kim" w:date="2019-03-11T13:45:00Z">
              <w:rPr>
                <w:rFonts w:ascii="Segoe UI" w:hAnsi="Segoe UI" w:cs="Segoe UI"/>
                <w:color w:val="000000"/>
                <w:shd w:val="clear" w:color="auto" w:fill="F1F0F0"/>
              </w:rPr>
            </w:rPrChange>
          </w:rPr>
          <w:t>.</w:t>
        </w:r>
      </w:ins>
    </w:p>
    <w:p w14:paraId="315CC03A" w14:textId="415AB45B" w:rsidR="00C23FBE" w:rsidRDefault="00802357" w:rsidP="00C23FBE">
      <w:pPr>
        <w:pStyle w:val="ListParagraph"/>
        <w:numPr>
          <w:ilvl w:val="3"/>
          <w:numId w:val="2"/>
        </w:numPr>
        <w:spacing w:line="360" w:lineRule="auto"/>
        <w:ind w:left="1638"/>
        <w:outlineLvl w:val="3"/>
        <w:rPr>
          <w:ins w:id="4868" w:author="Thảo Nguyễn Kim" w:date="2019-03-11T02:03:00Z"/>
          <w:rFonts w:ascii="Times New Roman" w:hAnsi="Times New Roman"/>
          <w:b/>
          <w:sz w:val="26"/>
          <w:szCs w:val="26"/>
        </w:rPr>
      </w:pPr>
      <w:bookmarkStart w:id="4869" w:name="_Toc3204404"/>
      <w:ins w:id="4870" w:author="Thảo Nguyễn Kim" w:date="2019-03-11T02:03:00Z">
        <w:r w:rsidRPr="00EB7DE2">
          <w:rPr>
            <w:rFonts w:ascii="Times New Roman" w:hAnsi="Times New Roman"/>
            <w:b/>
            <w:sz w:val="26"/>
            <w:szCs w:val="26"/>
            <w:rPrChange w:id="4871" w:author="Chanh Duc Ngo" w:date="2019-03-13T09:59:00Z">
              <w:rPr>
                <w:rFonts w:ascii="Times New Roman" w:hAnsi="Times New Roman"/>
                <w:b/>
                <w:sz w:val="26"/>
                <w:szCs w:val="26"/>
                <w:lang w:val="en-US"/>
              </w:rPr>
            </w:rPrChange>
          </w:rPr>
          <w:t>Một số phần mềm</w:t>
        </w:r>
        <w:r w:rsidR="00C23FBE" w:rsidRPr="00EB7DE2">
          <w:rPr>
            <w:rFonts w:ascii="Times New Roman" w:hAnsi="Times New Roman"/>
            <w:b/>
            <w:sz w:val="26"/>
            <w:szCs w:val="26"/>
            <w:rPrChange w:id="4872" w:author="Chanh Duc Ngo" w:date="2019-03-13T09:59:00Z">
              <w:rPr>
                <w:rFonts w:ascii="Times New Roman" w:hAnsi="Times New Roman"/>
                <w:b/>
                <w:sz w:val="26"/>
                <w:szCs w:val="26"/>
                <w:lang w:val="en-US"/>
              </w:rPr>
            </w:rPrChange>
          </w:rPr>
          <w:t xml:space="preserve"> nổi bật</w:t>
        </w:r>
        <w:bookmarkEnd w:id="4869"/>
      </w:ins>
    </w:p>
    <w:p w14:paraId="4E473CF9" w14:textId="37AC58B7" w:rsidR="00C23FBE" w:rsidRDefault="00C23FBE" w:rsidP="00C23FBE">
      <w:pPr>
        <w:pStyle w:val="ListParagraph"/>
        <w:numPr>
          <w:ilvl w:val="4"/>
          <w:numId w:val="2"/>
        </w:numPr>
        <w:spacing w:line="360" w:lineRule="auto"/>
        <w:outlineLvl w:val="4"/>
        <w:rPr>
          <w:ins w:id="4873" w:author="Thảo Nguyễn Kim" w:date="2019-03-11T02:03:00Z"/>
          <w:rFonts w:ascii="Times New Roman" w:hAnsi="Times New Roman"/>
          <w:b/>
          <w:sz w:val="26"/>
          <w:szCs w:val="26"/>
        </w:rPr>
      </w:pPr>
      <w:bookmarkStart w:id="4874" w:name="_Toc3204405"/>
      <w:ins w:id="4875" w:author="Thảo Nguyễn Kim" w:date="2019-03-11T02:03:00Z">
        <w:r>
          <w:rPr>
            <w:rFonts w:ascii="Times New Roman" w:hAnsi="Times New Roman"/>
            <w:b/>
            <w:sz w:val="26"/>
            <w:szCs w:val="26"/>
          </w:rPr>
          <w:t>Powerapps</w:t>
        </w:r>
        <w:bookmarkEnd w:id="4874"/>
      </w:ins>
    </w:p>
    <w:p w14:paraId="1DFAF660" w14:textId="77777777" w:rsidR="00C23FBE" w:rsidRDefault="00C23FBE" w:rsidP="00C23FBE">
      <w:pPr>
        <w:pStyle w:val="ListParagraph"/>
        <w:numPr>
          <w:ilvl w:val="5"/>
          <w:numId w:val="2"/>
        </w:numPr>
        <w:spacing w:line="360" w:lineRule="auto"/>
        <w:outlineLvl w:val="5"/>
        <w:rPr>
          <w:ins w:id="4876" w:author="Thảo Nguyễn Kim" w:date="2019-03-11T02:03:00Z"/>
          <w:rFonts w:ascii="Times New Roman" w:hAnsi="Times New Roman"/>
          <w:b/>
          <w:sz w:val="26"/>
          <w:szCs w:val="26"/>
        </w:rPr>
      </w:pPr>
      <w:commentRangeStart w:id="4877"/>
      <w:commentRangeStart w:id="4878"/>
      <w:ins w:id="4879" w:author="Thảo Nguyễn Kim" w:date="2019-03-11T02:03:00Z">
        <w:r>
          <w:rPr>
            <w:rFonts w:ascii="Times New Roman" w:hAnsi="Times New Roman"/>
            <w:b/>
            <w:sz w:val="26"/>
            <w:szCs w:val="26"/>
          </w:rPr>
          <w:t>Giới thiệu</w:t>
        </w:r>
        <w:commentRangeEnd w:id="4877"/>
        <w:r>
          <w:rPr>
            <w:rStyle w:val="CommentReference"/>
          </w:rPr>
          <w:commentReference w:id="4877"/>
        </w:r>
      </w:ins>
      <w:commentRangeEnd w:id="4878"/>
      <w:ins w:id="4880" w:author="Thảo Nguyễn Kim" w:date="2019-03-13T10:47:00Z">
        <w:r w:rsidR="001A6F75">
          <w:rPr>
            <w:rStyle w:val="CommentReference"/>
          </w:rPr>
          <w:commentReference w:id="4878"/>
        </w:r>
      </w:ins>
    </w:p>
    <w:p w14:paraId="3FCA7327" w14:textId="77777777" w:rsidR="00C23FBE" w:rsidRDefault="00C23FBE" w:rsidP="00C23FBE">
      <w:pPr>
        <w:spacing w:line="360" w:lineRule="auto"/>
        <w:ind w:left="699" w:firstLine="720"/>
        <w:rPr>
          <w:ins w:id="4881" w:author="Thảo Nguyễn Kim" w:date="2019-03-11T02:14:00Z"/>
          <w:rFonts w:ascii="Times New Roman" w:hAnsi="Times New Roman"/>
          <w:sz w:val="26"/>
          <w:szCs w:val="26"/>
        </w:rPr>
      </w:pPr>
      <w:ins w:id="4882" w:author="Thảo Nguyễn Kim" w:date="2019-03-11T02:03:00Z">
        <w:r>
          <w:rPr>
            <w:rFonts w:ascii="Times New Roman" w:hAnsi="Times New Roman"/>
            <w:sz w:val="26"/>
            <w:szCs w:val="26"/>
          </w:rPr>
          <w:t>Powerapss là một bộ ứng dụng, dịch vụ do Microsoft phát triển, cung cấp môi trường phát triển ứng dụng nhanh chóng để xây dựng các ứng dụng tùy chỉnh cho nhu cầu kinh danh. Với Powerapps các danh nghiệp có thể nhanh chóng tạo ra các ứng dụng tùy chỉnh kết nối với dữ liệu danh nghiệp của họ được lưu trữ trong các nguồn dữ liệu trực tiếp và tại chỗ khác nhau như SharePoint, Excel, Offiec 365, SQL Server, MySQL,…</w:t>
        </w:r>
      </w:ins>
    </w:p>
    <w:p w14:paraId="72C1CD58" w14:textId="3FCAE860" w:rsidR="00134E59" w:rsidRDefault="00C21240">
      <w:pPr>
        <w:spacing w:line="360" w:lineRule="auto"/>
        <w:jc w:val="center"/>
        <w:rPr>
          <w:ins w:id="4883" w:author="Thảo Nguyễn Kim" w:date="2019-03-11T02:14:00Z"/>
          <w:rFonts w:ascii="Times New Roman" w:hAnsi="Times New Roman"/>
          <w:sz w:val="26"/>
          <w:szCs w:val="26"/>
        </w:rPr>
        <w:pPrChange w:id="4884" w:author="Thảo Nguyễn Kim" w:date="2019-03-11T02:15:00Z">
          <w:pPr>
            <w:spacing w:line="360" w:lineRule="auto"/>
            <w:ind w:left="699" w:firstLine="720"/>
          </w:pPr>
        </w:pPrChange>
      </w:pPr>
      <w:ins w:id="4885" w:author="Thảo Nguyễn Kim" w:date="2019-03-11T02:14:00Z">
        <w:r>
          <w:rPr>
            <w:rFonts w:ascii="Times New Roman" w:hAnsi="Times New Roman"/>
            <w:sz w:val="26"/>
            <w:szCs w:val="26"/>
          </w:rPr>
          <w:lastRenderedPageBreak/>
          <w:pict w14:anchorId="789429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261pt">
              <v:imagedata r:id="rId11" o:title="powerapps"/>
            </v:shape>
          </w:pict>
        </w:r>
      </w:ins>
    </w:p>
    <w:p w14:paraId="777C7575" w14:textId="3DD63DCF" w:rsidR="00134E59" w:rsidRPr="009F292B" w:rsidRDefault="00095B66">
      <w:pPr>
        <w:pStyle w:val="Hnh"/>
        <w:rPr>
          <w:ins w:id="4886" w:author="Thảo Nguyễn Kim" w:date="2019-03-11T02:03:00Z"/>
        </w:rPr>
        <w:pPrChange w:id="4887" w:author="Thảo Nguyễn Kim" w:date="2019-03-13T11:55:00Z">
          <w:pPr>
            <w:spacing w:line="360" w:lineRule="auto"/>
            <w:ind w:left="699" w:firstLine="720"/>
          </w:pPr>
        </w:pPrChange>
      </w:pPr>
      <w:bookmarkStart w:id="4888" w:name="_Toc3208650"/>
      <w:bookmarkStart w:id="4889" w:name="_Toc3208708"/>
      <w:bookmarkStart w:id="4890" w:name="_Toc3376333"/>
      <w:bookmarkStart w:id="4891" w:name="_Toc3376395"/>
      <w:ins w:id="4892" w:author="Thảo Nguyễn Kim" w:date="2019-03-11T02:15:00Z">
        <w:r>
          <w:t xml:space="preserve">Hình 2.1 - </w:t>
        </w:r>
        <w:r w:rsidR="00134E59">
          <w:t>Giao diện của Powerapps</w:t>
        </w:r>
      </w:ins>
      <w:bookmarkEnd w:id="4888"/>
      <w:bookmarkEnd w:id="4889"/>
      <w:bookmarkEnd w:id="4890"/>
      <w:bookmarkEnd w:id="4891"/>
    </w:p>
    <w:p w14:paraId="54B0746F" w14:textId="77777777" w:rsidR="00C23FBE" w:rsidRDefault="00C23FBE" w:rsidP="00C23FBE">
      <w:pPr>
        <w:pStyle w:val="ListParagraph"/>
        <w:numPr>
          <w:ilvl w:val="5"/>
          <w:numId w:val="2"/>
        </w:numPr>
        <w:spacing w:line="360" w:lineRule="auto"/>
        <w:outlineLvl w:val="5"/>
        <w:rPr>
          <w:ins w:id="4893" w:author="Thảo Nguyễn Kim" w:date="2019-03-11T02:03:00Z"/>
          <w:rFonts w:ascii="Times New Roman" w:hAnsi="Times New Roman"/>
          <w:b/>
          <w:sz w:val="26"/>
          <w:szCs w:val="26"/>
        </w:rPr>
      </w:pPr>
      <w:ins w:id="4894" w:author="Thảo Nguyễn Kim" w:date="2019-03-11T02:03:00Z">
        <w:r>
          <w:rPr>
            <w:rFonts w:ascii="Times New Roman" w:hAnsi="Times New Roman"/>
            <w:b/>
            <w:sz w:val="26"/>
            <w:szCs w:val="26"/>
          </w:rPr>
          <w:t>Những tính năng nỗi bật</w:t>
        </w:r>
      </w:ins>
    </w:p>
    <w:p w14:paraId="106FBB4A" w14:textId="77777777" w:rsidR="00C23FBE" w:rsidRDefault="00C23FBE" w:rsidP="00C23FBE">
      <w:pPr>
        <w:pStyle w:val="ListParagraph"/>
        <w:numPr>
          <w:ilvl w:val="0"/>
          <w:numId w:val="36"/>
        </w:numPr>
        <w:spacing w:line="360" w:lineRule="auto"/>
        <w:rPr>
          <w:ins w:id="4895" w:author="Thảo Nguyễn Kim" w:date="2019-03-11T02:03:00Z"/>
          <w:rFonts w:ascii="Times New Roman" w:hAnsi="Times New Roman"/>
          <w:sz w:val="26"/>
          <w:szCs w:val="26"/>
        </w:rPr>
      </w:pPr>
      <w:ins w:id="4896" w:author="Thảo Nguyễn Kim" w:date="2019-03-11T02:03:00Z">
        <w:r>
          <w:rPr>
            <w:rFonts w:ascii="Times New Roman" w:hAnsi="Times New Roman"/>
            <w:sz w:val="26"/>
            <w:szCs w:val="26"/>
          </w:rPr>
          <w:t>Xây dựng nhanh ứng dụng bằng cách kéo và thả.</w:t>
        </w:r>
      </w:ins>
    </w:p>
    <w:p w14:paraId="2970CE1E" w14:textId="77777777" w:rsidR="00C23FBE" w:rsidRPr="0073698D" w:rsidRDefault="00C23FBE" w:rsidP="00C23FBE">
      <w:pPr>
        <w:pStyle w:val="ListParagraph"/>
        <w:numPr>
          <w:ilvl w:val="0"/>
          <w:numId w:val="36"/>
        </w:numPr>
        <w:spacing w:line="360" w:lineRule="auto"/>
        <w:rPr>
          <w:ins w:id="4897" w:author="Thảo Nguyễn Kim" w:date="2019-03-11T02:03:00Z"/>
          <w:rFonts w:ascii="Times New Roman" w:hAnsi="Times New Roman"/>
          <w:sz w:val="26"/>
          <w:szCs w:val="26"/>
        </w:rPr>
      </w:pPr>
      <w:ins w:id="4898" w:author="Thảo Nguyễn Kim" w:date="2019-03-11T02:03:00Z">
        <w:r>
          <w:rPr>
            <w:rFonts w:ascii="Times New Roman" w:hAnsi="Times New Roman"/>
            <w:sz w:val="26"/>
            <w:szCs w:val="26"/>
          </w:rPr>
          <w:t>Cung cấp luồng công việc phong phú</w:t>
        </w:r>
      </w:ins>
    </w:p>
    <w:p w14:paraId="67A00C45" w14:textId="77777777" w:rsidR="00C23FBE" w:rsidRDefault="00C23FBE" w:rsidP="00C23FBE">
      <w:pPr>
        <w:pStyle w:val="ListParagraph"/>
        <w:numPr>
          <w:ilvl w:val="0"/>
          <w:numId w:val="36"/>
        </w:numPr>
        <w:spacing w:line="360" w:lineRule="auto"/>
        <w:rPr>
          <w:ins w:id="4899" w:author="Thảo Nguyễn Kim" w:date="2019-03-11T02:03:00Z"/>
          <w:rFonts w:ascii="Times New Roman" w:hAnsi="Times New Roman"/>
          <w:sz w:val="26"/>
          <w:szCs w:val="26"/>
        </w:rPr>
      </w:pPr>
      <w:ins w:id="4900" w:author="Thảo Nguyễn Kim" w:date="2019-03-11T02:03:00Z">
        <w:r>
          <w:rPr>
            <w:rFonts w:ascii="Times New Roman" w:hAnsi="Times New Roman"/>
            <w:sz w:val="26"/>
            <w:szCs w:val="26"/>
          </w:rPr>
          <w:t>Biến quy trình thủ công thành quy trình tự động</w:t>
        </w:r>
      </w:ins>
    </w:p>
    <w:p w14:paraId="020395D3" w14:textId="77777777" w:rsidR="00C23FBE" w:rsidRDefault="00C23FBE" w:rsidP="00C23FBE">
      <w:pPr>
        <w:pStyle w:val="ListParagraph"/>
        <w:numPr>
          <w:ilvl w:val="0"/>
          <w:numId w:val="36"/>
        </w:numPr>
        <w:spacing w:line="360" w:lineRule="auto"/>
        <w:rPr>
          <w:ins w:id="4901" w:author="Thảo Nguyễn Kim" w:date="2019-03-11T02:03:00Z"/>
          <w:rFonts w:ascii="Times New Roman" w:hAnsi="Times New Roman"/>
          <w:sz w:val="26"/>
          <w:szCs w:val="26"/>
        </w:rPr>
      </w:pPr>
      <w:ins w:id="4902" w:author="Thảo Nguyễn Kim" w:date="2019-03-11T02:03:00Z">
        <w:r>
          <w:rPr>
            <w:rFonts w:ascii="Times New Roman" w:hAnsi="Times New Roman"/>
            <w:sz w:val="26"/>
            <w:szCs w:val="26"/>
          </w:rPr>
          <w:t>Kết nối với nguồn dữ liệu đa dạng</w:t>
        </w:r>
      </w:ins>
    </w:p>
    <w:p w14:paraId="5E978290" w14:textId="77777777" w:rsidR="00C23FBE" w:rsidRDefault="00C23FBE" w:rsidP="00C23FBE">
      <w:pPr>
        <w:pStyle w:val="ListParagraph"/>
        <w:numPr>
          <w:ilvl w:val="0"/>
          <w:numId w:val="36"/>
        </w:numPr>
        <w:spacing w:line="360" w:lineRule="auto"/>
        <w:rPr>
          <w:ins w:id="4903" w:author="Thảo Nguyễn Kim" w:date="2019-03-11T02:03:00Z"/>
          <w:rFonts w:ascii="Times New Roman" w:hAnsi="Times New Roman"/>
          <w:sz w:val="26"/>
          <w:szCs w:val="26"/>
        </w:rPr>
      </w:pPr>
      <w:ins w:id="4904" w:author="Thảo Nguyễn Kim" w:date="2019-03-11T02:03:00Z">
        <w:r>
          <w:rPr>
            <w:rFonts w:ascii="Times New Roman" w:hAnsi="Times New Roman"/>
            <w:sz w:val="26"/>
            <w:szCs w:val="26"/>
          </w:rPr>
          <w:t>Chia sẽ tức thì ứng dụng cho người khác</w:t>
        </w:r>
      </w:ins>
    </w:p>
    <w:p w14:paraId="7578B005" w14:textId="77777777" w:rsidR="00C23FBE" w:rsidRPr="00603B01" w:rsidRDefault="00C23FBE" w:rsidP="00C23FBE">
      <w:pPr>
        <w:pStyle w:val="ListParagraph"/>
        <w:numPr>
          <w:ilvl w:val="0"/>
          <w:numId w:val="36"/>
        </w:numPr>
        <w:spacing w:line="360" w:lineRule="auto"/>
        <w:rPr>
          <w:ins w:id="4905" w:author="Thảo Nguyễn Kim" w:date="2019-03-11T02:03:00Z"/>
          <w:rFonts w:ascii="Times New Roman" w:hAnsi="Times New Roman"/>
          <w:sz w:val="26"/>
          <w:szCs w:val="26"/>
        </w:rPr>
      </w:pPr>
      <w:ins w:id="4906" w:author="Thảo Nguyễn Kim" w:date="2019-03-11T02:03:00Z">
        <w:r>
          <w:rPr>
            <w:rFonts w:ascii="Times New Roman" w:hAnsi="Times New Roman"/>
            <w:sz w:val="26"/>
            <w:szCs w:val="26"/>
          </w:rPr>
          <w:t>Tạo ứng dụng trên đa nền tảng (Web,Moblie,PC,..)</w:t>
        </w:r>
      </w:ins>
    </w:p>
    <w:p w14:paraId="32059B44" w14:textId="77777777" w:rsidR="00C23FBE" w:rsidRDefault="00C23FBE" w:rsidP="00C23FBE">
      <w:pPr>
        <w:pStyle w:val="ListParagraph"/>
        <w:numPr>
          <w:ilvl w:val="5"/>
          <w:numId w:val="2"/>
        </w:numPr>
        <w:spacing w:line="360" w:lineRule="auto"/>
        <w:outlineLvl w:val="5"/>
        <w:rPr>
          <w:ins w:id="4907" w:author="Thảo Nguyễn Kim" w:date="2019-03-11T02:03:00Z"/>
          <w:rFonts w:ascii="Times New Roman" w:hAnsi="Times New Roman"/>
          <w:b/>
          <w:sz w:val="26"/>
          <w:szCs w:val="26"/>
        </w:rPr>
      </w:pPr>
      <w:ins w:id="4908" w:author="Thảo Nguyễn Kim" w:date="2019-03-11T02:03:00Z">
        <w:r>
          <w:rPr>
            <w:rFonts w:ascii="Times New Roman" w:hAnsi="Times New Roman"/>
            <w:b/>
            <w:sz w:val="26"/>
            <w:szCs w:val="26"/>
          </w:rPr>
          <w:t>Nhược điểm</w:t>
        </w:r>
      </w:ins>
    </w:p>
    <w:p w14:paraId="1C224577" w14:textId="77777777" w:rsidR="00C23FBE" w:rsidRDefault="00C23FBE" w:rsidP="00C23FBE">
      <w:pPr>
        <w:pStyle w:val="ListParagraph"/>
        <w:numPr>
          <w:ilvl w:val="0"/>
          <w:numId w:val="36"/>
        </w:numPr>
        <w:spacing w:line="360" w:lineRule="auto"/>
        <w:rPr>
          <w:ins w:id="4909" w:author="Thảo Nguyễn Kim" w:date="2019-03-11T02:03:00Z"/>
          <w:rFonts w:ascii="Times New Roman" w:hAnsi="Times New Roman"/>
          <w:sz w:val="26"/>
          <w:szCs w:val="26"/>
        </w:rPr>
      </w:pPr>
      <w:ins w:id="4910" w:author="Thảo Nguyễn Kim" w:date="2019-03-11T02:03:00Z">
        <w:r>
          <w:rPr>
            <w:rFonts w:ascii="Times New Roman" w:hAnsi="Times New Roman"/>
            <w:sz w:val="26"/>
            <w:szCs w:val="26"/>
          </w:rPr>
          <w:t>Công thức rất nhiều gây khó khăn cho người mới sử dụng.</w:t>
        </w:r>
      </w:ins>
    </w:p>
    <w:p w14:paraId="69CF9DD3" w14:textId="77777777" w:rsidR="00C23FBE" w:rsidRPr="0073698D" w:rsidRDefault="00C23FBE" w:rsidP="00C23FBE">
      <w:pPr>
        <w:pStyle w:val="ListParagraph"/>
        <w:numPr>
          <w:ilvl w:val="0"/>
          <w:numId w:val="36"/>
        </w:numPr>
        <w:spacing w:line="360" w:lineRule="auto"/>
        <w:rPr>
          <w:ins w:id="4911" w:author="Thảo Nguyễn Kim" w:date="2019-03-11T02:03:00Z"/>
          <w:rFonts w:ascii="Times New Roman" w:hAnsi="Times New Roman"/>
          <w:sz w:val="26"/>
          <w:szCs w:val="26"/>
        </w:rPr>
      </w:pPr>
      <w:ins w:id="4912" w:author="Thảo Nguyễn Kim" w:date="2019-03-11T02:03:00Z">
        <w:r>
          <w:rPr>
            <w:rFonts w:ascii="Times New Roman" w:hAnsi="Times New Roman"/>
            <w:sz w:val="26"/>
            <w:szCs w:val="26"/>
          </w:rPr>
          <w:t>Phụ thuộc vào nguồn dữ liệu để tạo layout</w:t>
        </w:r>
      </w:ins>
    </w:p>
    <w:p w14:paraId="5CE69F50" w14:textId="77777777" w:rsidR="00C23FBE" w:rsidRDefault="00C23FBE" w:rsidP="00C23FBE">
      <w:pPr>
        <w:pStyle w:val="ListParagraph"/>
        <w:numPr>
          <w:ilvl w:val="0"/>
          <w:numId w:val="36"/>
        </w:numPr>
        <w:spacing w:line="360" w:lineRule="auto"/>
        <w:rPr>
          <w:ins w:id="4913" w:author="Thảo Nguyễn Kim" w:date="2019-03-11T02:03:00Z"/>
          <w:rFonts w:ascii="Times New Roman" w:hAnsi="Times New Roman"/>
          <w:sz w:val="26"/>
          <w:szCs w:val="26"/>
        </w:rPr>
      </w:pPr>
      <w:ins w:id="4914" w:author="Thảo Nguyễn Kim" w:date="2019-03-11T02:03:00Z">
        <w:r>
          <w:rPr>
            <w:rFonts w:ascii="Times New Roman" w:hAnsi="Times New Roman"/>
            <w:sz w:val="26"/>
            <w:szCs w:val="26"/>
          </w:rPr>
          <w:t>Không thể hiện rõ quy trình đang hiện thực</w:t>
        </w:r>
      </w:ins>
    </w:p>
    <w:p w14:paraId="167A9CFA" w14:textId="4F2D5369" w:rsidR="00C23FBE" w:rsidRDefault="00C23FBE" w:rsidP="00C23FBE">
      <w:pPr>
        <w:pStyle w:val="ListParagraph"/>
        <w:numPr>
          <w:ilvl w:val="4"/>
          <w:numId w:val="2"/>
        </w:numPr>
        <w:spacing w:line="360" w:lineRule="auto"/>
        <w:outlineLvl w:val="4"/>
        <w:rPr>
          <w:ins w:id="4915" w:author="Thảo Nguyễn Kim" w:date="2019-03-11T02:03:00Z"/>
          <w:rFonts w:ascii="Times New Roman" w:hAnsi="Times New Roman"/>
          <w:b/>
          <w:sz w:val="26"/>
          <w:szCs w:val="26"/>
        </w:rPr>
      </w:pPr>
      <w:bookmarkStart w:id="4916" w:name="_Toc3204406"/>
      <w:ins w:id="4917" w:author="Thảo Nguyễn Kim" w:date="2019-03-11T02:03:00Z">
        <w:r>
          <w:rPr>
            <w:rFonts w:ascii="Times New Roman" w:hAnsi="Times New Roman"/>
            <w:b/>
            <w:sz w:val="26"/>
            <w:szCs w:val="26"/>
          </w:rPr>
          <w:t>Form.io</w:t>
        </w:r>
        <w:bookmarkEnd w:id="4916"/>
      </w:ins>
    </w:p>
    <w:p w14:paraId="78E4DF49" w14:textId="77777777" w:rsidR="00C23FBE" w:rsidRDefault="00C23FBE" w:rsidP="00C23FBE">
      <w:pPr>
        <w:pStyle w:val="ListParagraph"/>
        <w:numPr>
          <w:ilvl w:val="5"/>
          <w:numId w:val="2"/>
        </w:numPr>
        <w:spacing w:line="360" w:lineRule="auto"/>
        <w:outlineLvl w:val="5"/>
        <w:rPr>
          <w:ins w:id="4918" w:author="Thảo Nguyễn Kim" w:date="2019-03-11T02:03:00Z"/>
          <w:rFonts w:ascii="Times New Roman" w:hAnsi="Times New Roman"/>
          <w:b/>
          <w:sz w:val="26"/>
          <w:szCs w:val="26"/>
        </w:rPr>
      </w:pPr>
      <w:commentRangeStart w:id="4919"/>
      <w:commentRangeStart w:id="4920"/>
      <w:ins w:id="4921" w:author="Thảo Nguyễn Kim" w:date="2019-03-11T02:03:00Z">
        <w:r>
          <w:rPr>
            <w:rFonts w:ascii="Times New Roman" w:hAnsi="Times New Roman"/>
            <w:b/>
            <w:sz w:val="26"/>
            <w:szCs w:val="26"/>
          </w:rPr>
          <w:t>Giới thiệu</w:t>
        </w:r>
        <w:commentRangeEnd w:id="4919"/>
        <w:r>
          <w:rPr>
            <w:rStyle w:val="CommentReference"/>
          </w:rPr>
          <w:commentReference w:id="4919"/>
        </w:r>
      </w:ins>
      <w:commentRangeEnd w:id="4920"/>
      <w:ins w:id="4922" w:author="Thảo Nguyễn Kim" w:date="2019-03-13T10:48:00Z">
        <w:r w:rsidR="00481014">
          <w:rPr>
            <w:rStyle w:val="CommentReference"/>
          </w:rPr>
          <w:commentReference w:id="4920"/>
        </w:r>
      </w:ins>
    </w:p>
    <w:p w14:paraId="7F56E3C2" w14:textId="77777777" w:rsidR="00C23FBE" w:rsidRDefault="00C23FBE" w:rsidP="00C23FBE">
      <w:pPr>
        <w:spacing w:line="360" w:lineRule="auto"/>
        <w:ind w:firstLine="720"/>
        <w:rPr>
          <w:ins w:id="4923" w:author="Thảo Nguyễn Kim" w:date="2019-03-11T02:10:00Z"/>
          <w:rFonts w:ascii="Times New Roman" w:hAnsi="Times New Roman"/>
          <w:sz w:val="26"/>
          <w:szCs w:val="26"/>
        </w:rPr>
      </w:pPr>
      <w:ins w:id="4924" w:author="Thảo Nguyễn Kim" w:date="2019-03-11T02:03:00Z">
        <w:r w:rsidRPr="006E07EA">
          <w:rPr>
            <w:rFonts w:ascii="Times New Roman" w:hAnsi="Times New Roman"/>
            <w:sz w:val="26"/>
            <w:szCs w:val="26"/>
          </w:rPr>
          <w:lastRenderedPageBreak/>
          <w:t>Form.io là một nền tảng quản lý các form và quản lý dữ liệu API dành cho các danh nghiệp xây dựng các ứng dụng quy trình kinh doanh. Nền tảng đã được sử dụng rộng rãi trên thế giới từ mọi doanh nghiệp,công ty từ nhỏ đến lớn. Một số ngành kinh doanh đã áp dụng form.io như là quản lý, bảo hiểm, tài chính,... [2]</w:t>
        </w:r>
      </w:ins>
    </w:p>
    <w:p w14:paraId="1C25416D" w14:textId="0EFD7F9B" w:rsidR="00C23FBE" w:rsidRDefault="00C21240">
      <w:pPr>
        <w:spacing w:line="360" w:lineRule="auto"/>
        <w:jc w:val="center"/>
        <w:rPr>
          <w:ins w:id="4925" w:author="Thảo Nguyễn Kim" w:date="2019-03-11T02:10:00Z"/>
          <w:rFonts w:ascii="Times New Roman" w:hAnsi="Times New Roman"/>
          <w:sz w:val="26"/>
          <w:szCs w:val="26"/>
        </w:rPr>
        <w:pPrChange w:id="4926" w:author="Thảo Nguyễn Kim" w:date="2019-03-11T02:11:00Z">
          <w:pPr>
            <w:spacing w:line="360" w:lineRule="auto"/>
            <w:ind w:firstLine="720"/>
          </w:pPr>
        </w:pPrChange>
      </w:pPr>
      <w:ins w:id="4927" w:author="Thảo Nguyễn Kim" w:date="2019-03-11T02:10:00Z">
        <w:r>
          <w:rPr>
            <w:rFonts w:ascii="Times New Roman" w:hAnsi="Times New Roman"/>
            <w:sz w:val="26"/>
            <w:szCs w:val="26"/>
          </w:rPr>
          <w:pict w14:anchorId="439CB6A6">
            <v:shape id="_x0000_i1026" type="#_x0000_t75" style="width:444.75pt;height:215.25pt">
              <v:imagedata r:id="rId12" o:title="formio"/>
            </v:shape>
          </w:pict>
        </w:r>
      </w:ins>
    </w:p>
    <w:p w14:paraId="54D554C8" w14:textId="41CAF062" w:rsidR="00C23FBE" w:rsidRPr="009F292B" w:rsidRDefault="00C23FBE">
      <w:pPr>
        <w:pStyle w:val="Hnh"/>
        <w:rPr>
          <w:ins w:id="4928" w:author="Thảo Nguyễn Kim" w:date="2019-03-11T02:03:00Z"/>
        </w:rPr>
        <w:pPrChange w:id="4929" w:author="Thảo Nguyễn Kim" w:date="2019-03-13T11:55:00Z">
          <w:pPr>
            <w:spacing w:line="360" w:lineRule="auto"/>
            <w:ind w:firstLine="720"/>
          </w:pPr>
        </w:pPrChange>
      </w:pPr>
      <w:bookmarkStart w:id="4930" w:name="_Toc3208651"/>
      <w:bookmarkStart w:id="4931" w:name="_Toc3208709"/>
      <w:bookmarkStart w:id="4932" w:name="_Toc3376334"/>
      <w:bookmarkStart w:id="4933" w:name="_Toc3376396"/>
      <w:ins w:id="4934" w:author="Thảo Nguyễn Kim" w:date="2019-03-11T02:11:00Z">
        <w:r>
          <w:t>Hình 2.</w:t>
        </w:r>
      </w:ins>
      <w:ins w:id="4935" w:author="Thảo Nguyễn Kim" w:date="2019-03-11T02:15:00Z">
        <w:r w:rsidR="00134E59">
          <w:t>2</w:t>
        </w:r>
      </w:ins>
      <w:ins w:id="4936" w:author="Thảo Nguyễn Kim" w:date="2019-03-11T02:11:00Z">
        <w:r>
          <w:t xml:space="preserve"> </w:t>
        </w:r>
      </w:ins>
      <w:ins w:id="4937" w:author="Thảo Nguyễn Kim" w:date="2019-03-11T14:37:00Z">
        <w:r w:rsidR="00E3726E">
          <w:t xml:space="preserve">- </w:t>
        </w:r>
      </w:ins>
      <w:ins w:id="4938" w:author="Thảo Nguyễn Kim" w:date="2019-03-11T02:11:00Z">
        <w:r>
          <w:t>Giao diện của Form.io</w:t>
        </w:r>
      </w:ins>
      <w:bookmarkEnd w:id="4930"/>
      <w:bookmarkEnd w:id="4931"/>
      <w:bookmarkEnd w:id="4932"/>
      <w:bookmarkEnd w:id="4933"/>
    </w:p>
    <w:p w14:paraId="436C8D93" w14:textId="77777777" w:rsidR="00C23FBE" w:rsidRDefault="00C23FBE" w:rsidP="00C23FBE">
      <w:pPr>
        <w:pStyle w:val="ListParagraph"/>
        <w:numPr>
          <w:ilvl w:val="5"/>
          <w:numId w:val="2"/>
        </w:numPr>
        <w:spacing w:line="360" w:lineRule="auto"/>
        <w:outlineLvl w:val="5"/>
        <w:rPr>
          <w:ins w:id="4939" w:author="Thảo Nguyễn Kim" w:date="2019-03-11T02:03:00Z"/>
          <w:rFonts w:ascii="Times New Roman" w:hAnsi="Times New Roman"/>
          <w:b/>
          <w:sz w:val="26"/>
          <w:szCs w:val="26"/>
        </w:rPr>
      </w:pPr>
      <w:ins w:id="4940" w:author="Thảo Nguyễn Kim" w:date="2019-03-11T02:03:00Z">
        <w:r>
          <w:rPr>
            <w:rFonts w:ascii="Times New Roman" w:hAnsi="Times New Roman"/>
            <w:b/>
            <w:sz w:val="26"/>
            <w:szCs w:val="26"/>
            <w:lang w:val="en-US"/>
          </w:rPr>
          <w:t>Những tính năng nỗi bật</w:t>
        </w:r>
      </w:ins>
    </w:p>
    <w:p w14:paraId="3680233C" w14:textId="77777777" w:rsidR="00C23FBE" w:rsidRPr="0073698D" w:rsidRDefault="00C23FBE" w:rsidP="00C23FBE">
      <w:pPr>
        <w:pStyle w:val="ListParagraph"/>
        <w:numPr>
          <w:ilvl w:val="0"/>
          <w:numId w:val="36"/>
        </w:numPr>
        <w:spacing w:line="360" w:lineRule="auto"/>
        <w:rPr>
          <w:ins w:id="4941" w:author="Thảo Nguyễn Kim" w:date="2019-03-11T02:03:00Z"/>
          <w:rFonts w:ascii="Times New Roman" w:hAnsi="Times New Roman"/>
          <w:sz w:val="26"/>
          <w:szCs w:val="26"/>
        </w:rPr>
      </w:pPr>
      <w:ins w:id="4942" w:author="Thảo Nguyễn Kim" w:date="2019-03-11T02:03:00Z">
        <w:r>
          <w:rPr>
            <w:rFonts w:ascii="Times New Roman" w:hAnsi="Times New Roman"/>
            <w:sz w:val="26"/>
            <w:szCs w:val="26"/>
          </w:rPr>
          <w:t>Cung cấp các API cho Progressive Web Application</w:t>
        </w:r>
      </w:ins>
    </w:p>
    <w:p w14:paraId="6CD47EAC" w14:textId="77777777" w:rsidR="00C23FBE" w:rsidRDefault="00C23FBE" w:rsidP="00C23FBE">
      <w:pPr>
        <w:pStyle w:val="ListParagraph"/>
        <w:numPr>
          <w:ilvl w:val="0"/>
          <w:numId w:val="36"/>
        </w:numPr>
        <w:spacing w:line="360" w:lineRule="auto"/>
        <w:rPr>
          <w:ins w:id="4943" w:author="Thảo Nguyễn Kim" w:date="2019-03-11T02:03:00Z"/>
          <w:rFonts w:ascii="Times New Roman" w:hAnsi="Times New Roman"/>
          <w:sz w:val="26"/>
          <w:szCs w:val="26"/>
        </w:rPr>
      </w:pPr>
      <w:ins w:id="4944" w:author="Thảo Nguyễn Kim" w:date="2019-03-11T02:03:00Z">
        <w:r w:rsidRPr="00D02A63">
          <w:rPr>
            <w:rFonts w:ascii="Times New Roman" w:hAnsi="Times New Roman"/>
            <w:sz w:val="26"/>
            <w:szCs w:val="26"/>
          </w:rPr>
          <w:t>Triển khai tại chỗ hoặc đám mây riêng</w:t>
        </w:r>
      </w:ins>
    </w:p>
    <w:p w14:paraId="2F0C906F" w14:textId="77777777" w:rsidR="00C23FBE" w:rsidRDefault="00C23FBE" w:rsidP="00C23FBE">
      <w:pPr>
        <w:pStyle w:val="ListParagraph"/>
        <w:numPr>
          <w:ilvl w:val="0"/>
          <w:numId w:val="36"/>
        </w:numPr>
        <w:spacing w:line="360" w:lineRule="auto"/>
        <w:rPr>
          <w:ins w:id="4945" w:author="Thảo Nguyễn Kim" w:date="2019-03-11T02:03:00Z"/>
          <w:rFonts w:ascii="Times New Roman" w:hAnsi="Times New Roman"/>
          <w:sz w:val="26"/>
          <w:szCs w:val="26"/>
        </w:rPr>
      </w:pPr>
      <w:ins w:id="4946" w:author="Thảo Nguyễn Kim" w:date="2019-03-11T02:03:00Z">
        <w:r w:rsidRPr="00D02A63">
          <w:rPr>
            <w:rFonts w:ascii="Times New Roman" w:hAnsi="Times New Roman"/>
            <w:sz w:val="26"/>
            <w:szCs w:val="26"/>
          </w:rPr>
          <w:t>Tích hợp bên thứ 3</w:t>
        </w:r>
      </w:ins>
    </w:p>
    <w:p w14:paraId="100DC739" w14:textId="77777777" w:rsidR="00C23FBE" w:rsidRDefault="00C23FBE" w:rsidP="00C23FBE">
      <w:pPr>
        <w:pStyle w:val="ListParagraph"/>
        <w:numPr>
          <w:ilvl w:val="0"/>
          <w:numId w:val="36"/>
        </w:numPr>
        <w:spacing w:line="360" w:lineRule="auto"/>
        <w:rPr>
          <w:ins w:id="4947" w:author="Thảo Nguyễn Kim" w:date="2019-03-11T02:03:00Z"/>
          <w:rFonts w:ascii="Times New Roman" w:hAnsi="Times New Roman"/>
          <w:sz w:val="26"/>
          <w:szCs w:val="26"/>
        </w:rPr>
      </w:pPr>
      <w:ins w:id="4948" w:author="Thảo Nguyễn Kim" w:date="2019-03-11T02:03:00Z">
        <w:r w:rsidRPr="00D02A63">
          <w:rPr>
            <w:rFonts w:ascii="Times New Roman" w:hAnsi="Times New Roman"/>
            <w:sz w:val="26"/>
            <w:szCs w:val="26"/>
          </w:rPr>
          <w:t>Hành động biểu mẫu có điều kiện</w:t>
        </w:r>
      </w:ins>
    </w:p>
    <w:p w14:paraId="7BA08176" w14:textId="77777777" w:rsidR="00C23FBE" w:rsidRDefault="00C23FBE" w:rsidP="00C23FBE">
      <w:pPr>
        <w:pStyle w:val="ListParagraph"/>
        <w:numPr>
          <w:ilvl w:val="0"/>
          <w:numId w:val="36"/>
        </w:numPr>
        <w:spacing w:line="360" w:lineRule="auto"/>
        <w:rPr>
          <w:ins w:id="4949" w:author="Thảo Nguyễn Kim" w:date="2019-03-11T02:03:00Z"/>
          <w:rFonts w:ascii="Times New Roman" w:hAnsi="Times New Roman"/>
          <w:sz w:val="26"/>
          <w:szCs w:val="26"/>
        </w:rPr>
      </w:pPr>
      <w:ins w:id="4950" w:author="Thảo Nguyễn Kim" w:date="2019-03-11T02:03:00Z">
        <w:r w:rsidRPr="00D02A63">
          <w:rPr>
            <w:rFonts w:ascii="Times New Roman" w:hAnsi="Times New Roman"/>
            <w:sz w:val="26"/>
            <w:szCs w:val="26"/>
          </w:rPr>
          <w:t>Quản lý và lưu trữ tệp</w:t>
        </w:r>
      </w:ins>
    </w:p>
    <w:p w14:paraId="57938F11" w14:textId="77777777" w:rsidR="00C23FBE" w:rsidRDefault="00C23FBE" w:rsidP="00C23FBE">
      <w:pPr>
        <w:pStyle w:val="ListParagraph"/>
        <w:numPr>
          <w:ilvl w:val="0"/>
          <w:numId w:val="36"/>
        </w:numPr>
        <w:spacing w:line="360" w:lineRule="auto"/>
        <w:rPr>
          <w:ins w:id="4951" w:author="Thảo Nguyễn Kim" w:date="2019-03-11T02:03:00Z"/>
          <w:rFonts w:ascii="Times New Roman" w:hAnsi="Times New Roman"/>
          <w:sz w:val="26"/>
          <w:szCs w:val="26"/>
        </w:rPr>
      </w:pPr>
      <w:ins w:id="4952" w:author="Thảo Nguyễn Kim" w:date="2019-03-11T02:03:00Z">
        <w:r w:rsidRPr="00D02A63">
          <w:rPr>
            <w:rFonts w:ascii="Times New Roman" w:hAnsi="Times New Roman"/>
            <w:sz w:val="26"/>
            <w:szCs w:val="26"/>
          </w:rPr>
          <w:t>Xuất dữ liệu</w:t>
        </w:r>
      </w:ins>
    </w:p>
    <w:p w14:paraId="52E45B1D" w14:textId="77777777" w:rsidR="00C23FBE" w:rsidRDefault="00C23FBE" w:rsidP="00C23FBE">
      <w:pPr>
        <w:pStyle w:val="ListParagraph"/>
        <w:numPr>
          <w:ilvl w:val="0"/>
          <w:numId w:val="36"/>
        </w:numPr>
        <w:spacing w:line="360" w:lineRule="auto"/>
        <w:rPr>
          <w:ins w:id="4953" w:author="Thảo Nguyễn Kim" w:date="2019-03-11T02:03:00Z"/>
          <w:rFonts w:ascii="Times New Roman" w:hAnsi="Times New Roman"/>
          <w:sz w:val="26"/>
          <w:szCs w:val="26"/>
        </w:rPr>
      </w:pPr>
      <w:ins w:id="4954" w:author="Thảo Nguyễn Kim" w:date="2019-03-11T02:03:00Z">
        <w:r w:rsidRPr="00D02A63">
          <w:rPr>
            <w:rFonts w:ascii="Times New Roman" w:hAnsi="Times New Roman"/>
            <w:sz w:val="26"/>
            <w:szCs w:val="26"/>
          </w:rPr>
          <w:t>Báo cáo API tổng hợp nâng cao</w:t>
        </w:r>
      </w:ins>
    </w:p>
    <w:p w14:paraId="1D883C82" w14:textId="77777777" w:rsidR="00C23FBE" w:rsidRPr="00DA6898" w:rsidRDefault="00C23FBE" w:rsidP="00C23FBE">
      <w:pPr>
        <w:pStyle w:val="ListParagraph"/>
        <w:numPr>
          <w:ilvl w:val="0"/>
          <w:numId w:val="36"/>
        </w:numPr>
        <w:spacing w:line="360" w:lineRule="auto"/>
        <w:rPr>
          <w:ins w:id="4955" w:author="Thảo Nguyễn Kim" w:date="2019-03-11T02:03:00Z"/>
          <w:rFonts w:ascii="Times New Roman" w:hAnsi="Times New Roman"/>
          <w:sz w:val="26"/>
          <w:szCs w:val="26"/>
        </w:rPr>
      </w:pPr>
      <w:ins w:id="4956" w:author="Thảo Nguyễn Kim" w:date="2019-03-11T02:03:00Z">
        <w:r w:rsidRPr="00D02A63">
          <w:rPr>
            <w:rFonts w:ascii="Times New Roman" w:hAnsi="Times New Roman"/>
            <w:sz w:val="26"/>
            <w:szCs w:val="26"/>
          </w:rPr>
          <w:t>Tích hợp dữ liệu thời gian thực với Webhooks</w:t>
        </w:r>
      </w:ins>
    </w:p>
    <w:p w14:paraId="0E85F9F5" w14:textId="77777777" w:rsidR="00C23FBE" w:rsidRDefault="00C23FBE" w:rsidP="00C23FBE">
      <w:pPr>
        <w:pStyle w:val="ListParagraph"/>
        <w:numPr>
          <w:ilvl w:val="5"/>
          <w:numId w:val="2"/>
        </w:numPr>
        <w:spacing w:line="360" w:lineRule="auto"/>
        <w:outlineLvl w:val="5"/>
        <w:rPr>
          <w:ins w:id="4957" w:author="Thảo Nguyễn Kim" w:date="2019-03-11T02:03:00Z"/>
          <w:rFonts w:ascii="Times New Roman" w:hAnsi="Times New Roman"/>
          <w:b/>
          <w:sz w:val="26"/>
          <w:szCs w:val="26"/>
        </w:rPr>
      </w:pPr>
      <w:ins w:id="4958" w:author="Thảo Nguyễn Kim" w:date="2019-03-11T02:03:00Z">
        <w:r>
          <w:rPr>
            <w:rFonts w:ascii="Times New Roman" w:hAnsi="Times New Roman"/>
            <w:b/>
            <w:sz w:val="26"/>
            <w:szCs w:val="26"/>
          </w:rPr>
          <w:t>Nhược điểm</w:t>
        </w:r>
      </w:ins>
    </w:p>
    <w:p w14:paraId="44D2DE5B" w14:textId="77777777" w:rsidR="00C23FBE" w:rsidRDefault="00C23FBE" w:rsidP="00C23FBE">
      <w:pPr>
        <w:pStyle w:val="ListParagraph"/>
        <w:numPr>
          <w:ilvl w:val="0"/>
          <w:numId w:val="36"/>
        </w:numPr>
        <w:spacing w:line="360" w:lineRule="auto"/>
        <w:rPr>
          <w:ins w:id="4959" w:author="Thảo Nguyễn Kim" w:date="2019-03-11T02:03:00Z"/>
          <w:rFonts w:ascii="Times New Roman" w:hAnsi="Times New Roman"/>
          <w:sz w:val="26"/>
          <w:szCs w:val="26"/>
        </w:rPr>
      </w:pPr>
      <w:ins w:id="4960" w:author="Thảo Nguyễn Kim" w:date="2019-03-11T02:03:00Z">
        <w:r>
          <w:rPr>
            <w:rFonts w:ascii="Times New Roman" w:hAnsi="Times New Roman"/>
            <w:sz w:val="26"/>
            <w:szCs w:val="26"/>
          </w:rPr>
          <w:t>Ít có khả năng kiểm soát html</w:t>
        </w:r>
      </w:ins>
    </w:p>
    <w:p w14:paraId="68A9254B" w14:textId="77777777" w:rsidR="00C23FBE" w:rsidRDefault="00C23FBE" w:rsidP="00C23FBE">
      <w:pPr>
        <w:pStyle w:val="ListParagraph"/>
        <w:numPr>
          <w:ilvl w:val="0"/>
          <w:numId w:val="36"/>
        </w:numPr>
        <w:spacing w:line="360" w:lineRule="auto"/>
        <w:rPr>
          <w:ins w:id="4961" w:author="Thảo Nguyễn Kim" w:date="2019-03-11T02:03:00Z"/>
          <w:rFonts w:ascii="Times New Roman" w:hAnsi="Times New Roman"/>
          <w:sz w:val="26"/>
          <w:szCs w:val="26"/>
        </w:rPr>
      </w:pPr>
      <w:ins w:id="4962" w:author="Thảo Nguyễn Kim" w:date="2019-03-11T02:03:00Z">
        <w:r>
          <w:rPr>
            <w:rFonts w:ascii="Times New Roman" w:hAnsi="Times New Roman"/>
            <w:sz w:val="26"/>
            <w:szCs w:val="26"/>
          </w:rPr>
          <w:lastRenderedPageBreak/>
          <w:t>Không thực sự thân thiện cho việc SEO website</w:t>
        </w:r>
      </w:ins>
    </w:p>
    <w:p w14:paraId="3C089F17" w14:textId="77777777" w:rsidR="00C23FBE" w:rsidRPr="00060671" w:rsidDel="00142382" w:rsidRDefault="00C23FBE" w:rsidP="00C23FBE">
      <w:pPr>
        <w:pStyle w:val="ListParagraph"/>
        <w:numPr>
          <w:ilvl w:val="0"/>
          <w:numId w:val="36"/>
        </w:numPr>
        <w:spacing w:line="360" w:lineRule="auto"/>
        <w:rPr>
          <w:ins w:id="4963" w:author="Thảo Nguyễn Kim" w:date="2019-03-11T02:03:00Z"/>
          <w:del w:id="4964" w:author="Thảo Nguyễn Kim" w:date="2019-03-10T22:50:00Z"/>
          <w:rFonts w:ascii="Times New Roman" w:hAnsi="Times New Roman"/>
          <w:sz w:val="26"/>
          <w:szCs w:val="26"/>
        </w:rPr>
      </w:pPr>
      <w:ins w:id="4965" w:author="Thảo Nguyễn Kim" w:date="2019-03-11T02:03:00Z">
        <w:r>
          <w:rPr>
            <w:rFonts w:ascii="Times New Roman" w:hAnsi="Times New Roman"/>
            <w:sz w:val="26"/>
            <w:szCs w:val="26"/>
          </w:rPr>
          <w:t>Chưa có thể tạo ra website, chỉ có thể tích hợp vào website</w:t>
        </w:r>
      </w:ins>
    </w:p>
    <w:p w14:paraId="31CBFDF6" w14:textId="77777777" w:rsidR="00C23FBE" w:rsidRPr="006E07EA" w:rsidRDefault="00C23FBE" w:rsidP="00C23FBE">
      <w:pPr>
        <w:pStyle w:val="ListParagraph"/>
        <w:numPr>
          <w:ilvl w:val="0"/>
          <w:numId w:val="36"/>
        </w:numPr>
        <w:spacing w:line="360" w:lineRule="auto"/>
        <w:rPr>
          <w:ins w:id="4966" w:author="Thảo Nguyễn Kim" w:date="2019-03-11T02:03:00Z"/>
          <w:rFonts w:ascii="Times New Roman" w:hAnsi="Times New Roman"/>
          <w:b/>
          <w:sz w:val="26"/>
          <w:szCs w:val="26"/>
          <w:rPrChange w:id="4967" w:author="Thảo Nguyễn Kim" w:date="2019-03-10T22:50:00Z">
            <w:rPr>
              <w:ins w:id="4968" w:author="Thảo Nguyễn Kim" w:date="2019-03-11T02:03:00Z"/>
            </w:rPr>
          </w:rPrChange>
        </w:rPr>
      </w:pPr>
    </w:p>
    <w:p w14:paraId="79DAA094" w14:textId="5F5B8BF9" w:rsidR="00C23FBE" w:rsidRDefault="00C23FBE" w:rsidP="00C23FBE">
      <w:pPr>
        <w:pStyle w:val="ListParagraph"/>
        <w:numPr>
          <w:ilvl w:val="2"/>
          <w:numId w:val="2"/>
        </w:numPr>
        <w:spacing w:line="360" w:lineRule="auto"/>
        <w:outlineLvl w:val="2"/>
        <w:rPr>
          <w:ins w:id="4969" w:author="Thảo Nguyễn Kim" w:date="2019-03-11T02:03:00Z"/>
          <w:rFonts w:ascii="Times New Roman" w:hAnsi="Times New Roman"/>
          <w:b/>
          <w:sz w:val="26"/>
          <w:szCs w:val="26"/>
        </w:rPr>
      </w:pPr>
      <w:bookmarkStart w:id="4970" w:name="_Toc3204407"/>
      <w:ins w:id="4971" w:author="Thảo Nguyễn Kim" w:date="2019-03-11T02:03:00Z">
        <w:r>
          <w:rPr>
            <w:rFonts w:ascii="Times New Roman" w:hAnsi="Times New Roman"/>
            <w:b/>
            <w:sz w:val="26"/>
            <w:szCs w:val="26"/>
            <w:lang w:val="en-US"/>
          </w:rPr>
          <w:t>Dựa vào mô hình hóa</w:t>
        </w:r>
        <w:bookmarkEnd w:id="4970"/>
      </w:ins>
    </w:p>
    <w:p w14:paraId="534F4247" w14:textId="50464336" w:rsidR="00C23FBE" w:rsidRDefault="00C23FBE">
      <w:pPr>
        <w:pStyle w:val="ListParagraph"/>
        <w:numPr>
          <w:ilvl w:val="3"/>
          <w:numId w:val="2"/>
        </w:numPr>
        <w:spacing w:line="360" w:lineRule="auto"/>
        <w:ind w:left="1638"/>
        <w:outlineLvl w:val="3"/>
        <w:rPr>
          <w:ins w:id="4972" w:author="Thảo Nguyễn Kim" w:date="2019-03-11T13:46:00Z"/>
          <w:rFonts w:ascii="Times New Roman" w:hAnsi="Times New Roman"/>
          <w:b/>
          <w:sz w:val="26"/>
          <w:szCs w:val="26"/>
        </w:rPr>
        <w:pPrChange w:id="4973" w:author="Thảo Nguyễn Kim" w:date="2019-03-10T22:51:00Z">
          <w:pPr>
            <w:pStyle w:val="ListParagraph"/>
            <w:numPr>
              <w:ilvl w:val="2"/>
              <w:numId w:val="2"/>
            </w:numPr>
            <w:spacing w:line="360" w:lineRule="auto"/>
            <w:ind w:left="1134" w:hanging="504"/>
            <w:outlineLvl w:val="2"/>
          </w:pPr>
        </w:pPrChange>
      </w:pPr>
      <w:bookmarkStart w:id="4974" w:name="_Toc3204408"/>
      <w:ins w:id="4975" w:author="Thảo Nguyễn Kim" w:date="2019-03-11T02:03:00Z">
        <w:r>
          <w:rPr>
            <w:rFonts w:ascii="Times New Roman" w:hAnsi="Times New Roman"/>
            <w:b/>
            <w:sz w:val="26"/>
            <w:szCs w:val="26"/>
          </w:rPr>
          <w:t>Giới thiệu chung</w:t>
        </w:r>
      </w:ins>
      <w:bookmarkEnd w:id="4974"/>
    </w:p>
    <w:p w14:paraId="4D935882" w14:textId="17CD60F2" w:rsidR="00300761" w:rsidRPr="00300761" w:rsidRDefault="00300761">
      <w:pPr>
        <w:spacing w:line="360" w:lineRule="auto"/>
        <w:ind w:left="720" w:firstLine="720"/>
        <w:rPr>
          <w:ins w:id="4976" w:author="Thảo Nguyễn Kim" w:date="2019-03-11T02:03:00Z"/>
          <w:rFonts w:ascii="Times New Roman" w:hAnsi="Times New Roman"/>
          <w:sz w:val="26"/>
          <w:szCs w:val="26"/>
          <w:rPrChange w:id="4977" w:author="Thảo Nguyễn Kim" w:date="2019-03-11T13:46:00Z">
            <w:rPr>
              <w:ins w:id="4978" w:author="Thảo Nguyễn Kim" w:date="2019-03-11T02:03:00Z"/>
            </w:rPr>
          </w:rPrChange>
        </w:rPr>
        <w:pPrChange w:id="4979" w:author="Thảo Nguyễn Kim" w:date="2019-03-11T13:46:00Z">
          <w:pPr>
            <w:pStyle w:val="ListParagraph"/>
            <w:numPr>
              <w:ilvl w:val="2"/>
              <w:numId w:val="2"/>
            </w:numPr>
            <w:spacing w:line="360" w:lineRule="auto"/>
            <w:ind w:left="1134" w:hanging="504"/>
            <w:outlineLvl w:val="2"/>
          </w:pPr>
        </w:pPrChange>
      </w:pPr>
      <w:ins w:id="4980" w:author="Thảo Nguyễn Kim" w:date="2019-03-11T13:46:00Z">
        <w:r w:rsidRPr="00300761">
          <w:rPr>
            <w:rFonts w:ascii="Times New Roman" w:hAnsi="Times New Roman"/>
            <w:sz w:val="26"/>
            <w:szCs w:val="26"/>
            <w:rPrChange w:id="4981" w:author="Thảo Nguyễn Kim" w:date="2019-03-11T13:46:00Z">
              <w:rPr>
                <w:rFonts w:ascii="Times New Roman" w:hAnsi="Times New Roman"/>
                <w:b/>
                <w:sz w:val="26"/>
                <w:szCs w:val="26"/>
              </w:rPr>
            </w:rPrChange>
          </w:rPr>
          <w:t>Song hành với sự phát triển các phần mềm hỗ trợ phát triển nhanh ứng dụng quản lí dựa vào biểu mẫu, thì hướng xây dựng các phần mềm dựa vào mô hình hóa cũng phát triển không kém. Phát triển ứng dụng quản lí dựa vào mô hình hóa là từ các sơ đồ mô hình hóa quy trình nghiệp vụ mà người dùng cung cấp tự động xây dụng hệ thống quản lí. Nhiều phần mềm đã trở nên quen thuộc với người dùng như: Flowable, Camunda…</w:t>
        </w:r>
      </w:ins>
    </w:p>
    <w:p w14:paraId="22AE8904" w14:textId="7DC09A76" w:rsidR="00C23FBE" w:rsidRDefault="00C23FBE" w:rsidP="00C23FBE">
      <w:pPr>
        <w:pStyle w:val="ListParagraph"/>
        <w:numPr>
          <w:ilvl w:val="3"/>
          <w:numId w:val="2"/>
        </w:numPr>
        <w:spacing w:line="360" w:lineRule="auto"/>
        <w:ind w:left="1638"/>
        <w:outlineLvl w:val="3"/>
        <w:rPr>
          <w:ins w:id="4982" w:author="Thảo Nguyễn Kim" w:date="2019-03-11T02:03:00Z"/>
          <w:rFonts w:ascii="Times New Roman" w:hAnsi="Times New Roman"/>
          <w:b/>
          <w:sz w:val="26"/>
          <w:szCs w:val="26"/>
        </w:rPr>
      </w:pPr>
      <w:bookmarkStart w:id="4983" w:name="_Toc3204409"/>
      <w:ins w:id="4984" w:author="Thảo Nguyễn Kim" w:date="2019-03-11T02:03:00Z">
        <w:r w:rsidRPr="00EB7DE2">
          <w:rPr>
            <w:rFonts w:ascii="Times New Roman" w:hAnsi="Times New Roman"/>
            <w:b/>
            <w:sz w:val="26"/>
            <w:szCs w:val="26"/>
            <w:rPrChange w:id="4985" w:author="Chanh Duc Ngo" w:date="2019-03-13T09:59:00Z">
              <w:rPr>
                <w:rFonts w:ascii="Times New Roman" w:hAnsi="Times New Roman"/>
                <w:b/>
                <w:sz w:val="26"/>
                <w:szCs w:val="26"/>
                <w:lang w:val="en-US"/>
              </w:rPr>
            </w:rPrChange>
          </w:rPr>
          <w:t>Một số phần mền nổi bật</w:t>
        </w:r>
        <w:bookmarkEnd w:id="4983"/>
      </w:ins>
    </w:p>
    <w:p w14:paraId="1CCB3586" w14:textId="77777777" w:rsidR="00C23FBE" w:rsidRDefault="00C23FBE" w:rsidP="00C23FBE">
      <w:pPr>
        <w:pStyle w:val="ListParagraph"/>
        <w:numPr>
          <w:ilvl w:val="4"/>
          <w:numId w:val="2"/>
        </w:numPr>
        <w:spacing w:line="360" w:lineRule="auto"/>
        <w:outlineLvl w:val="4"/>
        <w:rPr>
          <w:ins w:id="4986" w:author="Thảo Nguyễn Kim" w:date="2019-03-11T02:03:00Z"/>
          <w:rFonts w:ascii="Times New Roman" w:hAnsi="Times New Roman"/>
          <w:b/>
          <w:sz w:val="26"/>
          <w:szCs w:val="26"/>
        </w:rPr>
      </w:pPr>
      <w:bookmarkStart w:id="4987" w:name="_Toc3204410"/>
      <w:commentRangeStart w:id="4988"/>
      <w:commentRangeStart w:id="4989"/>
      <w:ins w:id="4990" w:author="Thảo Nguyễn Kim" w:date="2019-03-11T02:03:00Z">
        <w:r>
          <w:rPr>
            <w:rFonts w:ascii="Times New Roman" w:hAnsi="Times New Roman"/>
            <w:b/>
            <w:sz w:val="26"/>
            <w:szCs w:val="26"/>
          </w:rPr>
          <w:t>Flowable</w:t>
        </w:r>
        <w:commentRangeEnd w:id="4988"/>
        <w:r>
          <w:rPr>
            <w:rStyle w:val="CommentReference"/>
          </w:rPr>
          <w:commentReference w:id="4988"/>
        </w:r>
      </w:ins>
      <w:bookmarkEnd w:id="4987"/>
      <w:commentRangeEnd w:id="4989"/>
      <w:ins w:id="4991" w:author="Thảo Nguyễn Kim" w:date="2019-03-13T10:48:00Z">
        <w:r w:rsidR="00481014">
          <w:rPr>
            <w:rStyle w:val="CommentReference"/>
          </w:rPr>
          <w:commentReference w:id="4989"/>
        </w:r>
      </w:ins>
    </w:p>
    <w:p w14:paraId="3AD10BB4" w14:textId="77777777" w:rsidR="00C23FBE" w:rsidRDefault="00C23FBE" w:rsidP="00C23FBE">
      <w:pPr>
        <w:pStyle w:val="ListParagraph"/>
        <w:numPr>
          <w:ilvl w:val="5"/>
          <w:numId w:val="2"/>
        </w:numPr>
        <w:spacing w:line="360" w:lineRule="auto"/>
        <w:outlineLvl w:val="5"/>
        <w:rPr>
          <w:ins w:id="4992" w:author="Thảo Nguyễn Kim" w:date="2019-03-11T02:03:00Z"/>
          <w:rFonts w:ascii="Times New Roman" w:hAnsi="Times New Roman"/>
          <w:b/>
          <w:sz w:val="26"/>
          <w:szCs w:val="26"/>
        </w:rPr>
      </w:pPr>
      <w:ins w:id="4993" w:author="Thảo Nguyễn Kim" w:date="2019-03-11T02:03:00Z">
        <w:r>
          <w:rPr>
            <w:rFonts w:ascii="Times New Roman" w:hAnsi="Times New Roman"/>
            <w:b/>
            <w:sz w:val="26"/>
            <w:szCs w:val="26"/>
          </w:rPr>
          <w:t>Giới thiệu</w:t>
        </w:r>
      </w:ins>
    </w:p>
    <w:p w14:paraId="00BAD0CF" w14:textId="066ED2FF" w:rsidR="00C23FBE" w:rsidRPr="00CF5A07" w:rsidRDefault="00C23FBE" w:rsidP="00C23FBE">
      <w:pPr>
        <w:spacing w:line="360" w:lineRule="auto"/>
        <w:ind w:left="720" w:firstLine="720"/>
        <w:rPr>
          <w:ins w:id="4994" w:author="Thảo Nguyễn Kim" w:date="2019-03-11T02:26:00Z"/>
          <w:rFonts w:ascii="Times New Roman" w:hAnsi="Times New Roman"/>
          <w:sz w:val="26"/>
          <w:szCs w:val="26"/>
          <w:lang w:val="en-US"/>
          <w:rPrChange w:id="4995" w:author="Thảo Nguyễn Kim" w:date="2019-03-13T13:03:00Z">
            <w:rPr>
              <w:ins w:id="4996" w:author="Thảo Nguyễn Kim" w:date="2019-03-11T02:26:00Z"/>
              <w:rFonts w:ascii="Times New Roman" w:hAnsi="Times New Roman"/>
              <w:sz w:val="26"/>
              <w:szCs w:val="26"/>
            </w:rPr>
          </w:rPrChange>
        </w:rPr>
      </w:pPr>
      <w:ins w:id="4997" w:author="Thảo Nguyễn Kim" w:date="2019-03-11T02:03:00Z">
        <w:r>
          <w:rPr>
            <w:rFonts w:ascii="Times New Roman" w:hAnsi="Times New Roman"/>
            <w:sz w:val="26"/>
            <w:szCs w:val="26"/>
          </w:rPr>
          <w:t>Flo</w:t>
        </w:r>
        <w:r w:rsidRPr="009F4EDB">
          <w:rPr>
            <w:rFonts w:ascii="Times New Roman" w:hAnsi="Times New Roman"/>
            <w:sz w:val="26"/>
            <w:szCs w:val="26"/>
          </w:rPr>
          <w:t xml:space="preserve">wable là một công cụ </w:t>
        </w:r>
        <w:r>
          <w:rPr>
            <w:rFonts w:ascii="Times New Roman" w:hAnsi="Times New Roman"/>
            <w:sz w:val="26"/>
            <w:szCs w:val="26"/>
          </w:rPr>
          <w:t xml:space="preserve">quản lí nghiệp vụ </w:t>
        </w:r>
        <w:r w:rsidRPr="009F4EDB">
          <w:rPr>
            <w:rFonts w:ascii="Times New Roman" w:hAnsi="Times New Roman"/>
            <w:sz w:val="26"/>
            <w:szCs w:val="26"/>
          </w:rPr>
          <w:t xml:space="preserve">nhẹ được viết bằng Java. Công cụ xử lý Flowable cho phép triển khai các định nghĩa quy trình BPMN 2.0 (một tiêu chuẩn XML công nghiệp để xác định các quy trình), tạo các phiên bản quy trình của các định nghĩa quy trình đó, chạy truy vấn, truy cập các phiên bản quy trình hoạt động hoặc lịch sử và dữ liệu liên quan, và nhiều hơn nữa. </w:t>
        </w:r>
      </w:ins>
      <w:ins w:id="4998" w:author="Thảo Nguyễn Kim" w:date="2019-03-13T13:04:00Z">
        <w:r w:rsidR="00CF5A07">
          <w:rPr>
            <w:rFonts w:ascii="Times New Roman" w:hAnsi="Times New Roman"/>
            <w:sz w:val="26"/>
            <w:szCs w:val="26"/>
            <w:lang w:val="en-US"/>
          </w:rPr>
          <w:t>Là một mã nguồn mỡ đ</w:t>
        </w:r>
      </w:ins>
      <w:ins w:id="4999" w:author="Thảo Nguyễn Kim" w:date="2019-03-13T13:03:00Z">
        <w:r w:rsidR="00CF5A07">
          <w:rPr>
            <w:rFonts w:ascii="Times New Roman" w:hAnsi="Times New Roman"/>
            <w:sz w:val="26"/>
            <w:szCs w:val="26"/>
            <w:lang w:val="en-US"/>
          </w:rPr>
          <w:t xml:space="preserve">ược cộng đồng phát triển </w:t>
        </w:r>
      </w:ins>
      <w:ins w:id="5000" w:author="Thảo Nguyễn Kim" w:date="2019-03-13T13:04:00Z">
        <w:r w:rsidR="009F17FD">
          <w:rPr>
            <w:rFonts w:ascii="Times New Roman" w:hAnsi="Times New Roman"/>
            <w:sz w:val="26"/>
            <w:szCs w:val="26"/>
            <w:lang w:val="en-US"/>
          </w:rPr>
          <w:t>.</w:t>
        </w:r>
      </w:ins>
    </w:p>
    <w:p w14:paraId="37E6AC7A" w14:textId="456743B1" w:rsidR="00CF0856" w:rsidRDefault="00CF0856">
      <w:pPr>
        <w:spacing w:line="360" w:lineRule="auto"/>
        <w:ind w:firstLine="720"/>
        <w:jc w:val="center"/>
        <w:rPr>
          <w:ins w:id="5001" w:author="Thảo Nguyễn Kim" w:date="2019-03-11T02:27:00Z"/>
          <w:rFonts w:ascii="Times New Roman" w:hAnsi="Times New Roman"/>
          <w:b/>
          <w:sz w:val="26"/>
          <w:szCs w:val="26"/>
        </w:rPr>
        <w:pPrChange w:id="5002" w:author="Thảo Nguyễn Kim" w:date="2019-03-11T02:27:00Z">
          <w:pPr>
            <w:spacing w:line="360" w:lineRule="auto"/>
            <w:ind w:left="720" w:firstLine="720"/>
          </w:pPr>
        </w:pPrChange>
      </w:pPr>
      <w:ins w:id="5003" w:author="Thảo Nguyễn Kim" w:date="2019-03-11T02:26:00Z">
        <w:r>
          <w:rPr>
            <w:rFonts w:ascii="Times New Roman" w:hAnsi="Times New Roman"/>
            <w:noProof/>
            <w:sz w:val="26"/>
            <w:szCs w:val="26"/>
            <w:lang w:val="en-US"/>
          </w:rPr>
          <w:lastRenderedPageBreak/>
          <w:drawing>
            <wp:inline distT="0" distB="0" distL="0" distR="0" wp14:anchorId="38FA717A" wp14:editId="05E1C4BF">
              <wp:extent cx="5654675" cy="3283360"/>
              <wp:effectExtent l="0" t="0" r="0" b="0"/>
              <wp:docPr id="40" name="Picture 40" descr="C:\Users\taonu\AppData\Local\Microsoft\Windows\INetCache\Content.Word\flowable-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onu\AppData\Local\Microsoft\Windows\INetCache\Content.Word\flowable-proce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4675" cy="3283360"/>
                      </a:xfrm>
                      <a:prstGeom prst="rect">
                        <a:avLst/>
                      </a:prstGeom>
                      <a:noFill/>
                      <a:ln>
                        <a:noFill/>
                      </a:ln>
                    </pic:spPr>
                  </pic:pic>
                </a:graphicData>
              </a:graphic>
            </wp:inline>
          </w:drawing>
        </w:r>
      </w:ins>
    </w:p>
    <w:p w14:paraId="259CB3D8" w14:textId="0CE78995" w:rsidR="00CF0856" w:rsidRPr="009F292B" w:rsidRDefault="00B25227">
      <w:pPr>
        <w:pStyle w:val="Hnh"/>
        <w:rPr>
          <w:ins w:id="5004" w:author="Thảo Nguyễn Kim" w:date="2019-03-11T02:03:00Z"/>
          <w:b/>
        </w:rPr>
        <w:pPrChange w:id="5005" w:author="Thảo Nguyễn Kim" w:date="2019-03-13T11:55:00Z">
          <w:pPr>
            <w:spacing w:line="360" w:lineRule="auto"/>
            <w:ind w:left="720" w:firstLine="720"/>
          </w:pPr>
        </w:pPrChange>
      </w:pPr>
      <w:bookmarkStart w:id="5006" w:name="_Toc3208652"/>
      <w:bookmarkStart w:id="5007" w:name="_Toc3208710"/>
      <w:bookmarkStart w:id="5008" w:name="_Toc3376335"/>
      <w:bookmarkStart w:id="5009" w:name="_Toc3376397"/>
      <w:ins w:id="5010" w:author="Thảo Nguyễn Kim" w:date="2019-03-11T02:27:00Z">
        <w:r>
          <w:t xml:space="preserve">Hình 2.3 - </w:t>
        </w:r>
        <w:r w:rsidR="00CD6757">
          <w:t xml:space="preserve">Giao diện </w:t>
        </w:r>
      </w:ins>
      <w:ins w:id="5011" w:author="Thảo Nguyễn Kim" w:date="2019-03-11T02:28:00Z">
        <w:r w:rsidR="00CD6757">
          <w:t xml:space="preserve">của </w:t>
        </w:r>
      </w:ins>
      <w:ins w:id="5012" w:author="Thảo Nguyễn Kim" w:date="2019-03-11T02:27:00Z">
        <w:r w:rsidR="00CD6757">
          <w:t>Fowable</w:t>
        </w:r>
      </w:ins>
      <w:ins w:id="5013" w:author="Thảo Nguyễn Kim" w:date="2019-03-11T02:28:00Z">
        <w:r w:rsidR="00CD6757">
          <w:t>-Modeler</w:t>
        </w:r>
      </w:ins>
      <w:bookmarkEnd w:id="5006"/>
      <w:bookmarkEnd w:id="5007"/>
      <w:bookmarkEnd w:id="5008"/>
      <w:bookmarkEnd w:id="5009"/>
    </w:p>
    <w:p w14:paraId="19E95591" w14:textId="77777777" w:rsidR="00C23FBE" w:rsidRDefault="00C23FBE" w:rsidP="00C23FBE">
      <w:pPr>
        <w:pStyle w:val="ListParagraph"/>
        <w:numPr>
          <w:ilvl w:val="5"/>
          <w:numId w:val="2"/>
        </w:numPr>
        <w:spacing w:line="360" w:lineRule="auto"/>
        <w:outlineLvl w:val="5"/>
        <w:rPr>
          <w:ins w:id="5014" w:author="Thảo Nguyễn Kim" w:date="2019-03-11T02:03:00Z"/>
          <w:rFonts w:ascii="Times New Roman" w:hAnsi="Times New Roman"/>
          <w:b/>
          <w:sz w:val="26"/>
          <w:szCs w:val="26"/>
        </w:rPr>
      </w:pPr>
      <w:ins w:id="5015" w:author="Thảo Nguyễn Kim" w:date="2019-03-11T02:03:00Z">
        <w:r>
          <w:rPr>
            <w:rFonts w:ascii="Times New Roman" w:hAnsi="Times New Roman"/>
            <w:b/>
            <w:sz w:val="26"/>
            <w:szCs w:val="26"/>
          </w:rPr>
          <w:t>Những tính năng nổi bật</w:t>
        </w:r>
      </w:ins>
    </w:p>
    <w:p w14:paraId="27845047" w14:textId="77777777" w:rsidR="00C23FBE" w:rsidRDefault="00C23FBE" w:rsidP="00C23FBE">
      <w:pPr>
        <w:pStyle w:val="ListParagraph"/>
        <w:numPr>
          <w:ilvl w:val="0"/>
          <w:numId w:val="36"/>
        </w:numPr>
        <w:spacing w:line="360" w:lineRule="auto"/>
        <w:rPr>
          <w:ins w:id="5016" w:author="Thảo Nguyễn Kim" w:date="2019-03-11T02:03:00Z"/>
          <w:rFonts w:ascii="Times New Roman" w:hAnsi="Times New Roman"/>
          <w:sz w:val="26"/>
          <w:szCs w:val="26"/>
        </w:rPr>
      </w:pPr>
      <w:ins w:id="5017" w:author="Thảo Nguyễn Kim" w:date="2019-03-11T02:03:00Z">
        <w:r>
          <w:rPr>
            <w:rFonts w:ascii="Times New Roman" w:hAnsi="Times New Roman"/>
            <w:sz w:val="26"/>
            <w:szCs w:val="26"/>
          </w:rPr>
          <w:t>Cực kì linh hoạt khi thêm nó vào ứng dụng / dịch vụ /kiến trúc</w:t>
        </w:r>
      </w:ins>
    </w:p>
    <w:p w14:paraId="1A088667" w14:textId="77777777" w:rsidR="00C23FBE" w:rsidRDefault="00C23FBE" w:rsidP="00C23FBE">
      <w:pPr>
        <w:pStyle w:val="ListParagraph"/>
        <w:numPr>
          <w:ilvl w:val="0"/>
          <w:numId w:val="36"/>
        </w:numPr>
        <w:spacing w:line="360" w:lineRule="auto"/>
        <w:rPr>
          <w:ins w:id="5018" w:author="Thảo Nguyễn Kim" w:date="2019-03-11T02:03:00Z"/>
          <w:rFonts w:ascii="Times New Roman" w:hAnsi="Times New Roman"/>
          <w:sz w:val="26"/>
          <w:szCs w:val="26"/>
        </w:rPr>
      </w:pPr>
      <w:ins w:id="5019" w:author="Thảo Nguyễn Kim" w:date="2019-03-11T02:03:00Z">
        <w:r>
          <w:rPr>
            <w:rFonts w:ascii="Times New Roman" w:hAnsi="Times New Roman"/>
            <w:sz w:val="26"/>
            <w:szCs w:val="26"/>
          </w:rPr>
          <w:t>Nhúng công cụ vào ứng dụng hoặc dịch vụ của mình</w:t>
        </w:r>
      </w:ins>
    </w:p>
    <w:p w14:paraId="5418EE01" w14:textId="77777777" w:rsidR="00C23FBE" w:rsidRDefault="00C23FBE" w:rsidP="00C23FBE">
      <w:pPr>
        <w:pStyle w:val="ListParagraph"/>
        <w:numPr>
          <w:ilvl w:val="0"/>
          <w:numId w:val="36"/>
        </w:numPr>
        <w:spacing w:line="360" w:lineRule="auto"/>
        <w:rPr>
          <w:ins w:id="5020" w:author="Thảo Nguyễn Kim" w:date="2019-03-11T02:03:00Z"/>
          <w:rFonts w:ascii="Times New Roman" w:hAnsi="Times New Roman"/>
          <w:sz w:val="26"/>
          <w:szCs w:val="26"/>
        </w:rPr>
      </w:pPr>
      <w:ins w:id="5021" w:author="Thảo Nguyễn Kim" w:date="2019-03-11T02:03:00Z">
        <w:r>
          <w:rPr>
            <w:rFonts w:ascii="Times New Roman" w:hAnsi="Times New Roman"/>
            <w:sz w:val="26"/>
            <w:szCs w:val="26"/>
          </w:rPr>
          <w:t xml:space="preserve">Cung cấp các REST API </w:t>
        </w:r>
      </w:ins>
    </w:p>
    <w:p w14:paraId="5B6F709E" w14:textId="77777777" w:rsidR="00C23FBE" w:rsidRDefault="00C23FBE" w:rsidP="00C23FBE">
      <w:pPr>
        <w:pStyle w:val="ListParagraph"/>
        <w:numPr>
          <w:ilvl w:val="0"/>
          <w:numId w:val="36"/>
        </w:numPr>
        <w:spacing w:line="360" w:lineRule="auto"/>
        <w:rPr>
          <w:ins w:id="5022" w:author="Thảo Nguyễn Kim" w:date="2019-03-11T02:03:00Z"/>
          <w:rFonts w:ascii="Times New Roman" w:hAnsi="Times New Roman"/>
          <w:sz w:val="26"/>
          <w:szCs w:val="26"/>
        </w:rPr>
      </w:pPr>
      <w:ins w:id="5023" w:author="Thảo Nguyễn Kim" w:date="2019-03-11T02:03:00Z">
        <w:r>
          <w:rPr>
            <w:rFonts w:ascii="Times New Roman" w:hAnsi="Times New Roman"/>
            <w:sz w:val="26"/>
            <w:szCs w:val="26"/>
          </w:rPr>
          <w:t>Cung cấp cái UI mẫu ngoài luồng để làm việc với các quy trình</w:t>
        </w:r>
      </w:ins>
    </w:p>
    <w:p w14:paraId="5D40543C" w14:textId="77777777" w:rsidR="00C23FBE" w:rsidRDefault="00C23FBE" w:rsidP="00C23FBE">
      <w:pPr>
        <w:pStyle w:val="ListParagraph"/>
        <w:numPr>
          <w:ilvl w:val="5"/>
          <w:numId w:val="2"/>
        </w:numPr>
        <w:spacing w:line="360" w:lineRule="auto"/>
        <w:outlineLvl w:val="5"/>
        <w:rPr>
          <w:ins w:id="5024" w:author="Thảo Nguyễn Kim" w:date="2019-03-11T02:03:00Z"/>
          <w:rFonts w:ascii="Times New Roman" w:hAnsi="Times New Roman"/>
          <w:b/>
          <w:sz w:val="26"/>
          <w:szCs w:val="26"/>
        </w:rPr>
      </w:pPr>
      <w:ins w:id="5025" w:author="Thảo Nguyễn Kim" w:date="2019-03-11T02:03:00Z">
        <w:r>
          <w:rPr>
            <w:rFonts w:ascii="Times New Roman" w:hAnsi="Times New Roman"/>
            <w:b/>
            <w:sz w:val="26"/>
            <w:szCs w:val="26"/>
          </w:rPr>
          <w:t>Nhươc điểm</w:t>
        </w:r>
      </w:ins>
    </w:p>
    <w:p w14:paraId="07EC5EC9" w14:textId="77777777" w:rsidR="00C23FBE" w:rsidRDefault="00C23FBE" w:rsidP="00C23FBE">
      <w:pPr>
        <w:pStyle w:val="ListParagraph"/>
        <w:numPr>
          <w:ilvl w:val="0"/>
          <w:numId w:val="36"/>
        </w:numPr>
        <w:spacing w:line="360" w:lineRule="auto"/>
        <w:rPr>
          <w:ins w:id="5026" w:author="Thảo Nguyễn Kim" w:date="2019-03-11T02:03:00Z"/>
          <w:rFonts w:ascii="Times New Roman" w:hAnsi="Times New Roman"/>
          <w:sz w:val="26"/>
          <w:szCs w:val="26"/>
        </w:rPr>
      </w:pPr>
      <w:ins w:id="5027" w:author="Thảo Nguyễn Kim" w:date="2019-03-11T02:03:00Z">
        <w:r>
          <w:rPr>
            <w:rFonts w:ascii="Times New Roman" w:hAnsi="Times New Roman"/>
            <w:sz w:val="26"/>
            <w:szCs w:val="26"/>
          </w:rPr>
          <w:t>Không có tài liệu rõ rang</w:t>
        </w:r>
      </w:ins>
    </w:p>
    <w:p w14:paraId="11FD0875" w14:textId="77777777" w:rsidR="00C23FBE" w:rsidRDefault="00C23FBE" w:rsidP="00C23FBE">
      <w:pPr>
        <w:pStyle w:val="ListParagraph"/>
        <w:numPr>
          <w:ilvl w:val="0"/>
          <w:numId w:val="36"/>
        </w:numPr>
        <w:spacing w:line="360" w:lineRule="auto"/>
        <w:rPr>
          <w:ins w:id="5028" w:author="Thảo Nguyễn Kim" w:date="2019-03-11T02:03:00Z"/>
          <w:rFonts w:ascii="Times New Roman" w:hAnsi="Times New Roman"/>
          <w:sz w:val="26"/>
          <w:szCs w:val="26"/>
        </w:rPr>
      </w:pPr>
      <w:ins w:id="5029" w:author="Thảo Nguyễn Kim" w:date="2019-03-11T02:03:00Z">
        <w:r>
          <w:rPr>
            <w:rFonts w:ascii="Times New Roman" w:hAnsi="Times New Roman"/>
            <w:sz w:val="26"/>
            <w:szCs w:val="26"/>
          </w:rPr>
          <w:t>Không cho người dùng có thể plugin</w:t>
        </w:r>
      </w:ins>
    </w:p>
    <w:p w14:paraId="333A3643" w14:textId="77777777" w:rsidR="00C23FBE" w:rsidRDefault="00C23FBE" w:rsidP="00C23FBE">
      <w:pPr>
        <w:pStyle w:val="ListParagraph"/>
        <w:numPr>
          <w:ilvl w:val="0"/>
          <w:numId w:val="36"/>
        </w:numPr>
        <w:spacing w:line="360" w:lineRule="auto"/>
        <w:rPr>
          <w:ins w:id="5030" w:author="Thảo Nguyễn Kim" w:date="2019-03-11T02:03:00Z"/>
          <w:rFonts w:ascii="Times New Roman" w:hAnsi="Times New Roman"/>
          <w:sz w:val="26"/>
          <w:szCs w:val="26"/>
        </w:rPr>
      </w:pPr>
      <w:ins w:id="5031" w:author="Thảo Nguyễn Kim" w:date="2019-03-11T02:03:00Z">
        <w:r>
          <w:rPr>
            <w:rFonts w:ascii="Times New Roman" w:hAnsi="Times New Roman"/>
            <w:sz w:val="26"/>
            <w:szCs w:val="26"/>
          </w:rPr>
          <w:t>Việc hỗ trợ form cho Task còn hẹn chế</w:t>
        </w:r>
      </w:ins>
    </w:p>
    <w:p w14:paraId="5B40864C" w14:textId="77777777" w:rsidR="00C23FBE" w:rsidRPr="00404A9E" w:rsidRDefault="00C23FBE" w:rsidP="00C23FBE">
      <w:pPr>
        <w:pStyle w:val="ListParagraph"/>
        <w:numPr>
          <w:ilvl w:val="0"/>
          <w:numId w:val="36"/>
        </w:numPr>
        <w:spacing w:line="360" w:lineRule="auto"/>
        <w:rPr>
          <w:ins w:id="5032" w:author="Thảo Nguyễn Kim" w:date="2019-03-11T02:03:00Z"/>
          <w:rFonts w:ascii="Times New Roman" w:hAnsi="Times New Roman"/>
          <w:sz w:val="26"/>
          <w:szCs w:val="26"/>
        </w:rPr>
      </w:pPr>
      <w:ins w:id="5033" w:author="Thảo Nguyễn Kim" w:date="2019-03-11T02:03:00Z">
        <w:r>
          <w:rPr>
            <w:rFonts w:ascii="Times New Roman" w:hAnsi="Times New Roman"/>
            <w:sz w:val="26"/>
            <w:szCs w:val="26"/>
          </w:rPr>
          <w:t>Các nghiệp vụ khi thực thi trên nền tảng web còn hẹn chế</w:t>
        </w:r>
      </w:ins>
    </w:p>
    <w:p w14:paraId="556D0945" w14:textId="75CD6B29" w:rsidR="00C23FBE" w:rsidRDefault="00C23FBE" w:rsidP="00C23FBE">
      <w:pPr>
        <w:pStyle w:val="ListParagraph"/>
        <w:numPr>
          <w:ilvl w:val="4"/>
          <w:numId w:val="2"/>
        </w:numPr>
        <w:spacing w:line="360" w:lineRule="auto"/>
        <w:outlineLvl w:val="4"/>
        <w:rPr>
          <w:ins w:id="5034" w:author="Thảo Nguyễn Kim" w:date="2019-03-11T02:03:00Z"/>
          <w:rFonts w:ascii="Times New Roman" w:hAnsi="Times New Roman"/>
          <w:b/>
          <w:sz w:val="26"/>
          <w:szCs w:val="26"/>
        </w:rPr>
      </w:pPr>
      <w:bookmarkStart w:id="5035" w:name="_Toc3204411"/>
      <w:ins w:id="5036" w:author="Thảo Nguyễn Kim" w:date="2019-03-11T02:03:00Z">
        <w:r>
          <w:rPr>
            <w:rFonts w:ascii="Times New Roman" w:hAnsi="Times New Roman"/>
            <w:b/>
            <w:sz w:val="26"/>
            <w:szCs w:val="26"/>
          </w:rPr>
          <w:t>Camunda</w:t>
        </w:r>
        <w:bookmarkEnd w:id="5035"/>
      </w:ins>
    </w:p>
    <w:p w14:paraId="530978FA" w14:textId="77777777" w:rsidR="00C23FBE" w:rsidRDefault="00C23FBE" w:rsidP="00C23FBE">
      <w:pPr>
        <w:pStyle w:val="ListParagraph"/>
        <w:numPr>
          <w:ilvl w:val="5"/>
          <w:numId w:val="2"/>
        </w:numPr>
        <w:spacing w:line="360" w:lineRule="auto"/>
        <w:outlineLvl w:val="5"/>
        <w:rPr>
          <w:ins w:id="5037" w:author="Thảo Nguyễn Kim" w:date="2019-03-11T02:03:00Z"/>
          <w:rFonts w:ascii="Times New Roman" w:hAnsi="Times New Roman"/>
          <w:b/>
          <w:sz w:val="26"/>
          <w:szCs w:val="26"/>
        </w:rPr>
      </w:pPr>
      <w:ins w:id="5038" w:author="Thảo Nguyễn Kim" w:date="2019-03-11T02:03:00Z">
        <w:r>
          <w:rPr>
            <w:rFonts w:ascii="Times New Roman" w:hAnsi="Times New Roman"/>
            <w:b/>
            <w:sz w:val="26"/>
            <w:szCs w:val="26"/>
          </w:rPr>
          <w:t>Giới thiệu</w:t>
        </w:r>
      </w:ins>
    </w:p>
    <w:p w14:paraId="2D72F1A7" w14:textId="0663C060" w:rsidR="00C23FBE" w:rsidRPr="00074516" w:rsidDel="005B484B" w:rsidRDefault="00C23FBE" w:rsidP="00C23FBE">
      <w:pPr>
        <w:spacing w:line="360" w:lineRule="auto"/>
        <w:ind w:left="720" w:firstLine="720"/>
        <w:rPr>
          <w:ins w:id="5039" w:author="Thảo Nguyễn Kim" w:date="2019-03-11T02:03:00Z"/>
          <w:del w:id="5040" w:author="Chanh Duc Ngo" w:date="2019-03-10T16:24:00Z"/>
          <w:rFonts w:ascii="Times New Roman" w:hAnsi="Times New Roman"/>
          <w:sz w:val="26"/>
          <w:szCs w:val="26"/>
        </w:rPr>
      </w:pPr>
      <w:ins w:id="5041" w:author="Thảo Nguyễn Kim" w:date="2019-03-11T02:03:00Z">
        <w:r w:rsidRPr="00074516">
          <w:rPr>
            <w:rFonts w:ascii="Times New Roman" w:hAnsi="Times New Roman"/>
            <w:sz w:val="26"/>
            <w:szCs w:val="26"/>
          </w:rPr>
          <w:lastRenderedPageBreak/>
          <w:t xml:space="preserve">Camunda là một hệ thống </w:t>
        </w:r>
        <w:r>
          <w:rPr>
            <w:rFonts w:ascii="Times New Roman" w:hAnsi="Times New Roman"/>
            <w:sz w:val="26"/>
            <w:szCs w:val="26"/>
          </w:rPr>
          <w:t>mã nguồn mở</w:t>
        </w:r>
      </w:ins>
      <w:ins w:id="5042" w:author="Chanh Duc Ngo" w:date="2019-03-13T10:18:00Z">
        <w:r w:rsidR="002A5E4B" w:rsidRPr="002A5E4B">
          <w:rPr>
            <w:rFonts w:ascii="Times New Roman" w:hAnsi="Times New Roman"/>
            <w:sz w:val="26"/>
            <w:szCs w:val="26"/>
            <w:rPrChange w:id="5043" w:author="Chanh Duc Ngo" w:date="2019-03-13T10:18:00Z">
              <w:rPr>
                <w:rFonts w:ascii="Times New Roman" w:hAnsi="Times New Roman"/>
                <w:sz w:val="26"/>
                <w:szCs w:val="26"/>
                <w:lang w:val="en-US"/>
              </w:rPr>
            </w:rPrChange>
          </w:rPr>
          <w:t xml:space="preserve"> </w:t>
        </w:r>
      </w:ins>
      <w:ins w:id="5044" w:author="Thảo Nguyễn Kim" w:date="2019-03-11T02:03:00Z">
        <w:r w:rsidRPr="00074516">
          <w:rPr>
            <w:rFonts w:ascii="Times New Roman" w:hAnsi="Times New Roman"/>
            <w:sz w:val="26"/>
            <w:szCs w:val="26"/>
          </w:rPr>
          <w:t>được viết bằng Java</w:t>
        </w:r>
        <w:r>
          <w:rPr>
            <w:rFonts w:ascii="Times New Roman" w:hAnsi="Times New Roman"/>
            <w:sz w:val="26"/>
            <w:szCs w:val="26"/>
          </w:rPr>
          <w:t xml:space="preserve">, giúp </w:t>
        </w:r>
        <w:r w:rsidRPr="00074516">
          <w:rPr>
            <w:rFonts w:ascii="Times New Roman" w:hAnsi="Times New Roman"/>
            <w:sz w:val="26"/>
            <w:szCs w:val="26"/>
          </w:rPr>
          <w:t>quản lý quy trình nghiệp vụ</w:t>
        </w:r>
        <w:del w:id="5045" w:author="Chanh Duc Ngo" w:date="2019-03-10T16:24:00Z">
          <w:r w:rsidRPr="00074516" w:rsidDel="005B484B">
            <w:rPr>
              <w:rFonts w:ascii="Times New Roman" w:hAnsi="Times New Roman"/>
              <w:sz w:val="26"/>
              <w:szCs w:val="26"/>
            </w:rPr>
            <w:delText xml:space="preserve"> được viết bằng Java</w:delText>
          </w:r>
        </w:del>
        <w:r w:rsidRPr="00074516">
          <w:rPr>
            <w:rFonts w:ascii="Times New Roman" w:hAnsi="Times New Roman"/>
            <w:sz w:val="26"/>
            <w:szCs w:val="26"/>
          </w:rPr>
          <w:t>, dùng để định nghĩa và thực thi các quy trình nghiệp vụ trong BPMN 2.</w:t>
        </w:r>
        <w:r>
          <w:rPr>
            <w:rFonts w:ascii="Times New Roman" w:hAnsi="Times New Roman"/>
            <w:sz w:val="26"/>
            <w:szCs w:val="26"/>
          </w:rPr>
          <w:t>0.</w:t>
        </w:r>
      </w:ins>
      <w:ins w:id="5046" w:author="Thảo Nguyễn Kim" w:date="2019-03-13T10:49:00Z">
        <w:r w:rsidR="00481014">
          <w:rPr>
            <w:rFonts w:ascii="Times New Roman" w:hAnsi="Times New Roman"/>
            <w:sz w:val="26"/>
            <w:szCs w:val="26"/>
            <w:lang w:val="en-US"/>
          </w:rPr>
          <w:t xml:space="preserve"> </w:t>
        </w:r>
      </w:ins>
      <w:ins w:id="5047" w:author="Thảo Nguyễn Kim" w:date="2019-03-11T02:03:00Z">
        <w:del w:id="5048" w:author="Chanh Duc Ngo" w:date="2019-03-10T16:23:00Z">
          <w:r w:rsidRPr="00074516" w:rsidDel="005B484B">
            <w:rPr>
              <w:rFonts w:ascii="Times New Roman" w:hAnsi="Times New Roman"/>
              <w:sz w:val="26"/>
              <w:szCs w:val="26"/>
            </w:rPr>
            <w:delText>0 .</w:delText>
          </w:r>
        </w:del>
      </w:ins>
    </w:p>
    <w:p w14:paraId="3ABB5E15" w14:textId="41E1F849" w:rsidR="0073248C" w:rsidRPr="00481014" w:rsidRDefault="00C23FBE">
      <w:pPr>
        <w:spacing w:line="360" w:lineRule="auto"/>
        <w:ind w:left="720" w:firstLine="720"/>
        <w:rPr>
          <w:ins w:id="5049" w:author="Thảo Nguyễn Kim" w:date="2019-03-11T02:03:00Z"/>
          <w:rFonts w:ascii="Times New Roman" w:hAnsi="Times New Roman"/>
          <w:sz w:val="26"/>
          <w:szCs w:val="26"/>
          <w:lang w:val="en-US"/>
          <w:rPrChange w:id="5050" w:author="Thảo Nguyễn Kim" w:date="2019-03-13T10:48:00Z">
            <w:rPr>
              <w:ins w:id="5051" w:author="Thảo Nguyễn Kim" w:date="2019-03-11T02:03:00Z"/>
              <w:rFonts w:ascii="Times New Roman" w:hAnsi="Times New Roman"/>
              <w:sz w:val="26"/>
              <w:szCs w:val="26"/>
            </w:rPr>
          </w:rPrChange>
        </w:rPr>
      </w:pPr>
      <w:ins w:id="5052" w:author="Thảo Nguyễn Kim" w:date="2019-03-11T02:03:00Z">
        <w:del w:id="5053" w:author="Chanh Duc Ngo" w:date="2019-03-10T16:24:00Z">
          <w:r w:rsidRPr="00074516" w:rsidDel="005B484B">
            <w:rPr>
              <w:rFonts w:ascii="Times New Roman" w:hAnsi="Times New Roman"/>
              <w:sz w:val="26"/>
              <w:szCs w:val="26"/>
            </w:rPr>
            <w:delText xml:space="preserve">Camunda được tích hợp với Java Enterprise Edition 6 (JEE 6) và kết hợp với Spring Framework. </w:delText>
          </w:r>
        </w:del>
        <w:r w:rsidRPr="00074516">
          <w:rPr>
            <w:rFonts w:ascii="Times New Roman" w:hAnsi="Times New Roman"/>
            <w:sz w:val="26"/>
            <w:szCs w:val="26"/>
          </w:rPr>
          <w:t xml:space="preserve">Cho đến hiện tại, Camunda đã phát triển một số </w:t>
        </w:r>
      </w:ins>
      <w:ins w:id="5054" w:author="Thảo Nguyễn Kim" w:date="2019-03-13T10:48:00Z">
        <w:r w:rsidR="00481014">
          <w:rPr>
            <w:rFonts w:ascii="Times New Roman" w:hAnsi="Times New Roman"/>
            <w:sz w:val="26"/>
            <w:szCs w:val="26"/>
            <w:lang w:val="en-US"/>
          </w:rPr>
          <w:t>thành phần</w:t>
        </w:r>
      </w:ins>
      <w:ins w:id="5055" w:author="Thảo Nguyễn Kim" w:date="2019-03-11T02:03:00Z">
        <w:r w:rsidRPr="00074516">
          <w:rPr>
            <w:rFonts w:ascii="Times New Roman" w:hAnsi="Times New Roman"/>
            <w:sz w:val="26"/>
            <w:szCs w:val="26"/>
          </w:rPr>
          <w:t xml:space="preserve"> phổ biến, thiết yếu dựa trên tiêu chuẩn BPMN 2.</w:t>
        </w:r>
        <w:commentRangeStart w:id="5056"/>
        <w:commentRangeStart w:id="5057"/>
        <w:r w:rsidRPr="00074516">
          <w:rPr>
            <w:rFonts w:ascii="Times New Roman" w:hAnsi="Times New Roman"/>
            <w:sz w:val="26"/>
            <w:szCs w:val="26"/>
          </w:rPr>
          <w:t>0</w:t>
        </w:r>
        <w:commentRangeEnd w:id="5056"/>
        <w:r>
          <w:rPr>
            <w:rStyle w:val="CommentReference"/>
          </w:rPr>
          <w:commentReference w:id="5056"/>
        </w:r>
      </w:ins>
      <w:commentRangeEnd w:id="5057"/>
      <w:ins w:id="5058" w:author="Thảo Nguyễn Kim" w:date="2019-03-13T10:49:00Z">
        <w:r w:rsidR="00481014">
          <w:rPr>
            <w:rStyle w:val="CommentReference"/>
          </w:rPr>
          <w:commentReference w:id="5057"/>
        </w:r>
      </w:ins>
      <w:ins w:id="5059" w:author="Thảo Nguyễn Kim" w:date="2019-03-11T02:03:00Z">
        <w:r w:rsidRPr="00074516">
          <w:rPr>
            <w:rFonts w:ascii="Times New Roman" w:hAnsi="Times New Roman"/>
            <w:sz w:val="26"/>
            <w:szCs w:val="26"/>
          </w:rPr>
          <w:t>.</w:t>
        </w:r>
      </w:ins>
      <w:ins w:id="5060" w:author="Thảo Nguyễn Kim" w:date="2019-03-13T10:48:00Z">
        <w:r w:rsidR="001342C4">
          <w:rPr>
            <w:rFonts w:ascii="Times New Roman" w:hAnsi="Times New Roman"/>
            <w:sz w:val="26"/>
            <w:szCs w:val="26"/>
            <w:lang w:val="en-US"/>
          </w:rPr>
          <w:t xml:space="preserve"> Ví dụ như là Process Engine, Camunda Modeler,</w:t>
        </w:r>
      </w:ins>
      <w:ins w:id="5061" w:author="Thảo Nguyễn Kim" w:date="2019-03-13T11:16:00Z">
        <w:r w:rsidR="001342C4">
          <w:rPr>
            <w:rFonts w:ascii="Times New Roman" w:hAnsi="Times New Roman"/>
            <w:sz w:val="26"/>
            <w:szCs w:val="26"/>
            <w:lang w:val="en-US"/>
          </w:rPr>
          <w:t>…</w:t>
        </w:r>
      </w:ins>
    </w:p>
    <w:p w14:paraId="6EEAA171" w14:textId="77777777" w:rsidR="00C23FBE" w:rsidRDefault="00C23FBE" w:rsidP="00C23FBE">
      <w:pPr>
        <w:pStyle w:val="ListParagraph"/>
        <w:numPr>
          <w:ilvl w:val="5"/>
          <w:numId w:val="2"/>
        </w:numPr>
        <w:spacing w:line="360" w:lineRule="auto"/>
        <w:outlineLvl w:val="5"/>
        <w:rPr>
          <w:ins w:id="5062" w:author="Thảo Nguyễn Kim" w:date="2019-03-11T02:03:00Z"/>
          <w:rFonts w:ascii="Times New Roman" w:hAnsi="Times New Roman"/>
          <w:b/>
          <w:sz w:val="26"/>
          <w:szCs w:val="26"/>
        </w:rPr>
      </w:pPr>
      <w:ins w:id="5063" w:author="Thảo Nguyễn Kim" w:date="2019-03-11T02:03:00Z">
        <w:r>
          <w:rPr>
            <w:rFonts w:ascii="Times New Roman" w:hAnsi="Times New Roman"/>
            <w:b/>
            <w:sz w:val="26"/>
            <w:szCs w:val="26"/>
          </w:rPr>
          <w:t>Những tính năng nổi bật</w:t>
        </w:r>
      </w:ins>
    </w:p>
    <w:p w14:paraId="3A40673C" w14:textId="77777777" w:rsidR="00C23FBE" w:rsidRDefault="00C23FBE" w:rsidP="00C23FBE">
      <w:pPr>
        <w:pStyle w:val="ListParagraph"/>
        <w:numPr>
          <w:ilvl w:val="0"/>
          <w:numId w:val="36"/>
        </w:numPr>
        <w:spacing w:line="360" w:lineRule="auto"/>
        <w:rPr>
          <w:ins w:id="5064" w:author="Thảo Nguyễn Kim" w:date="2019-03-11T02:03:00Z"/>
          <w:rFonts w:ascii="Times New Roman" w:hAnsi="Times New Roman"/>
          <w:sz w:val="26"/>
          <w:szCs w:val="26"/>
        </w:rPr>
      </w:pPr>
      <w:ins w:id="5065" w:author="Thảo Nguyễn Kim" w:date="2019-03-11T02:03:00Z">
        <w:r>
          <w:rPr>
            <w:rFonts w:ascii="Times New Roman" w:hAnsi="Times New Roman"/>
            <w:sz w:val="26"/>
            <w:szCs w:val="26"/>
          </w:rPr>
          <w:t>Cực kì linh hoạt khi thêm nó vào ứng dụng / dịch vụ /kiến trúc</w:t>
        </w:r>
      </w:ins>
    </w:p>
    <w:p w14:paraId="53C533F3" w14:textId="77777777" w:rsidR="00C23FBE" w:rsidRDefault="00C23FBE" w:rsidP="00C23FBE">
      <w:pPr>
        <w:pStyle w:val="ListParagraph"/>
        <w:numPr>
          <w:ilvl w:val="0"/>
          <w:numId w:val="36"/>
        </w:numPr>
        <w:spacing w:line="360" w:lineRule="auto"/>
        <w:rPr>
          <w:ins w:id="5066" w:author="Thảo Nguyễn Kim" w:date="2019-03-11T02:03:00Z"/>
          <w:rFonts w:ascii="Times New Roman" w:hAnsi="Times New Roman"/>
          <w:sz w:val="26"/>
          <w:szCs w:val="26"/>
        </w:rPr>
      </w:pPr>
      <w:ins w:id="5067" w:author="Thảo Nguyễn Kim" w:date="2019-03-11T02:03:00Z">
        <w:r>
          <w:rPr>
            <w:rFonts w:ascii="Times New Roman" w:hAnsi="Times New Roman"/>
            <w:sz w:val="26"/>
            <w:szCs w:val="26"/>
          </w:rPr>
          <w:t>Nhúng công cụ vào ứng dụng hoặc dịch vụ của mình</w:t>
        </w:r>
      </w:ins>
    </w:p>
    <w:p w14:paraId="4F66D23C" w14:textId="77777777" w:rsidR="00C23FBE" w:rsidRDefault="00C23FBE" w:rsidP="00C23FBE">
      <w:pPr>
        <w:pStyle w:val="ListParagraph"/>
        <w:numPr>
          <w:ilvl w:val="0"/>
          <w:numId w:val="36"/>
        </w:numPr>
        <w:spacing w:line="360" w:lineRule="auto"/>
        <w:rPr>
          <w:ins w:id="5068" w:author="Thảo Nguyễn Kim" w:date="2019-03-11T02:03:00Z"/>
          <w:rFonts w:ascii="Times New Roman" w:hAnsi="Times New Roman"/>
          <w:sz w:val="26"/>
          <w:szCs w:val="26"/>
        </w:rPr>
      </w:pPr>
      <w:ins w:id="5069" w:author="Thảo Nguyễn Kim" w:date="2019-03-11T02:03:00Z">
        <w:r>
          <w:rPr>
            <w:rFonts w:ascii="Times New Roman" w:hAnsi="Times New Roman"/>
            <w:sz w:val="26"/>
            <w:szCs w:val="26"/>
          </w:rPr>
          <w:t xml:space="preserve">Cung cấp các REST API </w:t>
        </w:r>
      </w:ins>
    </w:p>
    <w:p w14:paraId="369C2349" w14:textId="77777777" w:rsidR="00C23FBE" w:rsidRDefault="00C23FBE" w:rsidP="00C23FBE">
      <w:pPr>
        <w:pStyle w:val="ListParagraph"/>
        <w:numPr>
          <w:ilvl w:val="0"/>
          <w:numId w:val="36"/>
        </w:numPr>
        <w:spacing w:line="360" w:lineRule="auto"/>
        <w:rPr>
          <w:ins w:id="5070" w:author="Thảo Nguyễn Kim" w:date="2019-03-11T02:03:00Z"/>
          <w:rFonts w:ascii="Times New Roman" w:hAnsi="Times New Roman"/>
          <w:sz w:val="26"/>
          <w:szCs w:val="26"/>
        </w:rPr>
      </w:pPr>
      <w:ins w:id="5071" w:author="Thảo Nguyễn Kim" w:date="2019-03-11T02:03:00Z">
        <w:r>
          <w:rPr>
            <w:rFonts w:ascii="Times New Roman" w:hAnsi="Times New Roman"/>
            <w:sz w:val="26"/>
            <w:szCs w:val="26"/>
          </w:rPr>
          <w:t>Cung cấp cái UI mẫu ngoài luồng để làm việc với các quy trình</w:t>
        </w:r>
      </w:ins>
    </w:p>
    <w:p w14:paraId="1F02790B" w14:textId="77777777" w:rsidR="00C23FBE" w:rsidRDefault="00C23FBE" w:rsidP="00C23FBE">
      <w:pPr>
        <w:pStyle w:val="ListParagraph"/>
        <w:numPr>
          <w:ilvl w:val="0"/>
          <w:numId w:val="36"/>
        </w:numPr>
        <w:spacing w:line="360" w:lineRule="auto"/>
        <w:rPr>
          <w:ins w:id="5072" w:author="Thảo Nguyễn Kim" w:date="2019-03-11T02:03:00Z"/>
          <w:rFonts w:ascii="Times New Roman" w:hAnsi="Times New Roman"/>
          <w:sz w:val="26"/>
          <w:szCs w:val="26"/>
        </w:rPr>
      </w:pPr>
      <w:ins w:id="5073" w:author="Thảo Nguyễn Kim" w:date="2019-03-11T02:03:00Z">
        <w:r>
          <w:rPr>
            <w:rFonts w:ascii="Times New Roman" w:hAnsi="Times New Roman"/>
            <w:sz w:val="26"/>
            <w:szCs w:val="26"/>
          </w:rPr>
          <w:t>Mã nguồn mở, cho phép thêm plugin.</w:t>
        </w:r>
      </w:ins>
    </w:p>
    <w:p w14:paraId="3CEA6673" w14:textId="77777777" w:rsidR="00C23FBE" w:rsidRPr="00AB5BBD" w:rsidRDefault="00C23FBE" w:rsidP="00C23FBE">
      <w:pPr>
        <w:pStyle w:val="ListParagraph"/>
        <w:numPr>
          <w:ilvl w:val="0"/>
          <w:numId w:val="36"/>
        </w:numPr>
        <w:spacing w:line="360" w:lineRule="auto"/>
        <w:rPr>
          <w:ins w:id="5074" w:author="Thảo Nguyễn Kim" w:date="2019-03-11T02:03:00Z"/>
          <w:rFonts w:ascii="Times New Roman" w:hAnsi="Times New Roman"/>
          <w:sz w:val="26"/>
          <w:szCs w:val="26"/>
        </w:rPr>
      </w:pPr>
      <w:ins w:id="5075" w:author="Thảo Nguyễn Kim" w:date="2019-03-11T02:03:00Z">
        <w:r>
          <w:rPr>
            <w:rFonts w:ascii="Times New Roman" w:hAnsi="Times New Roman"/>
            <w:sz w:val="26"/>
            <w:szCs w:val="26"/>
          </w:rPr>
          <w:t>Tài liệu rõ ràng</w:t>
        </w:r>
      </w:ins>
    </w:p>
    <w:p w14:paraId="07692040" w14:textId="77777777" w:rsidR="00C23FBE" w:rsidRDefault="00C23FBE" w:rsidP="00C23FBE">
      <w:pPr>
        <w:pStyle w:val="ListParagraph"/>
        <w:numPr>
          <w:ilvl w:val="5"/>
          <w:numId w:val="2"/>
        </w:numPr>
        <w:spacing w:line="360" w:lineRule="auto"/>
        <w:outlineLvl w:val="5"/>
        <w:rPr>
          <w:ins w:id="5076" w:author="Thảo Nguyễn Kim" w:date="2019-03-11T02:03:00Z"/>
          <w:rFonts w:ascii="Times New Roman" w:hAnsi="Times New Roman"/>
          <w:b/>
          <w:sz w:val="26"/>
          <w:szCs w:val="26"/>
        </w:rPr>
      </w:pPr>
      <w:ins w:id="5077" w:author="Thảo Nguyễn Kim" w:date="2019-03-11T02:03:00Z">
        <w:r>
          <w:rPr>
            <w:rFonts w:ascii="Times New Roman" w:hAnsi="Times New Roman"/>
            <w:b/>
            <w:sz w:val="26"/>
            <w:szCs w:val="26"/>
          </w:rPr>
          <w:t>Nhược điểm</w:t>
        </w:r>
      </w:ins>
    </w:p>
    <w:p w14:paraId="6706DBE3" w14:textId="77777777" w:rsidR="00C23FBE" w:rsidRDefault="00C23FBE" w:rsidP="00C23FBE">
      <w:pPr>
        <w:pStyle w:val="ListParagraph"/>
        <w:numPr>
          <w:ilvl w:val="0"/>
          <w:numId w:val="36"/>
        </w:numPr>
        <w:spacing w:line="360" w:lineRule="auto"/>
        <w:rPr>
          <w:ins w:id="5078" w:author="Thảo Nguyễn Kim" w:date="2019-03-11T02:03:00Z"/>
          <w:rFonts w:ascii="Times New Roman" w:hAnsi="Times New Roman"/>
          <w:sz w:val="26"/>
          <w:szCs w:val="26"/>
        </w:rPr>
      </w:pPr>
      <w:ins w:id="5079" w:author="Thảo Nguyễn Kim" w:date="2019-03-11T02:03:00Z">
        <w:r>
          <w:rPr>
            <w:rFonts w:ascii="Times New Roman" w:hAnsi="Times New Roman"/>
            <w:sz w:val="26"/>
            <w:szCs w:val="26"/>
          </w:rPr>
          <w:t>Việc hỗ trợ form cho Task còn hẹn chế</w:t>
        </w:r>
      </w:ins>
    </w:p>
    <w:p w14:paraId="0D2E8CDA" w14:textId="77777777" w:rsidR="00C23FBE" w:rsidRDefault="00C23FBE" w:rsidP="00C23FBE">
      <w:pPr>
        <w:pStyle w:val="ListParagraph"/>
        <w:numPr>
          <w:ilvl w:val="0"/>
          <w:numId w:val="36"/>
        </w:numPr>
        <w:spacing w:line="360" w:lineRule="auto"/>
        <w:rPr>
          <w:ins w:id="5080" w:author="Thảo Nguyễn Kim" w:date="2019-03-11T02:03:00Z"/>
          <w:rFonts w:ascii="Times New Roman" w:hAnsi="Times New Roman"/>
          <w:sz w:val="26"/>
          <w:szCs w:val="26"/>
        </w:rPr>
      </w:pPr>
      <w:ins w:id="5081" w:author="Thảo Nguyễn Kim" w:date="2019-03-11T02:03:00Z">
        <w:r>
          <w:rPr>
            <w:rFonts w:ascii="Times New Roman" w:hAnsi="Times New Roman"/>
            <w:sz w:val="26"/>
            <w:szCs w:val="26"/>
          </w:rPr>
          <w:t>Các nghiệp vụ khi thực thi trên nền tảng web còn hẹn chế</w:t>
        </w:r>
      </w:ins>
    </w:p>
    <w:p w14:paraId="5D9DF02E" w14:textId="2AA3C2B7" w:rsidR="00C23FBE" w:rsidRPr="00C23FBE" w:rsidRDefault="00C23FBE">
      <w:pPr>
        <w:pStyle w:val="ListParagraph"/>
        <w:numPr>
          <w:ilvl w:val="0"/>
          <w:numId w:val="36"/>
        </w:numPr>
        <w:spacing w:line="360" w:lineRule="auto"/>
        <w:rPr>
          <w:ins w:id="5082" w:author="Thảo Nguyễn Kim" w:date="2019-03-11T02:03:00Z"/>
          <w:rFonts w:ascii="Times New Roman" w:hAnsi="Times New Roman"/>
          <w:sz w:val="26"/>
          <w:szCs w:val="26"/>
          <w:rPrChange w:id="5083" w:author="Thảo Nguyễn Kim" w:date="2019-03-11T02:04:00Z">
            <w:rPr>
              <w:ins w:id="5084" w:author="Thảo Nguyễn Kim" w:date="2019-03-11T02:03:00Z"/>
            </w:rPr>
          </w:rPrChange>
        </w:rPr>
        <w:pPrChange w:id="5085" w:author="Thảo Nguyễn Kim" w:date="2019-03-11T02:04:00Z">
          <w:pPr>
            <w:pStyle w:val="ListParagraph"/>
            <w:numPr>
              <w:ilvl w:val="1"/>
              <w:numId w:val="2"/>
            </w:numPr>
            <w:spacing w:line="360" w:lineRule="auto"/>
            <w:ind w:left="792" w:hanging="432"/>
            <w:outlineLvl w:val="1"/>
          </w:pPr>
        </w:pPrChange>
      </w:pPr>
      <w:ins w:id="5086" w:author="Thảo Nguyễn Kim" w:date="2019-03-11T02:03:00Z">
        <w:r>
          <w:rPr>
            <w:rFonts w:ascii="Times New Roman" w:hAnsi="Times New Roman"/>
            <w:sz w:val="26"/>
            <w:szCs w:val="26"/>
          </w:rPr>
          <w:t>Việc truy xuất xuống database vẫn chưa có.</w:t>
        </w:r>
      </w:ins>
    </w:p>
    <w:p w14:paraId="200AA2A5" w14:textId="2C20709F" w:rsidR="00803E1A" w:rsidRPr="00060671" w:rsidDel="00464C71" w:rsidRDefault="00B45CAA" w:rsidP="0024219D">
      <w:pPr>
        <w:pStyle w:val="ListParagraph"/>
        <w:numPr>
          <w:ilvl w:val="1"/>
          <w:numId w:val="2"/>
        </w:numPr>
        <w:spacing w:line="360" w:lineRule="auto"/>
        <w:outlineLvl w:val="1"/>
        <w:rPr>
          <w:del w:id="5087" w:author="Thảo Nguyễn Kim" w:date="2019-03-11T02:30:00Z"/>
          <w:rFonts w:ascii="Times New Roman" w:hAnsi="Times New Roman"/>
          <w:b/>
          <w:sz w:val="26"/>
          <w:szCs w:val="26"/>
        </w:rPr>
      </w:pPr>
      <w:del w:id="5088" w:author="Thảo Nguyễn Kim" w:date="2019-03-11T02:30:00Z">
        <w:r w:rsidDel="00464C71">
          <w:rPr>
            <w:rFonts w:ascii="Times New Roman" w:hAnsi="Times New Roman"/>
            <w:b/>
            <w:sz w:val="26"/>
            <w:szCs w:val="26"/>
          </w:rPr>
          <w:delText>Các phần mền hỗ trợ phát triển nhanh các ứng dụng quản lý.</w:delText>
        </w:r>
        <w:bookmarkStart w:id="5089" w:name="_Toc3204412"/>
        <w:bookmarkEnd w:id="5089"/>
      </w:del>
    </w:p>
    <w:p w14:paraId="10DC3AA7" w14:textId="028AACD3" w:rsidR="00060671" w:rsidDel="00464C71" w:rsidRDefault="00060671" w:rsidP="00060671">
      <w:pPr>
        <w:pStyle w:val="ListParagraph"/>
        <w:numPr>
          <w:ilvl w:val="2"/>
          <w:numId w:val="2"/>
        </w:numPr>
        <w:spacing w:line="360" w:lineRule="auto"/>
        <w:outlineLvl w:val="2"/>
        <w:rPr>
          <w:ins w:id="5090" w:author="Chanh Duc Ngo" w:date="2019-03-10T16:21:00Z"/>
          <w:del w:id="5091" w:author="Thảo Nguyễn Kim" w:date="2019-03-11T02:30:00Z"/>
          <w:rFonts w:ascii="Times New Roman" w:hAnsi="Times New Roman"/>
          <w:b/>
          <w:sz w:val="26"/>
          <w:szCs w:val="26"/>
        </w:rPr>
      </w:pPr>
      <w:del w:id="5092" w:author="Thảo Nguyễn Kim" w:date="2019-03-11T02:30:00Z">
        <w:r w:rsidDel="00464C71">
          <w:rPr>
            <w:rFonts w:ascii="Times New Roman" w:hAnsi="Times New Roman"/>
            <w:b/>
            <w:sz w:val="26"/>
            <w:szCs w:val="26"/>
          </w:rPr>
          <w:delText>Dựa vào biểu mẫu</w:delText>
        </w:r>
      </w:del>
      <w:bookmarkStart w:id="5093" w:name="_Toc3204413"/>
      <w:bookmarkEnd w:id="5093"/>
    </w:p>
    <w:p w14:paraId="328F151B" w14:textId="236354D5" w:rsidR="005B484B" w:rsidDel="00464C71" w:rsidRDefault="005B484B">
      <w:pPr>
        <w:pStyle w:val="ListParagraph"/>
        <w:numPr>
          <w:ilvl w:val="3"/>
          <w:numId w:val="2"/>
        </w:numPr>
        <w:spacing w:line="360" w:lineRule="auto"/>
        <w:outlineLvl w:val="2"/>
        <w:rPr>
          <w:del w:id="5094" w:author="Thảo Nguyễn Kim" w:date="2019-03-11T02:30:00Z"/>
          <w:rFonts w:ascii="Times New Roman" w:hAnsi="Times New Roman"/>
          <w:b/>
          <w:sz w:val="26"/>
          <w:szCs w:val="26"/>
        </w:rPr>
        <w:pPrChange w:id="5095" w:author="Thảo Nguyễn Kim" w:date="2019-03-10T22:48:00Z">
          <w:pPr>
            <w:pStyle w:val="ListParagraph"/>
            <w:numPr>
              <w:ilvl w:val="2"/>
              <w:numId w:val="2"/>
            </w:numPr>
            <w:spacing w:line="360" w:lineRule="auto"/>
            <w:ind w:left="1134" w:hanging="504"/>
            <w:outlineLvl w:val="2"/>
          </w:pPr>
        </w:pPrChange>
      </w:pPr>
      <w:ins w:id="5096" w:author="Chanh Duc Ngo" w:date="2019-03-10T16:21:00Z">
        <w:del w:id="5097" w:author="Thảo Nguyễn Kim" w:date="2019-03-11T02:30:00Z">
          <w:r w:rsidDel="00464C71">
            <w:rPr>
              <w:rFonts w:ascii="Times New Roman" w:hAnsi="Times New Roman"/>
              <w:b/>
              <w:sz w:val="26"/>
              <w:szCs w:val="26"/>
            </w:rPr>
            <w:delText>Giới thiệu chung</w:delText>
          </w:r>
        </w:del>
      </w:ins>
      <w:bookmarkStart w:id="5098" w:name="_Toc3204414"/>
      <w:bookmarkEnd w:id="5098"/>
    </w:p>
    <w:p w14:paraId="766AFE96" w14:textId="34BA3EE1" w:rsidR="00060671" w:rsidDel="00464C71" w:rsidRDefault="00060671" w:rsidP="00060671">
      <w:pPr>
        <w:pStyle w:val="ListParagraph"/>
        <w:numPr>
          <w:ilvl w:val="3"/>
          <w:numId w:val="2"/>
        </w:numPr>
        <w:spacing w:line="360" w:lineRule="auto"/>
        <w:outlineLvl w:val="3"/>
        <w:rPr>
          <w:del w:id="5099" w:author="Thảo Nguyễn Kim" w:date="2019-03-11T02:30:00Z"/>
          <w:rFonts w:ascii="Times New Roman" w:hAnsi="Times New Roman"/>
          <w:b/>
          <w:sz w:val="26"/>
          <w:szCs w:val="26"/>
        </w:rPr>
      </w:pPr>
      <w:del w:id="5100" w:author="Thảo Nguyễn Kim" w:date="2019-03-11T02:30:00Z">
        <w:r w:rsidDel="00464C71">
          <w:rPr>
            <w:rFonts w:ascii="Times New Roman" w:hAnsi="Times New Roman"/>
            <w:b/>
            <w:sz w:val="26"/>
            <w:szCs w:val="26"/>
          </w:rPr>
          <w:delText>Powerapps</w:delText>
        </w:r>
        <w:bookmarkStart w:id="5101" w:name="_Toc3204415"/>
        <w:bookmarkEnd w:id="5101"/>
      </w:del>
    </w:p>
    <w:p w14:paraId="40FC4770" w14:textId="3024E095" w:rsidR="00C723A6" w:rsidDel="00464C71" w:rsidRDefault="00C723A6" w:rsidP="0025146C">
      <w:pPr>
        <w:pStyle w:val="ListParagraph"/>
        <w:numPr>
          <w:ilvl w:val="4"/>
          <w:numId w:val="2"/>
        </w:numPr>
        <w:spacing w:line="360" w:lineRule="auto"/>
        <w:outlineLvl w:val="4"/>
        <w:rPr>
          <w:del w:id="5102" w:author="Thảo Nguyễn Kim" w:date="2019-03-11T02:30:00Z"/>
          <w:rFonts w:ascii="Times New Roman" w:hAnsi="Times New Roman"/>
          <w:b/>
          <w:sz w:val="26"/>
          <w:szCs w:val="26"/>
        </w:rPr>
      </w:pPr>
      <w:commentRangeStart w:id="5103"/>
      <w:del w:id="5104" w:author="Thảo Nguyễn Kim" w:date="2019-03-11T02:30:00Z">
        <w:r w:rsidDel="00464C71">
          <w:rPr>
            <w:rFonts w:ascii="Times New Roman" w:hAnsi="Times New Roman"/>
            <w:b/>
            <w:sz w:val="26"/>
            <w:szCs w:val="26"/>
          </w:rPr>
          <w:delText>Giới thiệu</w:delText>
        </w:r>
        <w:commentRangeEnd w:id="5103"/>
        <w:r w:rsidR="005B484B" w:rsidDel="00464C71">
          <w:rPr>
            <w:rStyle w:val="CommentReference"/>
          </w:rPr>
          <w:commentReference w:id="5103"/>
        </w:r>
        <w:bookmarkStart w:id="5105" w:name="_Toc3204416"/>
        <w:bookmarkEnd w:id="5105"/>
      </w:del>
    </w:p>
    <w:p w14:paraId="57960D4B" w14:textId="32E4D75C" w:rsidR="00FC1B0C" w:rsidRPr="00FC1B0C" w:rsidDel="00464C71" w:rsidRDefault="0025146C">
      <w:pPr>
        <w:spacing w:line="360" w:lineRule="auto"/>
        <w:jc w:val="center"/>
        <w:rPr>
          <w:del w:id="5106" w:author="Thảo Nguyễn Kim" w:date="2019-03-11T02:30:00Z"/>
          <w:rFonts w:ascii="Times New Roman" w:hAnsi="Times New Roman"/>
          <w:sz w:val="26"/>
          <w:szCs w:val="26"/>
          <w:lang w:val="en-US"/>
          <w:rPrChange w:id="5107" w:author="Thảo Nguyễn Kim" w:date="2019-03-11T02:21:00Z">
            <w:rPr>
              <w:del w:id="5108" w:author="Thảo Nguyễn Kim" w:date="2019-03-11T02:30:00Z"/>
              <w:rFonts w:ascii="Times New Roman" w:hAnsi="Times New Roman"/>
              <w:sz w:val="26"/>
              <w:szCs w:val="26"/>
            </w:rPr>
          </w:rPrChange>
        </w:rPr>
        <w:pPrChange w:id="5109" w:author="Thảo Nguyễn Kim" w:date="2019-03-11T02:22:00Z">
          <w:pPr>
            <w:spacing w:line="360" w:lineRule="auto"/>
            <w:ind w:left="699" w:firstLine="720"/>
          </w:pPr>
        </w:pPrChange>
      </w:pPr>
      <w:del w:id="5110" w:author="Thảo Nguyễn Kim" w:date="2019-03-11T02:30:00Z">
        <w:r w:rsidDel="00464C71">
          <w:rPr>
            <w:rFonts w:ascii="Times New Roman" w:hAnsi="Times New Roman"/>
            <w:sz w:val="26"/>
            <w:szCs w:val="26"/>
          </w:rPr>
          <w:delText xml:space="preserve">Powerapss là một bộ ứng dụng, dịch vụ </w:delText>
        </w:r>
      </w:del>
      <w:ins w:id="5111" w:author="Chanh Duc Ngo" w:date="2019-03-10T16:21:00Z">
        <w:del w:id="5112" w:author="Thảo Nguyễn Kim" w:date="2019-03-11T02:30:00Z">
          <w:r w:rsidR="005B484B" w:rsidDel="00464C71">
            <w:rPr>
              <w:rFonts w:ascii="Times New Roman" w:hAnsi="Times New Roman"/>
              <w:sz w:val="26"/>
              <w:szCs w:val="26"/>
            </w:rPr>
            <w:delText xml:space="preserve">do Microsoft phát triển, </w:delText>
          </w:r>
        </w:del>
      </w:ins>
      <w:del w:id="5113" w:author="Thảo Nguyễn Kim" w:date="2019-03-11T02:30:00Z">
        <w:r w:rsidDel="00464C71">
          <w:rPr>
            <w:rFonts w:ascii="Times New Roman" w:hAnsi="Times New Roman"/>
            <w:sz w:val="26"/>
            <w:szCs w:val="26"/>
          </w:rPr>
          <w:delText>cung cấp môi trường phát triển ứng dụng nhanh chóng để xây dựng các ứng dụng tùy chỉnh cho nhu cầu kinh danh. Với Powerapps các danh nghiệp có thể nhanh chóng tạo ra các ứng dụng tùy chỉnh kết nối với dữ liệu danh nghiệp của họ được lưu trữ</w:delText>
        </w:r>
      </w:del>
      <w:del w:id="5114" w:author="Thảo Nguyễn Kim" w:date="2019-03-10T19:35:00Z">
        <w:r w:rsidDel="00703E77">
          <w:rPr>
            <w:rFonts w:ascii="Times New Roman" w:hAnsi="Times New Roman"/>
            <w:sz w:val="26"/>
            <w:szCs w:val="26"/>
          </w:rPr>
          <w:delText xml:space="preserve"> </w:delText>
        </w:r>
      </w:del>
      <w:del w:id="5115" w:author="Thảo Nguyễn Kim" w:date="2019-03-11T02:30:00Z">
        <w:r w:rsidDel="00464C71">
          <w:rPr>
            <w:rFonts w:ascii="Times New Roman" w:hAnsi="Times New Roman"/>
            <w:sz w:val="26"/>
            <w:szCs w:val="26"/>
          </w:rPr>
          <w:delText xml:space="preserve"> trong các nguồn dữ liệu trực tiếp và tại chỗ khác nhau như SharePoint, Excel, Offiec 365, SQL Server, MySQL,…</w:delText>
        </w:r>
        <w:bookmarkStart w:id="5116" w:name="_Toc3204417"/>
        <w:bookmarkEnd w:id="5116"/>
      </w:del>
    </w:p>
    <w:p w14:paraId="693C1A47" w14:textId="1026BFEA" w:rsidR="0025146C" w:rsidDel="00464C71" w:rsidRDefault="0025146C" w:rsidP="0025146C">
      <w:pPr>
        <w:pStyle w:val="ListParagraph"/>
        <w:numPr>
          <w:ilvl w:val="4"/>
          <w:numId w:val="2"/>
        </w:numPr>
        <w:spacing w:line="360" w:lineRule="auto"/>
        <w:outlineLvl w:val="4"/>
        <w:rPr>
          <w:del w:id="5117" w:author="Thảo Nguyễn Kim" w:date="2019-03-11T02:30:00Z"/>
          <w:rFonts w:ascii="Times New Roman" w:hAnsi="Times New Roman"/>
          <w:b/>
          <w:sz w:val="26"/>
          <w:szCs w:val="26"/>
        </w:rPr>
      </w:pPr>
      <w:del w:id="5118" w:author="Thảo Nguyễn Kim" w:date="2019-03-11T02:30:00Z">
        <w:r w:rsidDel="00464C71">
          <w:rPr>
            <w:rFonts w:ascii="Times New Roman" w:hAnsi="Times New Roman"/>
            <w:b/>
            <w:sz w:val="26"/>
            <w:szCs w:val="26"/>
          </w:rPr>
          <w:delText>Những tính năng nỗi bật</w:delText>
        </w:r>
        <w:bookmarkStart w:id="5119" w:name="_Toc3204418"/>
        <w:bookmarkEnd w:id="5119"/>
      </w:del>
    </w:p>
    <w:p w14:paraId="0A14B876" w14:textId="0AC99031" w:rsidR="00603B01" w:rsidDel="00464C71" w:rsidRDefault="00603B01" w:rsidP="0025146C">
      <w:pPr>
        <w:pStyle w:val="ListParagraph"/>
        <w:numPr>
          <w:ilvl w:val="0"/>
          <w:numId w:val="36"/>
        </w:numPr>
        <w:spacing w:line="360" w:lineRule="auto"/>
        <w:rPr>
          <w:del w:id="5120" w:author="Thảo Nguyễn Kim" w:date="2019-03-11T02:30:00Z"/>
          <w:rFonts w:ascii="Times New Roman" w:hAnsi="Times New Roman"/>
          <w:sz w:val="26"/>
          <w:szCs w:val="26"/>
        </w:rPr>
      </w:pPr>
      <w:del w:id="5121" w:author="Thảo Nguyễn Kim" w:date="2019-03-11T02:30:00Z">
        <w:r w:rsidDel="00464C71">
          <w:rPr>
            <w:rFonts w:ascii="Times New Roman" w:hAnsi="Times New Roman"/>
            <w:sz w:val="26"/>
            <w:szCs w:val="26"/>
          </w:rPr>
          <w:delText>Xây dựng nhanh ứng dụng bằng cách kéo và thả.</w:delText>
        </w:r>
        <w:bookmarkStart w:id="5122" w:name="_Toc3204419"/>
        <w:bookmarkEnd w:id="5122"/>
      </w:del>
    </w:p>
    <w:p w14:paraId="41C8FFE4" w14:textId="710595EC" w:rsidR="0025146C" w:rsidRPr="0073698D" w:rsidDel="00464C71" w:rsidRDefault="0025146C" w:rsidP="0025146C">
      <w:pPr>
        <w:pStyle w:val="ListParagraph"/>
        <w:numPr>
          <w:ilvl w:val="0"/>
          <w:numId w:val="36"/>
        </w:numPr>
        <w:spacing w:line="360" w:lineRule="auto"/>
        <w:rPr>
          <w:del w:id="5123" w:author="Thảo Nguyễn Kim" w:date="2019-03-11T02:30:00Z"/>
          <w:rFonts w:ascii="Times New Roman" w:hAnsi="Times New Roman"/>
          <w:sz w:val="26"/>
          <w:szCs w:val="26"/>
        </w:rPr>
      </w:pPr>
      <w:del w:id="5124" w:author="Thảo Nguyễn Kim" w:date="2019-03-11T02:30:00Z">
        <w:r w:rsidDel="00464C71">
          <w:rPr>
            <w:rFonts w:ascii="Times New Roman" w:hAnsi="Times New Roman"/>
            <w:sz w:val="26"/>
            <w:szCs w:val="26"/>
          </w:rPr>
          <w:delText>Cung cấp luồng công việc phong phú</w:delText>
        </w:r>
        <w:bookmarkStart w:id="5125" w:name="_Toc3204420"/>
        <w:bookmarkEnd w:id="5125"/>
      </w:del>
    </w:p>
    <w:p w14:paraId="43110F58" w14:textId="7E557352" w:rsidR="0025146C" w:rsidDel="00464C71" w:rsidRDefault="0025146C" w:rsidP="00603B01">
      <w:pPr>
        <w:pStyle w:val="ListParagraph"/>
        <w:numPr>
          <w:ilvl w:val="0"/>
          <w:numId w:val="36"/>
        </w:numPr>
        <w:spacing w:line="360" w:lineRule="auto"/>
        <w:rPr>
          <w:del w:id="5126" w:author="Thảo Nguyễn Kim" w:date="2019-03-11T02:30:00Z"/>
          <w:rFonts w:ascii="Times New Roman" w:hAnsi="Times New Roman"/>
          <w:sz w:val="26"/>
          <w:szCs w:val="26"/>
        </w:rPr>
      </w:pPr>
      <w:del w:id="5127" w:author="Thảo Nguyễn Kim" w:date="2019-03-11T02:30:00Z">
        <w:r w:rsidDel="00464C71">
          <w:rPr>
            <w:rFonts w:ascii="Times New Roman" w:hAnsi="Times New Roman"/>
            <w:sz w:val="26"/>
            <w:szCs w:val="26"/>
          </w:rPr>
          <w:delText>Biến quy trình thủ công thành quy trình tự động</w:delText>
        </w:r>
        <w:bookmarkStart w:id="5128" w:name="_Toc3204421"/>
        <w:bookmarkEnd w:id="5128"/>
      </w:del>
    </w:p>
    <w:p w14:paraId="008675C5" w14:textId="461A4A55" w:rsidR="0025146C" w:rsidDel="00464C71" w:rsidRDefault="00603B01" w:rsidP="0025146C">
      <w:pPr>
        <w:pStyle w:val="ListParagraph"/>
        <w:numPr>
          <w:ilvl w:val="0"/>
          <w:numId w:val="36"/>
        </w:numPr>
        <w:spacing w:line="360" w:lineRule="auto"/>
        <w:rPr>
          <w:del w:id="5129" w:author="Thảo Nguyễn Kim" w:date="2019-03-11T02:30:00Z"/>
          <w:rFonts w:ascii="Times New Roman" w:hAnsi="Times New Roman"/>
          <w:sz w:val="26"/>
          <w:szCs w:val="26"/>
        </w:rPr>
      </w:pPr>
      <w:del w:id="5130" w:author="Thảo Nguyễn Kim" w:date="2019-03-11T02:30:00Z">
        <w:r w:rsidDel="00464C71">
          <w:rPr>
            <w:rFonts w:ascii="Times New Roman" w:hAnsi="Times New Roman"/>
            <w:sz w:val="26"/>
            <w:szCs w:val="26"/>
          </w:rPr>
          <w:delText>Kết nối với nguồn dữ liệu đa dạng</w:delText>
        </w:r>
        <w:bookmarkStart w:id="5131" w:name="_Toc3204422"/>
        <w:bookmarkEnd w:id="5131"/>
      </w:del>
    </w:p>
    <w:p w14:paraId="57B22B83" w14:textId="6B178454" w:rsidR="0025146C" w:rsidDel="00464C71" w:rsidRDefault="00603B01" w:rsidP="00603B01">
      <w:pPr>
        <w:pStyle w:val="ListParagraph"/>
        <w:numPr>
          <w:ilvl w:val="0"/>
          <w:numId w:val="36"/>
        </w:numPr>
        <w:spacing w:line="360" w:lineRule="auto"/>
        <w:rPr>
          <w:del w:id="5132" w:author="Thảo Nguyễn Kim" w:date="2019-03-11T02:30:00Z"/>
          <w:rFonts w:ascii="Times New Roman" w:hAnsi="Times New Roman"/>
          <w:sz w:val="26"/>
          <w:szCs w:val="26"/>
        </w:rPr>
      </w:pPr>
      <w:del w:id="5133" w:author="Thảo Nguyễn Kim" w:date="2019-03-11T02:30:00Z">
        <w:r w:rsidDel="00464C71">
          <w:rPr>
            <w:rFonts w:ascii="Times New Roman" w:hAnsi="Times New Roman"/>
            <w:sz w:val="26"/>
            <w:szCs w:val="26"/>
          </w:rPr>
          <w:delText>Chia sẽ tức thì ứng dụng cho người khác</w:delText>
        </w:r>
        <w:bookmarkStart w:id="5134" w:name="_Toc3204423"/>
        <w:bookmarkEnd w:id="5134"/>
      </w:del>
    </w:p>
    <w:p w14:paraId="0B3827C4" w14:textId="2D12CD0F" w:rsidR="00603B01" w:rsidRPr="00603B01" w:rsidDel="00464C71" w:rsidRDefault="00603B01" w:rsidP="00603B01">
      <w:pPr>
        <w:pStyle w:val="ListParagraph"/>
        <w:numPr>
          <w:ilvl w:val="0"/>
          <w:numId w:val="36"/>
        </w:numPr>
        <w:spacing w:line="360" w:lineRule="auto"/>
        <w:rPr>
          <w:del w:id="5135" w:author="Thảo Nguyễn Kim" w:date="2019-03-11T02:30:00Z"/>
          <w:rFonts w:ascii="Times New Roman" w:hAnsi="Times New Roman"/>
          <w:sz w:val="26"/>
          <w:szCs w:val="26"/>
        </w:rPr>
      </w:pPr>
      <w:del w:id="5136" w:author="Thảo Nguyễn Kim" w:date="2019-03-11T02:30:00Z">
        <w:r w:rsidDel="00464C71">
          <w:rPr>
            <w:rFonts w:ascii="Times New Roman" w:hAnsi="Times New Roman"/>
            <w:sz w:val="26"/>
            <w:szCs w:val="26"/>
          </w:rPr>
          <w:delText>Tạo ứng dụng trên đa nền tảng (Web,Moblie,PC,..)</w:delText>
        </w:r>
        <w:bookmarkStart w:id="5137" w:name="_Toc3204424"/>
        <w:bookmarkEnd w:id="5137"/>
      </w:del>
    </w:p>
    <w:p w14:paraId="5CA5DD15" w14:textId="455180AE" w:rsidR="00603B01" w:rsidDel="00464C71" w:rsidRDefault="00603B01" w:rsidP="00603B01">
      <w:pPr>
        <w:pStyle w:val="ListParagraph"/>
        <w:numPr>
          <w:ilvl w:val="4"/>
          <w:numId w:val="2"/>
        </w:numPr>
        <w:spacing w:line="360" w:lineRule="auto"/>
        <w:outlineLvl w:val="4"/>
        <w:rPr>
          <w:del w:id="5138" w:author="Thảo Nguyễn Kim" w:date="2019-03-11T02:30:00Z"/>
          <w:rFonts w:ascii="Times New Roman" w:hAnsi="Times New Roman"/>
          <w:b/>
          <w:sz w:val="26"/>
          <w:szCs w:val="26"/>
        </w:rPr>
      </w:pPr>
      <w:del w:id="5139" w:author="Thảo Nguyễn Kim" w:date="2019-03-11T02:30:00Z">
        <w:r w:rsidDel="00464C71">
          <w:rPr>
            <w:rFonts w:ascii="Times New Roman" w:hAnsi="Times New Roman"/>
            <w:b/>
            <w:sz w:val="26"/>
            <w:szCs w:val="26"/>
          </w:rPr>
          <w:delText>Nhược điểm</w:delText>
        </w:r>
        <w:bookmarkStart w:id="5140" w:name="_Toc3204425"/>
        <w:bookmarkEnd w:id="5140"/>
      </w:del>
    </w:p>
    <w:p w14:paraId="621F5A86" w14:textId="62C27F55" w:rsidR="00603B01" w:rsidDel="00464C71" w:rsidRDefault="00603B01" w:rsidP="00603B01">
      <w:pPr>
        <w:pStyle w:val="ListParagraph"/>
        <w:numPr>
          <w:ilvl w:val="0"/>
          <w:numId w:val="36"/>
        </w:numPr>
        <w:spacing w:line="360" w:lineRule="auto"/>
        <w:rPr>
          <w:del w:id="5141" w:author="Thảo Nguyễn Kim" w:date="2019-03-11T02:30:00Z"/>
          <w:rFonts w:ascii="Times New Roman" w:hAnsi="Times New Roman"/>
          <w:sz w:val="26"/>
          <w:szCs w:val="26"/>
        </w:rPr>
      </w:pPr>
      <w:del w:id="5142" w:author="Thảo Nguyễn Kim" w:date="2019-03-11T02:30:00Z">
        <w:r w:rsidDel="00464C71">
          <w:rPr>
            <w:rFonts w:ascii="Times New Roman" w:hAnsi="Times New Roman"/>
            <w:sz w:val="26"/>
            <w:szCs w:val="26"/>
          </w:rPr>
          <w:delText>Công thức rất nhiều gây khó khăn cho người mới sử dụng.</w:delText>
        </w:r>
        <w:bookmarkStart w:id="5143" w:name="_Toc3204426"/>
        <w:bookmarkEnd w:id="5143"/>
      </w:del>
    </w:p>
    <w:p w14:paraId="67E0B619" w14:textId="4B9EF654" w:rsidR="00603B01" w:rsidRPr="0073698D" w:rsidDel="00464C71" w:rsidRDefault="00603B01" w:rsidP="00603B01">
      <w:pPr>
        <w:pStyle w:val="ListParagraph"/>
        <w:numPr>
          <w:ilvl w:val="0"/>
          <w:numId w:val="36"/>
        </w:numPr>
        <w:spacing w:line="360" w:lineRule="auto"/>
        <w:rPr>
          <w:del w:id="5144" w:author="Thảo Nguyễn Kim" w:date="2019-03-11T02:30:00Z"/>
          <w:rFonts w:ascii="Times New Roman" w:hAnsi="Times New Roman"/>
          <w:sz w:val="26"/>
          <w:szCs w:val="26"/>
        </w:rPr>
      </w:pPr>
      <w:del w:id="5145" w:author="Thảo Nguyễn Kim" w:date="2019-03-11T02:30:00Z">
        <w:r w:rsidDel="00464C71">
          <w:rPr>
            <w:rFonts w:ascii="Times New Roman" w:hAnsi="Times New Roman"/>
            <w:sz w:val="26"/>
            <w:szCs w:val="26"/>
          </w:rPr>
          <w:delText>Phụ thuộc vào nguồn dữ liệu để tạo layout</w:delText>
        </w:r>
        <w:bookmarkStart w:id="5146" w:name="_Toc3204427"/>
        <w:bookmarkEnd w:id="5146"/>
      </w:del>
    </w:p>
    <w:p w14:paraId="32B6BABE" w14:textId="00BE3B37" w:rsidR="00603B01" w:rsidDel="00464C71" w:rsidRDefault="00E6665A" w:rsidP="00603B01">
      <w:pPr>
        <w:pStyle w:val="ListParagraph"/>
        <w:numPr>
          <w:ilvl w:val="0"/>
          <w:numId w:val="36"/>
        </w:numPr>
        <w:spacing w:line="360" w:lineRule="auto"/>
        <w:rPr>
          <w:del w:id="5147" w:author="Thảo Nguyễn Kim" w:date="2019-03-11T02:30:00Z"/>
          <w:rFonts w:ascii="Times New Roman" w:hAnsi="Times New Roman"/>
          <w:sz w:val="26"/>
          <w:szCs w:val="26"/>
        </w:rPr>
      </w:pPr>
      <w:del w:id="5148" w:author="Thảo Nguyễn Kim" w:date="2019-03-11T02:30:00Z">
        <w:r w:rsidDel="00464C71">
          <w:rPr>
            <w:rFonts w:ascii="Times New Roman" w:hAnsi="Times New Roman"/>
            <w:sz w:val="26"/>
            <w:szCs w:val="26"/>
          </w:rPr>
          <w:delText>Không thể hiện rõ quy trình đang hiện thực</w:delText>
        </w:r>
        <w:bookmarkStart w:id="5149" w:name="_Toc3204428"/>
        <w:bookmarkEnd w:id="5149"/>
      </w:del>
    </w:p>
    <w:p w14:paraId="37C7C380" w14:textId="1CF26435" w:rsidR="00060671" w:rsidDel="00464C71" w:rsidRDefault="00060671" w:rsidP="00060671">
      <w:pPr>
        <w:pStyle w:val="ListParagraph"/>
        <w:numPr>
          <w:ilvl w:val="3"/>
          <w:numId w:val="2"/>
        </w:numPr>
        <w:spacing w:line="360" w:lineRule="auto"/>
        <w:outlineLvl w:val="3"/>
        <w:rPr>
          <w:del w:id="5150" w:author="Thảo Nguyễn Kim" w:date="2019-03-11T02:30:00Z"/>
          <w:rFonts w:ascii="Times New Roman" w:hAnsi="Times New Roman"/>
          <w:b/>
          <w:sz w:val="26"/>
          <w:szCs w:val="26"/>
        </w:rPr>
      </w:pPr>
      <w:del w:id="5151" w:author="Thảo Nguyễn Kim" w:date="2019-03-11T02:30:00Z">
        <w:r w:rsidDel="00464C71">
          <w:rPr>
            <w:rFonts w:ascii="Times New Roman" w:hAnsi="Times New Roman"/>
            <w:b/>
            <w:sz w:val="26"/>
            <w:szCs w:val="26"/>
          </w:rPr>
          <w:delText>Form.io</w:delText>
        </w:r>
        <w:bookmarkStart w:id="5152" w:name="_Toc3204429"/>
        <w:bookmarkEnd w:id="5152"/>
      </w:del>
    </w:p>
    <w:p w14:paraId="05A3D4DA" w14:textId="14E5BA8A" w:rsidR="00060671" w:rsidDel="00464C71" w:rsidRDefault="00060671" w:rsidP="00060671">
      <w:pPr>
        <w:pStyle w:val="ListParagraph"/>
        <w:numPr>
          <w:ilvl w:val="4"/>
          <w:numId w:val="2"/>
        </w:numPr>
        <w:spacing w:line="360" w:lineRule="auto"/>
        <w:outlineLvl w:val="4"/>
        <w:rPr>
          <w:del w:id="5153" w:author="Thảo Nguyễn Kim" w:date="2019-03-11T02:30:00Z"/>
          <w:rFonts w:ascii="Times New Roman" w:hAnsi="Times New Roman"/>
          <w:b/>
          <w:sz w:val="26"/>
          <w:szCs w:val="26"/>
        </w:rPr>
      </w:pPr>
      <w:commentRangeStart w:id="5154"/>
      <w:del w:id="5155" w:author="Thảo Nguyễn Kim" w:date="2019-03-11T02:30:00Z">
        <w:r w:rsidDel="00464C71">
          <w:rPr>
            <w:rFonts w:ascii="Times New Roman" w:hAnsi="Times New Roman"/>
            <w:b/>
            <w:sz w:val="26"/>
            <w:szCs w:val="26"/>
          </w:rPr>
          <w:delText>Giới thiệu</w:delText>
        </w:r>
        <w:commentRangeEnd w:id="5154"/>
        <w:r w:rsidR="005B484B" w:rsidDel="00464C71">
          <w:rPr>
            <w:rStyle w:val="CommentReference"/>
          </w:rPr>
          <w:commentReference w:id="5154"/>
        </w:r>
        <w:bookmarkStart w:id="5156" w:name="_Toc3204430"/>
        <w:bookmarkEnd w:id="5156"/>
      </w:del>
    </w:p>
    <w:p w14:paraId="53FA8CDE" w14:textId="09858D88" w:rsidR="00703E77" w:rsidDel="00FC1B0C" w:rsidRDefault="00060671" w:rsidP="00060671">
      <w:pPr>
        <w:pStyle w:val="ListParagraph"/>
        <w:numPr>
          <w:ilvl w:val="4"/>
          <w:numId w:val="2"/>
        </w:numPr>
        <w:spacing w:line="360" w:lineRule="auto"/>
        <w:outlineLvl w:val="4"/>
        <w:rPr>
          <w:del w:id="5157" w:author="Thảo Nguyễn Kim" w:date="2019-03-10T19:39:00Z"/>
          <w:rFonts w:ascii="Times New Roman" w:hAnsi="Times New Roman"/>
          <w:sz w:val="26"/>
          <w:szCs w:val="26"/>
        </w:rPr>
      </w:pPr>
      <w:del w:id="5158" w:author="Thảo Nguyễn Kim" w:date="2019-03-11T02:30:00Z">
        <w:r w:rsidRPr="00404A9E" w:rsidDel="00464C71">
          <w:rPr>
            <w:rFonts w:ascii="Times New Roman" w:hAnsi="Times New Roman"/>
            <w:sz w:val="26"/>
            <w:szCs w:val="26"/>
          </w:rPr>
          <w:delText>Form.io là một nền tảng quản lý các form và quản lý dữ liệu API dành cho các danh nghiệp xây dựng các ứng dụng quy trình kinh doanh. Nền tảng đã được sử dụng rộng rãi trên thế giới từ mọi danh nghiệp ,</w:delText>
        </w:r>
      </w:del>
      <w:ins w:id="5159" w:author="Chanh Duc Ngo" w:date="2019-03-10T16:22:00Z">
        <w:del w:id="5160" w:author="Thảo Nguyễn Kim" w:date="2019-03-11T02:30:00Z">
          <w:r w:rsidR="005B484B" w:rsidDel="00464C71">
            <w:rPr>
              <w:rFonts w:ascii="Times New Roman" w:hAnsi="Times New Roman"/>
              <w:sz w:val="26"/>
              <w:szCs w:val="26"/>
            </w:rPr>
            <w:delText xml:space="preserve"> </w:delText>
          </w:r>
        </w:del>
      </w:ins>
      <w:del w:id="5161" w:author="Thảo Nguyễn Kim" w:date="2019-03-11T02:30:00Z">
        <w:r w:rsidRPr="00404A9E" w:rsidDel="00464C71">
          <w:rPr>
            <w:rFonts w:ascii="Times New Roman" w:hAnsi="Times New Roman"/>
            <w:sz w:val="26"/>
            <w:szCs w:val="26"/>
          </w:rPr>
          <w:delText>công ty từ nhỏ đến lớn. Một số ngành kinh d</w:delText>
        </w:r>
      </w:del>
      <w:ins w:id="5162" w:author="Chanh Duc Ngo" w:date="2019-03-10T16:22:00Z">
        <w:del w:id="5163" w:author="Thảo Nguyễn Kim" w:date="2019-03-11T02:30:00Z">
          <w:r w:rsidR="005B484B" w:rsidDel="00464C71">
            <w:rPr>
              <w:rFonts w:ascii="Times New Roman" w:hAnsi="Times New Roman"/>
              <w:sz w:val="26"/>
              <w:szCs w:val="26"/>
            </w:rPr>
            <w:delText>o</w:delText>
          </w:r>
        </w:del>
      </w:ins>
      <w:del w:id="5164" w:author="Thảo Nguyễn Kim" w:date="2019-03-11T02:30:00Z">
        <w:r w:rsidRPr="00404A9E" w:rsidDel="00464C71">
          <w:rPr>
            <w:rFonts w:ascii="Times New Roman" w:hAnsi="Times New Roman"/>
            <w:sz w:val="26"/>
            <w:szCs w:val="26"/>
          </w:rPr>
          <w:delText>anh đã áp dụng form.io như là quản lý, bảo hiểm, tài chính,... [2]</w:delText>
        </w:r>
      </w:del>
      <w:bookmarkStart w:id="5165" w:name="_Toc3204431"/>
      <w:bookmarkEnd w:id="5165"/>
    </w:p>
    <w:p w14:paraId="45C93A7D" w14:textId="639343B1" w:rsidR="00060671" w:rsidDel="00464C71" w:rsidRDefault="00060671" w:rsidP="00060671">
      <w:pPr>
        <w:pStyle w:val="ListParagraph"/>
        <w:numPr>
          <w:ilvl w:val="4"/>
          <w:numId w:val="2"/>
        </w:numPr>
        <w:spacing w:line="360" w:lineRule="auto"/>
        <w:outlineLvl w:val="4"/>
        <w:rPr>
          <w:del w:id="5166" w:author="Thảo Nguyễn Kim" w:date="2019-03-11T02:30:00Z"/>
          <w:rFonts w:ascii="Times New Roman" w:hAnsi="Times New Roman"/>
          <w:b/>
          <w:sz w:val="26"/>
          <w:szCs w:val="26"/>
        </w:rPr>
      </w:pPr>
      <w:del w:id="5167" w:author="Thảo Nguyễn Kim" w:date="2019-03-11T02:30:00Z">
        <w:r w:rsidDel="00464C71">
          <w:rPr>
            <w:rFonts w:ascii="Times New Roman" w:hAnsi="Times New Roman"/>
            <w:b/>
            <w:sz w:val="26"/>
            <w:szCs w:val="26"/>
          </w:rPr>
          <w:delText>Những tính năng nỗi bật</w:delText>
        </w:r>
        <w:bookmarkStart w:id="5168" w:name="_Toc3204432"/>
        <w:bookmarkEnd w:id="5168"/>
      </w:del>
    </w:p>
    <w:p w14:paraId="53D5B3FC" w14:textId="3CBA7167" w:rsidR="00060671" w:rsidRPr="0073698D" w:rsidDel="00464C71" w:rsidRDefault="00060671" w:rsidP="00060671">
      <w:pPr>
        <w:pStyle w:val="ListParagraph"/>
        <w:numPr>
          <w:ilvl w:val="0"/>
          <w:numId w:val="36"/>
        </w:numPr>
        <w:spacing w:line="360" w:lineRule="auto"/>
        <w:rPr>
          <w:del w:id="5169" w:author="Thảo Nguyễn Kim" w:date="2019-03-11T02:30:00Z"/>
          <w:rFonts w:ascii="Times New Roman" w:hAnsi="Times New Roman"/>
          <w:sz w:val="26"/>
          <w:szCs w:val="26"/>
        </w:rPr>
      </w:pPr>
      <w:del w:id="5170" w:author="Thảo Nguyễn Kim" w:date="2019-03-11T02:30:00Z">
        <w:r w:rsidDel="00464C71">
          <w:rPr>
            <w:rFonts w:ascii="Times New Roman" w:hAnsi="Times New Roman"/>
            <w:sz w:val="26"/>
            <w:szCs w:val="26"/>
          </w:rPr>
          <w:delText>Cung cấp các API cho Progressive Web Application</w:delText>
        </w:r>
        <w:bookmarkStart w:id="5171" w:name="_Toc3204433"/>
        <w:bookmarkEnd w:id="5171"/>
      </w:del>
    </w:p>
    <w:p w14:paraId="4866BDF0" w14:textId="7FE479B1" w:rsidR="00060671" w:rsidDel="00464C71" w:rsidRDefault="00060671" w:rsidP="00060671">
      <w:pPr>
        <w:pStyle w:val="ListParagraph"/>
        <w:numPr>
          <w:ilvl w:val="0"/>
          <w:numId w:val="36"/>
        </w:numPr>
        <w:spacing w:line="360" w:lineRule="auto"/>
        <w:rPr>
          <w:del w:id="5172" w:author="Thảo Nguyễn Kim" w:date="2019-03-11T02:30:00Z"/>
          <w:rFonts w:ascii="Times New Roman" w:hAnsi="Times New Roman"/>
          <w:sz w:val="26"/>
          <w:szCs w:val="26"/>
        </w:rPr>
      </w:pPr>
      <w:del w:id="5173" w:author="Thảo Nguyễn Kim" w:date="2019-03-11T02:30:00Z">
        <w:r w:rsidRPr="00D02A63" w:rsidDel="00464C71">
          <w:rPr>
            <w:rFonts w:ascii="Times New Roman" w:hAnsi="Times New Roman"/>
            <w:sz w:val="26"/>
            <w:szCs w:val="26"/>
          </w:rPr>
          <w:delText>Triển khai tại chỗ hoặc đám mây riêng</w:delText>
        </w:r>
        <w:bookmarkStart w:id="5174" w:name="_Toc3204434"/>
        <w:bookmarkEnd w:id="5174"/>
      </w:del>
    </w:p>
    <w:p w14:paraId="28916F8A" w14:textId="36F22032" w:rsidR="00060671" w:rsidDel="00464C71" w:rsidRDefault="00060671" w:rsidP="00060671">
      <w:pPr>
        <w:pStyle w:val="ListParagraph"/>
        <w:numPr>
          <w:ilvl w:val="0"/>
          <w:numId w:val="36"/>
        </w:numPr>
        <w:spacing w:line="360" w:lineRule="auto"/>
        <w:rPr>
          <w:del w:id="5175" w:author="Thảo Nguyễn Kim" w:date="2019-03-11T02:30:00Z"/>
          <w:rFonts w:ascii="Times New Roman" w:hAnsi="Times New Roman"/>
          <w:sz w:val="26"/>
          <w:szCs w:val="26"/>
        </w:rPr>
      </w:pPr>
      <w:del w:id="5176" w:author="Thảo Nguyễn Kim" w:date="2019-03-11T02:30:00Z">
        <w:r w:rsidRPr="00D02A63" w:rsidDel="00464C71">
          <w:rPr>
            <w:rFonts w:ascii="Times New Roman" w:hAnsi="Times New Roman"/>
            <w:sz w:val="26"/>
            <w:szCs w:val="26"/>
          </w:rPr>
          <w:delText>Tích hợp bên thứ 3</w:delText>
        </w:r>
        <w:bookmarkStart w:id="5177" w:name="_Toc3204435"/>
        <w:bookmarkEnd w:id="5177"/>
      </w:del>
    </w:p>
    <w:p w14:paraId="6E70C251" w14:textId="3DC2FE72" w:rsidR="00060671" w:rsidDel="00464C71" w:rsidRDefault="00060671" w:rsidP="00060671">
      <w:pPr>
        <w:pStyle w:val="ListParagraph"/>
        <w:numPr>
          <w:ilvl w:val="0"/>
          <w:numId w:val="36"/>
        </w:numPr>
        <w:spacing w:line="360" w:lineRule="auto"/>
        <w:rPr>
          <w:del w:id="5178" w:author="Thảo Nguyễn Kim" w:date="2019-03-11T02:30:00Z"/>
          <w:rFonts w:ascii="Times New Roman" w:hAnsi="Times New Roman"/>
          <w:sz w:val="26"/>
          <w:szCs w:val="26"/>
        </w:rPr>
      </w:pPr>
      <w:del w:id="5179" w:author="Thảo Nguyễn Kim" w:date="2019-03-11T02:30:00Z">
        <w:r w:rsidRPr="00D02A63" w:rsidDel="00464C71">
          <w:rPr>
            <w:rFonts w:ascii="Times New Roman" w:hAnsi="Times New Roman"/>
            <w:sz w:val="26"/>
            <w:szCs w:val="26"/>
          </w:rPr>
          <w:delText>Hành động biểu mẫu có điều kiện</w:delText>
        </w:r>
        <w:bookmarkStart w:id="5180" w:name="_Toc3204436"/>
        <w:bookmarkEnd w:id="5180"/>
      </w:del>
    </w:p>
    <w:p w14:paraId="76DB9EAD" w14:textId="5E3D8E33" w:rsidR="00060671" w:rsidDel="00464C71" w:rsidRDefault="00060671" w:rsidP="00060671">
      <w:pPr>
        <w:pStyle w:val="ListParagraph"/>
        <w:numPr>
          <w:ilvl w:val="0"/>
          <w:numId w:val="36"/>
        </w:numPr>
        <w:spacing w:line="360" w:lineRule="auto"/>
        <w:rPr>
          <w:del w:id="5181" w:author="Thảo Nguyễn Kim" w:date="2019-03-11T02:30:00Z"/>
          <w:rFonts w:ascii="Times New Roman" w:hAnsi="Times New Roman"/>
          <w:sz w:val="26"/>
          <w:szCs w:val="26"/>
        </w:rPr>
      </w:pPr>
      <w:del w:id="5182" w:author="Thảo Nguyễn Kim" w:date="2019-03-11T02:30:00Z">
        <w:r w:rsidRPr="00D02A63" w:rsidDel="00464C71">
          <w:rPr>
            <w:rFonts w:ascii="Times New Roman" w:hAnsi="Times New Roman"/>
            <w:sz w:val="26"/>
            <w:szCs w:val="26"/>
          </w:rPr>
          <w:delText>Quản lý và lưu trữ tệp</w:delText>
        </w:r>
        <w:bookmarkStart w:id="5183" w:name="_Toc3204437"/>
        <w:bookmarkEnd w:id="5183"/>
      </w:del>
    </w:p>
    <w:p w14:paraId="6263396C" w14:textId="5DECB182" w:rsidR="00060671" w:rsidDel="00464C71" w:rsidRDefault="00060671" w:rsidP="00060671">
      <w:pPr>
        <w:pStyle w:val="ListParagraph"/>
        <w:numPr>
          <w:ilvl w:val="0"/>
          <w:numId w:val="36"/>
        </w:numPr>
        <w:spacing w:line="360" w:lineRule="auto"/>
        <w:rPr>
          <w:del w:id="5184" w:author="Thảo Nguyễn Kim" w:date="2019-03-11T02:30:00Z"/>
          <w:rFonts w:ascii="Times New Roman" w:hAnsi="Times New Roman"/>
          <w:sz w:val="26"/>
          <w:szCs w:val="26"/>
        </w:rPr>
      </w:pPr>
      <w:del w:id="5185" w:author="Thảo Nguyễn Kim" w:date="2019-03-11T02:30:00Z">
        <w:r w:rsidRPr="00D02A63" w:rsidDel="00464C71">
          <w:rPr>
            <w:rFonts w:ascii="Times New Roman" w:hAnsi="Times New Roman"/>
            <w:sz w:val="26"/>
            <w:szCs w:val="26"/>
          </w:rPr>
          <w:delText>Xuất dữ liệu</w:delText>
        </w:r>
        <w:bookmarkStart w:id="5186" w:name="_Toc3204438"/>
        <w:bookmarkEnd w:id="5186"/>
      </w:del>
    </w:p>
    <w:p w14:paraId="139ED7B4" w14:textId="53120841" w:rsidR="00060671" w:rsidDel="00464C71" w:rsidRDefault="00060671" w:rsidP="00060671">
      <w:pPr>
        <w:pStyle w:val="ListParagraph"/>
        <w:numPr>
          <w:ilvl w:val="0"/>
          <w:numId w:val="36"/>
        </w:numPr>
        <w:spacing w:line="360" w:lineRule="auto"/>
        <w:rPr>
          <w:del w:id="5187" w:author="Thảo Nguyễn Kim" w:date="2019-03-11T02:30:00Z"/>
          <w:rFonts w:ascii="Times New Roman" w:hAnsi="Times New Roman"/>
          <w:sz w:val="26"/>
          <w:szCs w:val="26"/>
        </w:rPr>
      </w:pPr>
      <w:del w:id="5188" w:author="Thảo Nguyễn Kim" w:date="2019-03-11T02:30:00Z">
        <w:r w:rsidRPr="00D02A63" w:rsidDel="00464C71">
          <w:rPr>
            <w:rFonts w:ascii="Times New Roman" w:hAnsi="Times New Roman"/>
            <w:sz w:val="26"/>
            <w:szCs w:val="26"/>
          </w:rPr>
          <w:delText>Báo cáo API tổng hợp nâng cao</w:delText>
        </w:r>
        <w:bookmarkStart w:id="5189" w:name="_Toc3204439"/>
        <w:bookmarkEnd w:id="5189"/>
      </w:del>
    </w:p>
    <w:p w14:paraId="4FC5C458" w14:textId="506DF88D" w:rsidR="00060671" w:rsidRPr="00DA6898" w:rsidDel="00464C71" w:rsidRDefault="00060671" w:rsidP="00060671">
      <w:pPr>
        <w:pStyle w:val="ListParagraph"/>
        <w:numPr>
          <w:ilvl w:val="0"/>
          <w:numId w:val="36"/>
        </w:numPr>
        <w:spacing w:line="360" w:lineRule="auto"/>
        <w:rPr>
          <w:del w:id="5190" w:author="Thảo Nguyễn Kim" w:date="2019-03-11T02:30:00Z"/>
          <w:rFonts w:ascii="Times New Roman" w:hAnsi="Times New Roman"/>
          <w:sz w:val="26"/>
          <w:szCs w:val="26"/>
        </w:rPr>
      </w:pPr>
      <w:del w:id="5191" w:author="Thảo Nguyễn Kim" w:date="2019-03-11T02:30:00Z">
        <w:r w:rsidRPr="00D02A63" w:rsidDel="00464C71">
          <w:rPr>
            <w:rFonts w:ascii="Times New Roman" w:hAnsi="Times New Roman"/>
            <w:sz w:val="26"/>
            <w:szCs w:val="26"/>
          </w:rPr>
          <w:delText>Tích hợp dữ liệu thời gian thực với Webhooks</w:delText>
        </w:r>
        <w:bookmarkStart w:id="5192" w:name="_Toc3204440"/>
        <w:bookmarkEnd w:id="5192"/>
      </w:del>
    </w:p>
    <w:p w14:paraId="710A4765" w14:textId="25E50D5E" w:rsidR="00060671" w:rsidDel="00464C71" w:rsidRDefault="00060671" w:rsidP="00060671">
      <w:pPr>
        <w:pStyle w:val="ListParagraph"/>
        <w:numPr>
          <w:ilvl w:val="4"/>
          <w:numId w:val="2"/>
        </w:numPr>
        <w:spacing w:line="360" w:lineRule="auto"/>
        <w:outlineLvl w:val="4"/>
        <w:rPr>
          <w:del w:id="5193" w:author="Thảo Nguyễn Kim" w:date="2019-03-11T02:30:00Z"/>
          <w:rFonts w:ascii="Times New Roman" w:hAnsi="Times New Roman"/>
          <w:b/>
          <w:sz w:val="26"/>
          <w:szCs w:val="26"/>
        </w:rPr>
      </w:pPr>
      <w:del w:id="5194" w:author="Thảo Nguyễn Kim" w:date="2019-03-11T02:30:00Z">
        <w:r w:rsidDel="00464C71">
          <w:rPr>
            <w:rFonts w:ascii="Times New Roman" w:hAnsi="Times New Roman"/>
            <w:b/>
            <w:sz w:val="26"/>
            <w:szCs w:val="26"/>
          </w:rPr>
          <w:delText>Nhược điểm</w:delText>
        </w:r>
        <w:bookmarkStart w:id="5195" w:name="_Toc3204441"/>
        <w:bookmarkEnd w:id="5195"/>
      </w:del>
    </w:p>
    <w:p w14:paraId="3261EF52" w14:textId="1F47F565" w:rsidR="00060671" w:rsidDel="00464C71" w:rsidRDefault="00060671" w:rsidP="00060671">
      <w:pPr>
        <w:pStyle w:val="ListParagraph"/>
        <w:numPr>
          <w:ilvl w:val="0"/>
          <w:numId w:val="36"/>
        </w:numPr>
        <w:spacing w:line="360" w:lineRule="auto"/>
        <w:rPr>
          <w:del w:id="5196" w:author="Thảo Nguyễn Kim" w:date="2019-03-11T02:30:00Z"/>
          <w:rFonts w:ascii="Times New Roman" w:hAnsi="Times New Roman"/>
          <w:sz w:val="26"/>
          <w:szCs w:val="26"/>
        </w:rPr>
      </w:pPr>
      <w:del w:id="5197" w:author="Thảo Nguyễn Kim" w:date="2019-03-11T02:30:00Z">
        <w:r w:rsidDel="00464C71">
          <w:rPr>
            <w:rFonts w:ascii="Times New Roman" w:hAnsi="Times New Roman"/>
            <w:sz w:val="26"/>
            <w:szCs w:val="26"/>
          </w:rPr>
          <w:delText>Ít có khả năng kiểm soát html</w:delText>
        </w:r>
        <w:bookmarkStart w:id="5198" w:name="_Toc3204442"/>
        <w:bookmarkEnd w:id="5198"/>
      </w:del>
    </w:p>
    <w:p w14:paraId="7226D98E" w14:textId="12107A51" w:rsidR="00060671" w:rsidDel="00464C71" w:rsidRDefault="00DE33DB" w:rsidP="00DE33DB">
      <w:pPr>
        <w:pStyle w:val="ListParagraph"/>
        <w:numPr>
          <w:ilvl w:val="0"/>
          <w:numId w:val="36"/>
        </w:numPr>
        <w:spacing w:line="360" w:lineRule="auto"/>
        <w:rPr>
          <w:del w:id="5199" w:author="Thảo Nguyễn Kim" w:date="2019-03-11T02:30:00Z"/>
          <w:rFonts w:ascii="Times New Roman" w:hAnsi="Times New Roman"/>
          <w:sz w:val="26"/>
          <w:szCs w:val="26"/>
        </w:rPr>
      </w:pPr>
      <w:del w:id="5200" w:author="Thảo Nguyễn Kim" w:date="2019-03-11T02:30:00Z">
        <w:r w:rsidDel="00464C71">
          <w:rPr>
            <w:rFonts w:ascii="Times New Roman" w:hAnsi="Times New Roman"/>
            <w:sz w:val="26"/>
            <w:szCs w:val="26"/>
          </w:rPr>
          <w:delText>Không thực sự thân thiện cho việc SEO website</w:delText>
        </w:r>
        <w:bookmarkStart w:id="5201" w:name="_Toc3204443"/>
        <w:bookmarkEnd w:id="5201"/>
      </w:del>
    </w:p>
    <w:p w14:paraId="56DBE858" w14:textId="015B6EC6" w:rsidR="00060671" w:rsidRPr="00060671" w:rsidDel="00142382" w:rsidRDefault="00060671" w:rsidP="00060671">
      <w:pPr>
        <w:pStyle w:val="ListParagraph"/>
        <w:numPr>
          <w:ilvl w:val="0"/>
          <w:numId w:val="36"/>
        </w:numPr>
        <w:spacing w:line="360" w:lineRule="auto"/>
        <w:rPr>
          <w:del w:id="5202" w:author="Thảo Nguyễn Kim" w:date="2019-03-10T22:50:00Z"/>
          <w:rFonts w:ascii="Times New Roman" w:hAnsi="Times New Roman"/>
          <w:sz w:val="26"/>
          <w:szCs w:val="26"/>
        </w:rPr>
      </w:pPr>
      <w:del w:id="5203" w:author="Thảo Nguyễn Kim" w:date="2019-03-11T02:30:00Z">
        <w:r w:rsidDel="00464C71">
          <w:rPr>
            <w:rFonts w:ascii="Times New Roman" w:hAnsi="Times New Roman"/>
            <w:sz w:val="26"/>
            <w:szCs w:val="26"/>
          </w:rPr>
          <w:delText>Chưa có thể tạo ra website, chỉ có thể tích hợp vào website</w:delText>
        </w:r>
      </w:del>
      <w:bookmarkStart w:id="5204" w:name="_Toc3204444"/>
      <w:bookmarkEnd w:id="5204"/>
    </w:p>
    <w:p w14:paraId="6BC2E338" w14:textId="06BA3338" w:rsidR="00060671" w:rsidRPr="00CF0856" w:rsidDel="00142382" w:rsidRDefault="00060671">
      <w:pPr>
        <w:rPr>
          <w:ins w:id="5205" w:author="Chanh Duc Ngo" w:date="2019-03-10T16:22:00Z"/>
          <w:del w:id="5206" w:author="Thảo Nguyễn Kim" w:date="2019-03-10T22:50:00Z"/>
          <w:rFonts w:ascii="Times New Roman" w:hAnsi="Times New Roman"/>
          <w:b/>
          <w:sz w:val="26"/>
          <w:szCs w:val="26"/>
          <w:rPrChange w:id="5207" w:author="Thảo Nguyễn Kim" w:date="2019-03-11T02:25:00Z">
            <w:rPr>
              <w:ins w:id="5208" w:author="Chanh Duc Ngo" w:date="2019-03-10T16:22:00Z"/>
              <w:del w:id="5209" w:author="Thảo Nguyễn Kim" w:date="2019-03-10T22:50:00Z"/>
            </w:rPr>
          </w:rPrChange>
        </w:rPr>
        <w:pPrChange w:id="5210" w:author="Thảo Nguyễn Kim" w:date="2019-03-11T02:25:00Z">
          <w:pPr>
            <w:pStyle w:val="ListParagraph"/>
            <w:numPr>
              <w:ilvl w:val="2"/>
              <w:numId w:val="2"/>
            </w:numPr>
            <w:spacing w:line="360" w:lineRule="auto"/>
            <w:ind w:left="1134" w:hanging="504"/>
            <w:outlineLvl w:val="2"/>
          </w:pPr>
        </w:pPrChange>
      </w:pPr>
      <w:del w:id="5211" w:author="Thảo Nguyễn Kim" w:date="2019-03-11T02:25:00Z">
        <w:r w:rsidRPr="00CF0856" w:rsidDel="005623AC">
          <w:rPr>
            <w:rFonts w:ascii="Times New Roman" w:hAnsi="Times New Roman"/>
            <w:b/>
            <w:sz w:val="26"/>
            <w:szCs w:val="26"/>
            <w:rPrChange w:id="5212" w:author="Thảo Nguyễn Kim" w:date="2019-03-11T02:25:00Z">
              <w:rPr/>
            </w:rPrChange>
          </w:rPr>
          <w:delText>Dựa vào mô hình hóa</w:delText>
        </w:r>
      </w:del>
      <w:bookmarkStart w:id="5213" w:name="_Toc3204445"/>
      <w:bookmarkEnd w:id="5213"/>
    </w:p>
    <w:p w14:paraId="66B61460" w14:textId="3717C274" w:rsidR="005B484B" w:rsidRPr="00B45CAA" w:rsidDel="00464C71" w:rsidRDefault="005B484B">
      <w:pPr>
        <w:pStyle w:val="ListParagraph"/>
        <w:numPr>
          <w:ilvl w:val="3"/>
          <w:numId w:val="2"/>
        </w:numPr>
        <w:spacing w:line="360" w:lineRule="auto"/>
        <w:outlineLvl w:val="3"/>
        <w:rPr>
          <w:del w:id="5214" w:author="Thảo Nguyễn Kim" w:date="2019-03-11T02:30:00Z"/>
          <w:rFonts w:ascii="Times New Roman" w:hAnsi="Times New Roman"/>
          <w:b/>
          <w:sz w:val="26"/>
          <w:szCs w:val="26"/>
        </w:rPr>
        <w:pPrChange w:id="5215" w:author="Thảo Nguyễn Kim" w:date="2019-03-10T22:51:00Z">
          <w:pPr>
            <w:pStyle w:val="ListParagraph"/>
            <w:numPr>
              <w:ilvl w:val="2"/>
              <w:numId w:val="2"/>
            </w:numPr>
            <w:spacing w:line="360" w:lineRule="auto"/>
            <w:ind w:left="1134" w:hanging="504"/>
            <w:outlineLvl w:val="2"/>
          </w:pPr>
        </w:pPrChange>
      </w:pPr>
      <w:ins w:id="5216" w:author="Chanh Duc Ngo" w:date="2019-03-10T16:22:00Z">
        <w:del w:id="5217" w:author="Thảo Nguyễn Kim" w:date="2019-03-11T02:30:00Z">
          <w:r w:rsidDel="00464C71">
            <w:rPr>
              <w:rFonts w:ascii="Times New Roman" w:hAnsi="Times New Roman"/>
              <w:b/>
              <w:sz w:val="26"/>
              <w:szCs w:val="26"/>
            </w:rPr>
            <w:delText>Giới thiệu chung</w:delText>
          </w:r>
        </w:del>
      </w:ins>
      <w:bookmarkStart w:id="5218" w:name="_Toc3204446"/>
      <w:bookmarkEnd w:id="5218"/>
    </w:p>
    <w:p w14:paraId="21F2AF99" w14:textId="7F5C5937" w:rsidR="00B45CAA" w:rsidDel="00464C71" w:rsidRDefault="00B45CAA" w:rsidP="00060671">
      <w:pPr>
        <w:pStyle w:val="ListParagraph"/>
        <w:numPr>
          <w:ilvl w:val="3"/>
          <w:numId w:val="2"/>
        </w:numPr>
        <w:spacing w:line="360" w:lineRule="auto"/>
        <w:outlineLvl w:val="3"/>
        <w:rPr>
          <w:del w:id="5219" w:author="Thảo Nguyễn Kim" w:date="2019-03-11T02:30:00Z"/>
          <w:rFonts w:ascii="Times New Roman" w:hAnsi="Times New Roman"/>
          <w:b/>
          <w:sz w:val="26"/>
          <w:szCs w:val="26"/>
        </w:rPr>
      </w:pPr>
      <w:commentRangeStart w:id="5220"/>
      <w:del w:id="5221" w:author="Thảo Nguyễn Kim" w:date="2019-03-11T02:30:00Z">
        <w:r w:rsidDel="00464C71">
          <w:rPr>
            <w:rFonts w:ascii="Times New Roman" w:hAnsi="Times New Roman"/>
            <w:b/>
            <w:sz w:val="26"/>
            <w:szCs w:val="26"/>
          </w:rPr>
          <w:delText>Flowable</w:delText>
        </w:r>
        <w:commentRangeEnd w:id="5220"/>
        <w:r w:rsidR="005B484B" w:rsidDel="00464C71">
          <w:rPr>
            <w:rStyle w:val="CommentReference"/>
          </w:rPr>
          <w:commentReference w:id="5220"/>
        </w:r>
        <w:bookmarkStart w:id="5222" w:name="_Toc3204447"/>
        <w:bookmarkEnd w:id="5222"/>
      </w:del>
    </w:p>
    <w:p w14:paraId="76474DD5" w14:textId="14D793C9" w:rsidR="00404A9E" w:rsidDel="00464C71" w:rsidRDefault="00404A9E" w:rsidP="00060671">
      <w:pPr>
        <w:pStyle w:val="ListParagraph"/>
        <w:numPr>
          <w:ilvl w:val="4"/>
          <w:numId w:val="2"/>
        </w:numPr>
        <w:spacing w:line="360" w:lineRule="auto"/>
        <w:outlineLvl w:val="4"/>
        <w:rPr>
          <w:del w:id="5223" w:author="Thảo Nguyễn Kim" w:date="2019-03-11T02:30:00Z"/>
          <w:rFonts w:ascii="Times New Roman" w:hAnsi="Times New Roman"/>
          <w:b/>
          <w:sz w:val="26"/>
          <w:szCs w:val="26"/>
        </w:rPr>
      </w:pPr>
      <w:del w:id="5224" w:author="Thảo Nguyễn Kim" w:date="2019-03-11T02:30:00Z">
        <w:r w:rsidDel="00464C71">
          <w:rPr>
            <w:rFonts w:ascii="Times New Roman" w:hAnsi="Times New Roman"/>
            <w:b/>
            <w:sz w:val="26"/>
            <w:szCs w:val="26"/>
          </w:rPr>
          <w:delText>Giới thiệu</w:delText>
        </w:r>
        <w:bookmarkStart w:id="5225" w:name="_Toc3204448"/>
        <w:bookmarkEnd w:id="5225"/>
      </w:del>
    </w:p>
    <w:p w14:paraId="2881C8A2" w14:textId="30ABDBA2" w:rsidR="00404A9E" w:rsidRPr="00404A9E" w:rsidDel="00464C71" w:rsidRDefault="00404A9E" w:rsidP="00060671">
      <w:pPr>
        <w:spacing w:line="360" w:lineRule="auto"/>
        <w:ind w:left="720" w:firstLine="720"/>
        <w:rPr>
          <w:del w:id="5226" w:author="Thảo Nguyễn Kim" w:date="2019-03-11T02:30:00Z"/>
          <w:rFonts w:ascii="Times New Roman" w:hAnsi="Times New Roman"/>
          <w:b/>
          <w:sz w:val="26"/>
          <w:szCs w:val="26"/>
        </w:rPr>
      </w:pPr>
      <w:del w:id="5227" w:author="Thảo Nguyễn Kim" w:date="2019-03-11T02:30:00Z">
        <w:r w:rsidDel="00464C71">
          <w:rPr>
            <w:rFonts w:ascii="Times New Roman" w:hAnsi="Times New Roman"/>
            <w:sz w:val="26"/>
            <w:szCs w:val="26"/>
          </w:rPr>
          <w:delText>Flo</w:delText>
        </w:r>
        <w:r w:rsidRPr="009F4EDB" w:rsidDel="00464C71">
          <w:rPr>
            <w:rFonts w:ascii="Times New Roman" w:hAnsi="Times New Roman"/>
            <w:sz w:val="26"/>
            <w:szCs w:val="26"/>
          </w:rPr>
          <w:delText xml:space="preserve">wable là một công cụ </w:delText>
        </w:r>
        <w:r w:rsidDel="00464C71">
          <w:rPr>
            <w:rFonts w:ascii="Times New Roman" w:hAnsi="Times New Roman"/>
            <w:sz w:val="26"/>
            <w:szCs w:val="26"/>
          </w:rPr>
          <w:delText xml:space="preserve">quản lí nghiệp vụ </w:delText>
        </w:r>
        <w:r w:rsidRPr="009F4EDB" w:rsidDel="00464C71">
          <w:rPr>
            <w:rFonts w:ascii="Times New Roman" w:hAnsi="Times New Roman"/>
            <w:sz w:val="26"/>
            <w:szCs w:val="26"/>
          </w:rPr>
          <w:delText xml:space="preserve">nhẹ được viết bằng Java. Công cụ xử lý Flowable cho phép bạn triển khai các định nghĩa quy trình BPMN 2.0 (một tiêu chuẩn XML công nghiệp để xác định các quy trình), tạo các phiên bản quy trình của các định nghĩa quy trình đó, chạy truy vấn, truy cập các phiên bản quy trình hoạt động hoặc lịch sử và dữ liệu liên quan, và nhiều hơn nữa. </w:delText>
        </w:r>
        <w:commentRangeStart w:id="5228"/>
        <w:r w:rsidRPr="009F4EDB" w:rsidDel="00464C71">
          <w:rPr>
            <w:rFonts w:ascii="Times New Roman" w:hAnsi="Times New Roman"/>
            <w:sz w:val="26"/>
            <w:szCs w:val="26"/>
          </w:rPr>
          <w:delText>Phần này sẽ dần dần giới thiệu các khái niệm và API khác nhau để thực hiện điều đó thông qua các ví dụ mà bạn có thể làm theo trên máy phát triển của riêng bạn</w:delText>
        </w:r>
        <w:r w:rsidDel="00464C71">
          <w:rPr>
            <w:rFonts w:ascii="Times New Roman" w:hAnsi="Times New Roman"/>
            <w:sz w:val="26"/>
            <w:szCs w:val="26"/>
          </w:rPr>
          <w:delText>.</w:delText>
        </w:r>
        <w:commentRangeEnd w:id="5228"/>
        <w:r w:rsidR="005B484B" w:rsidDel="00464C71">
          <w:rPr>
            <w:rStyle w:val="CommentReference"/>
          </w:rPr>
          <w:commentReference w:id="5228"/>
        </w:r>
        <w:bookmarkStart w:id="5229" w:name="_Toc3204449"/>
        <w:bookmarkEnd w:id="5229"/>
      </w:del>
    </w:p>
    <w:p w14:paraId="15FACA31" w14:textId="4C159F48" w:rsidR="00404A9E" w:rsidDel="00464C71" w:rsidRDefault="00404A9E" w:rsidP="00060671">
      <w:pPr>
        <w:pStyle w:val="ListParagraph"/>
        <w:numPr>
          <w:ilvl w:val="4"/>
          <w:numId w:val="2"/>
        </w:numPr>
        <w:spacing w:line="360" w:lineRule="auto"/>
        <w:outlineLvl w:val="4"/>
        <w:rPr>
          <w:del w:id="5230" w:author="Thảo Nguyễn Kim" w:date="2019-03-11T02:30:00Z"/>
          <w:rFonts w:ascii="Times New Roman" w:hAnsi="Times New Roman"/>
          <w:b/>
          <w:sz w:val="26"/>
          <w:szCs w:val="26"/>
        </w:rPr>
      </w:pPr>
      <w:del w:id="5231" w:author="Thảo Nguyễn Kim" w:date="2019-03-11T02:30:00Z">
        <w:r w:rsidDel="00464C71">
          <w:rPr>
            <w:rFonts w:ascii="Times New Roman" w:hAnsi="Times New Roman"/>
            <w:b/>
            <w:sz w:val="26"/>
            <w:szCs w:val="26"/>
          </w:rPr>
          <w:delText>Những tính năng nổi bật</w:delText>
        </w:r>
        <w:bookmarkStart w:id="5232" w:name="_Toc3204450"/>
        <w:bookmarkEnd w:id="5232"/>
      </w:del>
    </w:p>
    <w:p w14:paraId="512B7D63" w14:textId="477E3F1C" w:rsidR="00404A9E" w:rsidDel="00464C71" w:rsidRDefault="00404A9E" w:rsidP="00404A9E">
      <w:pPr>
        <w:pStyle w:val="ListParagraph"/>
        <w:numPr>
          <w:ilvl w:val="0"/>
          <w:numId w:val="36"/>
        </w:numPr>
        <w:spacing w:line="360" w:lineRule="auto"/>
        <w:rPr>
          <w:del w:id="5233" w:author="Thảo Nguyễn Kim" w:date="2019-03-11T02:30:00Z"/>
          <w:rFonts w:ascii="Times New Roman" w:hAnsi="Times New Roman"/>
          <w:sz w:val="26"/>
          <w:szCs w:val="26"/>
        </w:rPr>
      </w:pPr>
      <w:del w:id="5234" w:author="Thảo Nguyễn Kim" w:date="2019-03-11T02:30:00Z">
        <w:r w:rsidDel="00464C71">
          <w:rPr>
            <w:rFonts w:ascii="Times New Roman" w:hAnsi="Times New Roman"/>
            <w:sz w:val="26"/>
            <w:szCs w:val="26"/>
          </w:rPr>
          <w:delText>Cực kì linh hoạt khi thêm nó vào ứng dụng / dịch vụ /kiến trúc</w:delText>
        </w:r>
        <w:bookmarkStart w:id="5235" w:name="_Toc3204451"/>
        <w:bookmarkEnd w:id="5235"/>
      </w:del>
    </w:p>
    <w:p w14:paraId="0C7612AA" w14:textId="50C8A1D5" w:rsidR="00404A9E" w:rsidDel="00464C71" w:rsidRDefault="00404A9E" w:rsidP="00404A9E">
      <w:pPr>
        <w:pStyle w:val="ListParagraph"/>
        <w:numPr>
          <w:ilvl w:val="0"/>
          <w:numId w:val="36"/>
        </w:numPr>
        <w:spacing w:line="360" w:lineRule="auto"/>
        <w:rPr>
          <w:del w:id="5236" w:author="Thảo Nguyễn Kim" w:date="2019-03-11T02:30:00Z"/>
          <w:rFonts w:ascii="Times New Roman" w:hAnsi="Times New Roman"/>
          <w:sz w:val="26"/>
          <w:szCs w:val="26"/>
        </w:rPr>
      </w:pPr>
      <w:del w:id="5237" w:author="Thảo Nguyễn Kim" w:date="2019-03-11T02:30:00Z">
        <w:r w:rsidDel="00464C71">
          <w:rPr>
            <w:rFonts w:ascii="Times New Roman" w:hAnsi="Times New Roman"/>
            <w:sz w:val="26"/>
            <w:szCs w:val="26"/>
          </w:rPr>
          <w:delText>Nhúng công cụ vào ứng dụng hoặc dịch vụ của mình</w:delText>
        </w:r>
        <w:bookmarkStart w:id="5238" w:name="_Toc3204452"/>
        <w:bookmarkEnd w:id="5238"/>
      </w:del>
    </w:p>
    <w:p w14:paraId="28B6B31D" w14:textId="3BF54298" w:rsidR="00404A9E" w:rsidDel="00464C71" w:rsidRDefault="00404A9E" w:rsidP="00404A9E">
      <w:pPr>
        <w:pStyle w:val="ListParagraph"/>
        <w:numPr>
          <w:ilvl w:val="0"/>
          <w:numId w:val="36"/>
        </w:numPr>
        <w:spacing w:line="360" w:lineRule="auto"/>
        <w:rPr>
          <w:del w:id="5239" w:author="Thảo Nguyễn Kim" w:date="2019-03-11T02:30:00Z"/>
          <w:rFonts w:ascii="Times New Roman" w:hAnsi="Times New Roman"/>
          <w:sz w:val="26"/>
          <w:szCs w:val="26"/>
        </w:rPr>
      </w:pPr>
      <w:del w:id="5240" w:author="Thảo Nguyễn Kim" w:date="2019-03-11T02:30:00Z">
        <w:r w:rsidDel="00464C71">
          <w:rPr>
            <w:rFonts w:ascii="Times New Roman" w:hAnsi="Times New Roman"/>
            <w:sz w:val="26"/>
            <w:szCs w:val="26"/>
          </w:rPr>
          <w:delText xml:space="preserve">Cung cấp các REST API </w:delText>
        </w:r>
        <w:bookmarkStart w:id="5241" w:name="_Toc3204453"/>
        <w:bookmarkEnd w:id="5241"/>
      </w:del>
    </w:p>
    <w:p w14:paraId="04023196" w14:textId="4B088F5E" w:rsidR="00404A9E" w:rsidDel="00464C71" w:rsidRDefault="00404A9E" w:rsidP="00404A9E">
      <w:pPr>
        <w:pStyle w:val="ListParagraph"/>
        <w:numPr>
          <w:ilvl w:val="0"/>
          <w:numId w:val="36"/>
        </w:numPr>
        <w:spacing w:line="360" w:lineRule="auto"/>
        <w:rPr>
          <w:del w:id="5242" w:author="Thảo Nguyễn Kim" w:date="2019-03-11T02:30:00Z"/>
          <w:rFonts w:ascii="Times New Roman" w:hAnsi="Times New Roman"/>
          <w:sz w:val="26"/>
          <w:szCs w:val="26"/>
        </w:rPr>
      </w:pPr>
      <w:del w:id="5243" w:author="Thảo Nguyễn Kim" w:date="2019-03-11T02:30:00Z">
        <w:r w:rsidDel="00464C71">
          <w:rPr>
            <w:rFonts w:ascii="Times New Roman" w:hAnsi="Times New Roman"/>
            <w:sz w:val="26"/>
            <w:szCs w:val="26"/>
          </w:rPr>
          <w:delText>Cung cấp cái UI mẫu ngoài luồng để làm việc với các quy trình</w:delText>
        </w:r>
        <w:bookmarkStart w:id="5244" w:name="_Toc3204454"/>
        <w:bookmarkEnd w:id="5244"/>
      </w:del>
    </w:p>
    <w:p w14:paraId="6334F6FF" w14:textId="2270F44C" w:rsidR="00404A9E" w:rsidDel="00464C71" w:rsidRDefault="00404A9E" w:rsidP="00060671">
      <w:pPr>
        <w:pStyle w:val="ListParagraph"/>
        <w:numPr>
          <w:ilvl w:val="4"/>
          <w:numId w:val="2"/>
        </w:numPr>
        <w:spacing w:line="360" w:lineRule="auto"/>
        <w:outlineLvl w:val="4"/>
        <w:rPr>
          <w:del w:id="5245" w:author="Thảo Nguyễn Kim" w:date="2019-03-11T02:30:00Z"/>
          <w:rFonts w:ascii="Times New Roman" w:hAnsi="Times New Roman"/>
          <w:b/>
          <w:sz w:val="26"/>
          <w:szCs w:val="26"/>
        </w:rPr>
      </w:pPr>
      <w:del w:id="5246" w:author="Thảo Nguyễn Kim" w:date="2019-03-11T02:30:00Z">
        <w:r w:rsidDel="00464C71">
          <w:rPr>
            <w:rFonts w:ascii="Times New Roman" w:hAnsi="Times New Roman"/>
            <w:b/>
            <w:sz w:val="26"/>
            <w:szCs w:val="26"/>
          </w:rPr>
          <w:delText>Nhươc điểm</w:delText>
        </w:r>
        <w:bookmarkStart w:id="5247" w:name="_Toc3204455"/>
        <w:bookmarkEnd w:id="5247"/>
      </w:del>
    </w:p>
    <w:p w14:paraId="01F474A0" w14:textId="5A7126A2" w:rsidR="00404A9E" w:rsidDel="00464C71" w:rsidRDefault="00404A9E" w:rsidP="00404A9E">
      <w:pPr>
        <w:pStyle w:val="ListParagraph"/>
        <w:numPr>
          <w:ilvl w:val="0"/>
          <w:numId w:val="36"/>
        </w:numPr>
        <w:spacing w:line="360" w:lineRule="auto"/>
        <w:rPr>
          <w:del w:id="5248" w:author="Thảo Nguyễn Kim" w:date="2019-03-11T02:30:00Z"/>
          <w:rFonts w:ascii="Times New Roman" w:hAnsi="Times New Roman"/>
          <w:sz w:val="26"/>
          <w:szCs w:val="26"/>
        </w:rPr>
      </w:pPr>
      <w:del w:id="5249" w:author="Thảo Nguyễn Kim" w:date="2019-03-11T02:30:00Z">
        <w:r w:rsidDel="00464C71">
          <w:rPr>
            <w:rFonts w:ascii="Times New Roman" w:hAnsi="Times New Roman"/>
            <w:sz w:val="26"/>
            <w:szCs w:val="26"/>
          </w:rPr>
          <w:delText>Không có tài liệu rõ rang</w:delText>
        </w:r>
        <w:bookmarkStart w:id="5250" w:name="_Toc3204456"/>
        <w:bookmarkEnd w:id="5250"/>
      </w:del>
    </w:p>
    <w:p w14:paraId="1A2AC564" w14:textId="41E3E866" w:rsidR="00404A9E" w:rsidDel="00464C71" w:rsidRDefault="00404A9E" w:rsidP="00404A9E">
      <w:pPr>
        <w:pStyle w:val="ListParagraph"/>
        <w:numPr>
          <w:ilvl w:val="0"/>
          <w:numId w:val="36"/>
        </w:numPr>
        <w:spacing w:line="360" w:lineRule="auto"/>
        <w:rPr>
          <w:del w:id="5251" w:author="Thảo Nguyễn Kim" w:date="2019-03-11T02:30:00Z"/>
          <w:rFonts w:ascii="Times New Roman" w:hAnsi="Times New Roman"/>
          <w:sz w:val="26"/>
          <w:szCs w:val="26"/>
        </w:rPr>
      </w:pPr>
      <w:del w:id="5252" w:author="Thảo Nguyễn Kim" w:date="2019-03-11T02:30:00Z">
        <w:r w:rsidDel="00464C71">
          <w:rPr>
            <w:rFonts w:ascii="Times New Roman" w:hAnsi="Times New Roman"/>
            <w:sz w:val="26"/>
            <w:szCs w:val="26"/>
          </w:rPr>
          <w:delText>Không cho người dùng có thể plugin</w:delText>
        </w:r>
        <w:bookmarkStart w:id="5253" w:name="_Toc3204457"/>
        <w:bookmarkEnd w:id="5253"/>
      </w:del>
    </w:p>
    <w:p w14:paraId="75E347B2" w14:textId="5F5758D6" w:rsidR="00404A9E" w:rsidDel="00464C71" w:rsidRDefault="00404A9E" w:rsidP="00404A9E">
      <w:pPr>
        <w:pStyle w:val="ListParagraph"/>
        <w:numPr>
          <w:ilvl w:val="0"/>
          <w:numId w:val="36"/>
        </w:numPr>
        <w:spacing w:line="360" w:lineRule="auto"/>
        <w:rPr>
          <w:del w:id="5254" w:author="Thảo Nguyễn Kim" w:date="2019-03-11T02:30:00Z"/>
          <w:rFonts w:ascii="Times New Roman" w:hAnsi="Times New Roman"/>
          <w:sz w:val="26"/>
          <w:szCs w:val="26"/>
        </w:rPr>
      </w:pPr>
      <w:del w:id="5255" w:author="Thảo Nguyễn Kim" w:date="2019-03-11T02:30:00Z">
        <w:r w:rsidDel="00464C71">
          <w:rPr>
            <w:rFonts w:ascii="Times New Roman" w:hAnsi="Times New Roman"/>
            <w:sz w:val="26"/>
            <w:szCs w:val="26"/>
          </w:rPr>
          <w:delText>Việc hỗ trợ form cho Task còn hẹn chế</w:delText>
        </w:r>
        <w:bookmarkStart w:id="5256" w:name="_Toc3204458"/>
        <w:bookmarkEnd w:id="5256"/>
      </w:del>
    </w:p>
    <w:p w14:paraId="2B427B9D" w14:textId="2C69F6BA" w:rsidR="00404A9E" w:rsidRPr="00404A9E" w:rsidDel="00464C71" w:rsidRDefault="00404A9E" w:rsidP="00404A9E">
      <w:pPr>
        <w:pStyle w:val="ListParagraph"/>
        <w:numPr>
          <w:ilvl w:val="0"/>
          <w:numId w:val="36"/>
        </w:numPr>
        <w:spacing w:line="360" w:lineRule="auto"/>
        <w:rPr>
          <w:del w:id="5257" w:author="Thảo Nguyễn Kim" w:date="2019-03-11T02:30:00Z"/>
          <w:rFonts w:ascii="Times New Roman" w:hAnsi="Times New Roman"/>
          <w:sz w:val="26"/>
          <w:szCs w:val="26"/>
        </w:rPr>
      </w:pPr>
      <w:del w:id="5258" w:author="Thảo Nguyễn Kim" w:date="2019-03-11T02:30:00Z">
        <w:r w:rsidDel="00464C71">
          <w:rPr>
            <w:rFonts w:ascii="Times New Roman" w:hAnsi="Times New Roman"/>
            <w:sz w:val="26"/>
            <w:szCs w:val="26"/>
          </w:rPr>
          <w:delText xml:space="preserve">Các nghiệp vụ khi thực thi </w:delText>
        </w:r>
        <w:r w:rsidR="00AB5BBD" w:rsidDel="00464C71">
          <w:rPr>
            <w:rFonts w:ascii="Times New Roman" w:hAnsi="Times New Roman"/>
            <w:sz w:val="26"/>
            <w:szCs w:val="26"/>
          </w:rPr>
          <w:delText>trên nền tảng web còn hẹn chế</w:delText>
        </w:r>
        <w:bookmarkStart w:id="5259" w:name="_Toc3204459"/>
        <w:bookmarkEnd w:id="5259"/>
      </w:del>
    </w:p>
    <w:p w14:paraId="308D0AEE" w14:textId="782B1A8E" w:rsidR="00816999" w:rsidDel="00464C71" w:rsidRDefault="00816999" w:rsidP="00060671">
      <w:pPr>
        <w:pStyle w:val="ListParagraph"/>
        <w:numPr>
          <w:ilvl w:val="3"/>
          <w:numId w:val="2"/>
        </w:numPr>
        <w:spacing w:line="360" w:lineRule="auto"/>
        <w:outlineLvl w:val="3"/>
        <w:rPr>
          <w:del w:id="5260" w:author="Thảo Nguyễn Kim" w:date="2019-03-11T02:30:00Z"/>
          <w:rFonts w:ascii="Times New Roman" w:hAnsi="Times New Roman"/>
          <w:b/>
          <w:sz w:val="26"/>
          <w:szCs w:val="26"/>
        </w:rPr>
      </w:pPr>
      <w:del w:id="5261" w:author="Thảo Nguyễn Kim" w:date="2019-03-11T02:30:00Z">
        <w:r w:rsidDel="00464C71">
          <w:rPr>
            <w:rFonts w:ascii="Times New Roman" w:hAnsi="Times New Roman"/>
            <w:b/>
            <w:sz w:val="26"/>
            <w:szCs w:val="26"/>
          </w:rPr>
          <w:delText>Camunda</w:delText>
        </w:r>
        <w:bookmarkStart w:id="5262" w:name="_Toc3204460"/>
        <w:bookmarkEnd w:id="5262"/>
      </w:del>
    </w:p>
    <w:p w14:paraId="2DE91E95" w14:textId="720227FC" w:rsidR="00AB5BBD" w:rsidDel="00464C71" w:rsidRDefault="00AB5BBD" w:rsidP="00060671">
      <w:pPr>
        <w:pStyle w:val="ListParagraph"/>
        <w:numPr>
          <w:ilvl w:val="4"/>
          <w:numId w:val="2"/>
        </w:numPr>
        <w:spacing w:line="360" w:lineRule="auto"/>
        <w:outlineLvl w:val="4"/>
        <w:rPr>
          <w:del w:id="5263" w:author="Thảo Nguyễn Kim" w:date="2019-03-11T02:30:00Z"/>
          <w:rFonts w:ascii="Times New Roman" w:hAnsi="Times New Roman"/>
          <w:b/>
          <w:sz w:val="26"/>
          <w:szCs w:val="26"/>
        </w:rPr>
      </w:pPr>
      <w:del w:id="5264" w:author="Thảo Nguyễn Kim" w:date="2019-03-11T02:30:00Z">
        <w:r w:rsidDel="00464C71">
          <w:rPr>
            <w:rFonts w:ascii="Times New Roman" w:hAnsi="Times New Roman"/>
            <w:b/>
            <w:sz w:val="26"/>
            <w:szCs w:val="26"/>
          </w:rPr>
          <w:delText>Giới thiệu</w:delText>
        </w:r>
        <w:bookmarkStart w:id="5265" w:name="_Toc3204461"/>
        <w:bookmarkEnd w:id="5265"/>
      </w:del>
    </w:p>
    <w:p w14:paraId="634716F7" w14:textId="23B971EB" w:rsidR="00816999" w:rsidRPr="00074516" w:rsidDel="00464C71" w:rsidRDefault="00816999" w:rsidP="00060671">
      <w:pPr>
        <w:spacing w:line="360" w:lineRule="auto"/>
        <w:ind w:left="720" w:firstLine="720"/>
        <w:rPr>
          <w:del w:id="5266" w:author="Thảo Nguyễn Kim" w:date="2019-03-11T02:30:00Z"/>
          <w:rFonts w:ascii="Times New Roman" w:hAnsi="Times New Roman"/>
          <w:sz w:val="26"/>
          <w:szCs w:val="26"/>
        </w:rPr>
      </w:pPr>
      <w:del w:id="5267" w:author="Thảo Nguyễn Kim" w:date="2019-03-11T02:30:00Z">
        <w:r w:rsidRPr="00074516" w:rsidDel="00464C71">
          <w:rPr>
            <w:rFonts w:ascii="Times New Roman" w:hAnsi="Times New Roman"/>
            <w:sz w:val="26"/>
            <w:szCs w:val="26"/>
          </w:rPr>
          <w:delText xml:space="preserve">Camunda là một hệ thống </w:delText>
        </w:r>
      </w:del>
      <w:ins w:id="5268" w:author="Chanh Duc Ngo" w:date="2019-03-10T16:23:00Z">
        <w:del w:id="5269" w:author="Thảo Nguyễn Kim" w:date="2019-03-11T02:30:00Z">
          <w:r w:rsidR="005B484B" w:rsidDel="00464C71">
            <w:rPr>
              <w:rFonts w:ascii="Times New Roman" w:hAnsi="Times New Roman"/>
              <w:sz w:val="26"/>
              <w:szCs w:val="26"/>
            </w:rPr>
            <w:delText>mã nguồn mở</w:delText>
          </w:r>
        </w:del>
      </w:ins>
      <w:ins w:id="5270" w:author="Chanh Duc Ngo" w:date="2019-03-10T16:24:00Z">
        <w:del w:id="5271" w:author="Thảo Nguyễn Kim" w:date="2019-03-11T02:30:00Z">
          <w:r w:rsidR="005B484B" w:rsidDel="00464C71">
            <w:rPr>
              <w:rFonts w:ascii="Times New Roman" w:hAnsi="Times New Roman"/>
              <w:sz w:val="26"/>
              <w:szCs w:val="26"/>
            </w:rPr>
            <w:delText xml:space="preserve"> </w:delText>
          </w:r>
          <w:r w:rsidR="005B484B" w:rsidRPr="00074516" w:rsidDel="00464C71">
            <w:rPr>
              <w:rFonts w:ascii="Times New Roman" w:hAnsi="Times New Roman"/>
              <w:sz w:val="26"/>
              <w:szCs w:val="26"/>
            </w:rPr>
            <w:delText>được viết bằng Java</w:delText>
          </w:r>
        </w:del>
      </w:ins>
      <w:ins w:id="5272" w:author="Chanh Duc Ngo" w:date="2019-03-10T16:23:00Z">
        <w:del w:id="5273" w:author="Thảo Nguyễn Kim" w:date="2019-03-11T02:30:00Z">
          <w:r w:rsidR="005B484B" w:rsidDel="00464C71">
            <w:rPr>
              <w:rFonts w:ascii="Times New Roman" w:hAnsi="Times New Roman"/>
              <w:sz w:val="26"/>
              <w:szCs w:val="26"/>
            </w:rPr>
            <w:delText xml:space="preserve">, giúp </w:delText>
          </w:r>
        </w:del>
      </w:ins>
      <w:del w:id="5274" w:author="Thảo Nguyễn Kim" w:date="2019-03-11T02:30:00Z">
        <w:r w:rsidRPr="00074516" w:rsidDel="00464C71">
          <w:rPr>
            <w:rFonts w:ascii="Times New Roman" w:hAnsi="Times New Roman"/>
            <w:sz w:val="26"/>
            <w:szCs w:val="26"/>
          </w:rPr>
          <w:delText>quản lý quy trình nghiệp vụ được viết bằng Java, dùng để định nghĩa và thực thi các quy trình nghiệp vụ trong BPMN 2.</w:delText>
        </w:r>
      </w:del>
      <w:ins w:id="5275" w:author="Chanh Duc Ngo" w:date="2019-03-10T16:23:00Z">
        <w:del w:id="5276" w:author="Thảo Nguyễn Kim" w:date="2019-03-11T02:30:00Z">
          <w:r w:rsidR="005B484B" w:rsidDel="00464C71">
            <w:rPr>
              <w:rFonts w:ascii="Times New Roman" w:hAnsi="Times New Roman"/>
              <w:sz w:val="26"/>
              <w:szCs w:val="26"/>
            </w:rPr>
            <w:delText>0.</w:delText>
          </w:r>
        </w:del>
      </w:ins>
      <w:del w:id="5277" w:author="Thảo Nguyễn Kim" w:date="2019-03-11T02:30:00Z">
        <w:r w:rsidRPr="00074516" w:rsidDel="00464C71">
          <w:rPr>
            <w:rFonts w:ascii="Times New Roman" w:hAnsi="Times New Roman"/>
            <w:sz w:val="26"/>
            <w:szCs w:val="26"/>
          </w:rPr>
          <w:delText xml:space="preserve">0 . </w:delText>
        </w:r>
        <w:bookmarkStart w:id="5278" w:name="_Toc3204462"/>
        <w:bookmarkEnd w:id="5278"/>
      </w:del>
    </w:p>
    <w:p w14:paraId="3948DD98" w14:textId="01752F59" w:rsidR="00816999" w:rsidDel="00464C71" w:rsidRDefault="00816999" w:rsidP="005B484B">
      <w:pPr>
        <w:spacing w:line="360" w:lineRule="auto"/>
        <w:ind w:left="720" w:firstLine="720"/>
        <w:rPr>
          <w:del w:id="5279" w:author="Thảo Nguyễn Kim" w:date="2019-03-11T02:30:00Z"/>
          <w:rFonts w:ascii="Times New Roman" w:hAnsi="Times New Roman"/>
          <w:sz w:val="26"/>
          <w:szCs w:val="26"/>
        </w:rPr>
      </w:pPr>
      <w:del w:id="5280" w:author="Thảo Nguyễn Kim" w:date="2019-03-11T02:30:00Z">
        <w:r w:rsidRPr="00074516" w:rsidDel="00464C71">
          <w:rPr>
            <w:rFonts w:ascii="Times New Roman" w:hAnsi="Times New Roman"/>
            <w:sz w:val="26"/>
            <w:szCs w:val="26"/>
          </w:rPr>
          <w:delText>Camunda được tích hợp với Java Enterprise Edition 6 (JEE 6) và kết hợp với Spring Framework. Cho đến hiện tại, Camunda đã phát triển một số components phổ biến, thiết yếu dựa trên tiêu chuẩn BPMN 2.</w:delText>
        </w:r>
        <w:commentRangeStart w:id="5281"/>
        <w:r w:rsidRPr="00074516" w:rsidDel="00464C71">
          <w:rPr>
            <w:rFonts w:ascii="Times New Roman" w:hAnsi="Times New Roman"/>
            <w:sz w:val="26"/>
            <w:szCs w:val="26"/>
          </w:rPr>
          <w:delText>0</w:delText>
        </w:r>
        <w:commentRangeEnd w:id="5281"/>
        <w:r w:rsidR="005B484B" w:rsidDel="00464C71">
          <w:rPr>
            <w:rStyle w:val="CommentReference"/>
          </w:rPr>
          <w:commentReference w:id="5281"/>
        </w:r>
        <w:r w:rsidRPr="00074516" w:rsidDel="00464C71">
          <w:rPr>
            <w:rFonts w:ascii="Times New Roman" w:hAnsi="Times New Roman"/>
            <w:sz w:val="26"/>
            <w:szCs w:val="26"/>
          </w:rPr>
          <w:delText>.</w:delText>
        </w:r>
      </w:del>
      <w:ins w:id="5282" w:author="Chanh Duc Ngo" w:date="2019-03-10T16:24:00Z">
        <w:del w:id="5283" w:author="Thảo Nguyễn Kim" w:date="2019-03-11T02:30:00Z">
          <w:r w:rsidR="005B484B" w:rsidDel="00464C71">
            <w:rPr>
              <w:rFonts w:ascii="Times New Roman" w:hAnsi="Times New Roman"/>
              <w:sz w:val="26"/>
              <w:szCs w:val="26"/>
            </w:rPr>
            <w:delText xml:space="preserve"> </w:delText>
          </w:r>
        </w:del>
      </w:ins>
      <w:bookmarkStart w:id="5284" w:name="_Toc3204463"/>
      <w:bookmarkEnd w:id="5284"/>
    </w:p>
    <w:p w14:paraId="3B69DE38" w14:textId="07A621D5" w:rsidR="00AB5BBD" w:rsidDel="00464C71" w:rsidRDefault="00AB5BBD" w:rsidP="00060671">
      <w:pPr>
        <w:pStyle w:val="ListParagraph"/>
        <w:numPr>
          <w:ilvl w:val="4"/>
          <w:numId w:val="2"/>
        </w:numPr>
        <w:spacing w:line="360" w:lineRule="auto"/>
        <w:outlineLvl w:val="4"/>
        <w:rPr>
          <w:del w:id="5285" w:author="Thảo Nguyễn Kim" w:date="2019-03-11T02:30:00Z"/>
          <w:rFonts w:ascii="Times New Roman" w:hAnsi="Times New Roman"/>
          <w:b/>
          <w:sz w:val="26"/>
          <w:szCs w:val="26"/>
        </w:rPr>
      </w:pPr>
      <w:del w:id="5286" w:author="Thảo Nguyễn Kim" w:date="2019-03-11T02:30:00Z">
        <w:r w:rsidDel="00464C71">
          <w:rPr>
            <w:rFonts w:ascii="Times New Roman" w:hAnsi="Times New Roman"/>
            <w:b/>
            <w:sz w:val="26"/>
            <w:szCs w:val="26"/>
          </w:rPr>
          <w:delText>Những tính năng nổi bật</w:delText>
        </w:r>
        <w:bookmarkStart w:id="5287" w:name="_Toc3204464"/>
        <w:bookmarkEnd w:id="5287"/>
      </w:del>
    </w:p>
    <w:p w14:paraId="677EE78D" w14:textId="1C08D359" w:rsidR="00AB5BBD" w:rsidDel="00464C71" w:rsidRDefault="00AB5BBD" w:rsidP="00AB5BBD">
      <w:pPr>
        <w:pStyle w:val="ListParagraph"/>
        <w:numPr>
          <w:ilvl w:val="0"/>
          <w:numId w:val="36"/>
        </w:numPr>
        <w:spacing w:line="360" w:lineRule="auto"/>
        <w:rPr>
          <w:del w:id="5288" w:author="Thảo Nguyễn Kim" w:date="2019-03-11T02:30:00Z"/>
          <w:rFonts w:ascii="Times New Roman" w:hAnsi="Times New Roman"/>
          <w:sz w:val="26"/>
          <w:szCs w:val="26"/>
        </w:rPr>
      </w:pPr>
      <w:del w:id="5289" w:author="Thảo Nguyễn Kim" w:date="2019-03-11T02:30:00Z">
        <w:r w:rsidDel="00464C71">
          <w:rPr>
            <w:rFonts w:ascii="Times New Roman" w:hAnsi="Times New Roman"/>
            <w:sz w:val="26"/>
            <w:szCs w:val="26"/>
          </w:rPr>
          <w:delText>Cực kì linh hoạt khi thêm nó vào ứng dụng / dịch vụ /kiến trúc</w:delText>
        </w:r>
        <w:bookmarkStart w:id="5290" w:name="_Toc3204465"/>
        <w:bookmarkEnd w:id="5290"/>
      </w:del>
    </w:p>
    <w:p w14:paraId="0A860AEE" w14:textId="19A0BC59" w:rsidR="00AB5BBD" w:rsidDel="00464C71" w:rsidRDefault="00AB5BBD" w:rsidP="00AB5BBD">
      <w:pPr>
        <w:pStyle w:val="ListParagraph"/>
        <w:numPr>
          <w:ilvl w:val="0"/>
          <w:numId w:val="36"/>
        </w:numPr>
        <w:spacing w:line="360" w:lineRule="auto"/>
        <w:rPr>
          <w:del w:id="5291" w:author="Thảo Nguyễn Kim" w:date="2019-03-11T02:30:00Z"/>
          <w:rFonts w:ascii="Times New Roman" w:hAnsi="Times New Roman"/>
          <w:sz w:val="26"/>
          <w:szCs w:val="26"/>
        </w:rPr>
      </w:pPr>
      <w:del w:id="5292" w:author="Thảo Nguyễn Kim" w:date="2019-03-11T02:30:00Z">
        <w:r w:rsidDel="00464C71">
          <w:rPr>
            <w:rFonts w:ascii="Times New Roman" w:hAnsi="Times New Roman"/>
            <w:sz w:val="26"/>
            <w:szCs w:val="26"/>
          </w:rPr>
          <w:delText>Nhúng công cụ vào ứng dụng hoặc dịch vụ của mình</w:delText>
        </w:r>
        <w:bookmarkStart w:id="5293" w:name="_Toc3204466"/>
        <w:bookmarkEnd w:id="5293"/>
      </w:del>
    </w:p>
    <w:p w14:paraId="535E05DB" w14:textId="466672F4" w:rsidR="00AB5BBD" w:rsidDel="00464C71" w:rsidRDefault="00AB5BBD" w:rsidP="00AB5BBD">
      <w:pPr>
        <w:pStyle w:val="ListParagraph"/>
        <w:numPr>
          <w:ilvl w:val="0"/>
          <w:numId w:val="36"/>
        </w:numPr>
        <w:spacing w:line="360" w:lineRule="auto"/>
        <w:rPr>
          <w:del w:id="5294" w:author="Thảo Nguyễn Kim" w:date="2019-03-11T02:30:00Z"/>
          <w:rFonts w:ascii="Times New Roman" w:hAnsi="Times New Roman"/>
          <w:sz w:val="26"/>
          <w:szCs w:val="26"/>
        </w:rPr>
      </w:pPr>
      <w:del w:id="5295" w:author="Thảo Nguyễn Kim" w:date="2019-03-11T02:30:00Z">
        <w:r w:rsidDel="00464C71">
          <w:rPr>
            <w:rFonts w:ascii="Times New Roman" w:hAnsi="Times New Roman"/>
            <w:sz w:val="26"/>
            <w:szCs w:val="26"/>
          </w:rPr>
          <w:delText xml:space="preserve">Cung cấp các REST API </w:delText>
        </w:r>
        <w:bookmarkStart w:id="5296" w:name="_Toc3204467"/>
        <w:bookmarkEnd w:id="5296"/>
      </w:del>
    </w:p>
    <w:p w14:paraId="591381A4" w14:textId="6354E590" w:rsidR="00AB5BBD" w:rsidDel="00464C71" w:rsidRDefault="00AB5BBD" w:rsidP="00AB5BBD">
      <w:pPr>
        <w:pStyle w:val="ListParagraph"/>
        <w:numPr>
          <w:ilvl w:val="0"/>
          <w:numId w:val="36"/>
        </w:numPr>
        <w:spacing w:line="360" w:lineRule="auto"/>
        <w:rPr>
          <w:del w:id="5297" w:author="Thảo Nguyễn Kim" w:date="2019-03-11T02:30:00Z"/>
          <w:rFonts w:ascii="Times New Roman" w:hAnsi="Times New Roman"/>
          <w:sz w:val="26"/>
          <w:szCs w:val="26"/>
        </w:rPr>
      </w:pPr>
      <w:del w:id="5298" w:author="Thảo Nguyễn Kim" w:date="2019-03-11T02:30:00Z">
        <w:r w:rsidDel="00464C71">
          <w:rPr>
            <w:rFonts w:ascii="Times New Roman" w:hAnsi="Times New Roman"/>
            <w:sz w:val="26"/>
            <w:szCs w:val="26"/>
          </w:rPr>
          <w:delText>Cung cấp cái UI mẫu ngoài luồng để làm việc với các quy trình</w:delText>
        </w:r>
        <w:bookmarkStart w:id="5299" w:name="_Toc3204468"/>
        <w:bookmarkEnd w:id="5299"/>
      </w:del>
    </w:p>
    <w:p w14:paraId="5C615DAC" w14:textId="4AF7A6DE" w:rsidR="00AB5BBD" w:rsidDel="00464C71" w:rsidRDefault="00AB5BBD" w:rsidP="00AB5BBD">
      <w:pPr>
        <w:pStyle w:val="ListParagraph"/>
        <w:numPr>
          <w:ilvl w:val="0"/>
          <w:numId w:val="36"/>
        </w:numPr>
        <w:spacing w:line="360" w:lineRule="auto"/>
        <w:rPr>
          <w:del w:id="5300" w:author="Thảo Nguyễn Kim" w:date="2019-03-11T02:30:00Z"/>
          <w:rFonts w:ascii="Times New Roman" w:hAnsi="Times New Roman"/>
          <w:sz w:val="26"/>
          <w:szCs w:val="26"/>
        </w:rPr>
      </w:pPr>
      <w:del w:id="5301" w:author="Thảo Nguyễn Kim" w:date="2019-03-11T02:30:00Z">
        <w:r w:rsidDel="00464C71">
          <w:rPr>
            <w:rFonts w:ascii="Times New Roman" w:hAnsi="Times New Roman"/>
            <w:sz w:val="26"/>
            <w:szCs w:val="26"/>
          </w:rPr>
          <w:delText>Mã nguồn mở, cho phép thêm plugin.</w:delText>
        </w:r>
        <w:bookmarkStart w:id="5302" w:name="_Toc3204469"/>
        <w:bookmarkEnd w:id="5302"/>
      </w:del>
    </w:p>
    <w:p w14:paraId="1E537B4F" w14:textId="622DE83B" w:rsidR="00AB5BBD" w:rsidRPr="00AB5BBD" w:rsidDel="00464C71" w:rsidRDefault="00AB5BBD" w:rsidP="00AB5BBD">
      <w:pPr>
        <w:pStyle w:val="ListParagraph"/>
        <w:numPr>
          <w:ilvl w:val="0"/>
          <w:numId w:val="36"/>
        </w:numPr>
        <w:spacing w:line="360" w:lineRule="auto"/>
        <w:rPr>
          <w:del w:id="5303" w:author="Thảo Nguyễn Kim" w:date="2019-03-11T02:30:00Z"/>
          <w:rFonts w:ascii="Times New Roman" w:hAnsi="Times New Roman"/>
          <w:sz w:val="26"/>
          <w:szCs w:val="26"/>
        </w:rPr>
      </w:pPr>
      <w:del w:id="5304" w:author="Thảo Nguyễn Kim" w:date="2019-03-11T02:30:00Z">
        <w:r w:rsidDel="00464C71">
          <w:rPr>
            <w:rFonts w:ascii="Times New Roman" w:hAnsi="Times New Roman"/>
            <w:sz w:val="26"/>
            <w:szCs w:val="26"/>
          </w:rPr>
          <w:delText>Tài liệu rõ ràng</w:delText>
        </w:r>
        <w:bookmarkStart w:id="5305" w:name="_Toc3204470"/>
        <w:bookmarkEnd w:id="5305"/>
      </w:del>
    </w:p>
    <w:p w14:paraId="03AE47CA" w14:textId="409C958B" w:rsidR="00AB5BBD" w:rsidDel="00464C71" w:rsidRDefault="00C723A6" w:rsidP="00060671">
      <w:pPr>
        <w:pStyle w:val="ListParagraph"/>
        <w:numPr>
          <w:ilvl w:val="4"/>
          <w:numId w:val="2"/>
        </w:numPr>
        <w:spacing w:line="360" w:lineRule="auto"/>
        <w:outlineLvl w:val="4"/>
        <w:rPr>
          <w:del w:id="5306" w:author="Thảo Nguyễn Kim" w:date="2019-03-11T02:30:00Z"/>
          <w:rFonts w:ascii="Times New Roman" w:hAnsi="Times New Roman"/>
          <w:b/>
          <w:sz w:val="26"/>
          <w:szCs w:val="26"/>
        </w:rPr>
      </w:pPr>
      <w:del w:id="5307" w:author="Thảo Nguyễn Kim" w:date="2019-03-11T02:30:00Z">
        <w:r w:rsidDel="00464C71">
          <w:rPr>
            <w:rFonts w:ascii="Times New Roman" w:hAnsi="Times New Roman"/>
            <w:b/>
            <w:sz w:val="26"/>
            <w:szCs w:val="26"/>
          </w:rPr>
          <w:delText>Nhượ</w:delText>
        </w:r>
        <w:r w:rsidR="00AB5BBD" w:rsidDel="00464C71">
          <w:rPr>
            <w:rFonts w:ascii="Times New Roman" w:hAnsi="Times New Roman"/>
            <w:b/>
            <w:sz w:val="26"/>
            <w:szCs w:val="26"/>
          </w:rPr>
          <w:delText>c điểm</w:delText>
        </w:r>
        <w:bookmarkStart w:id="5308" w:name="_Toc3204471"/>
        <w:bookmarkEnd w:id="5308"/>
      </w:del>
    </w:p>
    <w:p w14:paraId="5004CBCD" w14:textId="3C5FB03A" w:rsidR="00AB5BBD" w:rsidDel="00464C71" w:rsidRDefault="00AB5BBD" w:rsidP="00AB5BBD">
      <w:pPr>
        <w:pStyle w:val="ListParagraph"/>
        <w:numPr>
          <w:ilvl w:val="0"/>
          <w:numId w:val="36"/>
        </w:numPr>
        <w:spacing w:line="360" w:lineRule="auto"/>
        <w:rPr>
          <w:del w:id="5309" w:author="Thảo Nguyễn Kim" w:date="2019-03-11T02:30:00Z"/>
          <w:rFonts w:ascii="Times New Roman" w:hAnsi="Times New Roman"/>
          <w:sz w:val="26"/>
          <w:szCs w:val="26"/>
        </w:rPr>
      </w:pPr>
      <w:del w:id="5310" w:author="Thảo Nguyễn Kim" w:date="2019-03-11T02:30:00Z">
        <w:r w:rsidDel="00464C71">
          <w:rPr>
            <w:rFonts w:ascii="Times New Roman" w:hAnsi="Times New Roman"/>
            <w:sz w:val="26"/>
            <w:szCs w:val="26"/>
          </w:rPr>
          <w:delText>Việc hỗ trợ form cho Task còn hẹn chế</w:delText>
        </w:r>
        <w:bookmarkStart w:id="5311" w:name="_Toc3204472"/>
        <w:bookmarkEnd w:id="5311"/>
      </w:del>
    </w:p>
    <w:p w14:paraId="630B52E2" w14:textId="008A4E94" w:rsidR="00AB5BBD" w:rsidDel="00464C71" w:rsidRDefault="00AB5BBD" w:rsidP="00AB5BBD">
      <w:pPr>
        <w:pStyle w:val="ListParagraph"/>
        <w:numPr>
          <w:ilvl w:val="0"/>
          <w:numId w:val="36"/>
        </w:numPr>
        <w:spacing w:line="360" w:lineRule="auto"/>
        <w:rPr>
          <w:del w:id="5312" w:author="Thảo Nguyễn Kim" w:date="2019-03-11T02:30:00Z"/>
          <w:rFonts w:ascii="Times New Roman" w:hAnsi="Times New Roman"/>
          <w:sz w:val="26"/>
          <w:szCs w:val="26"/>
        </w:rPr>
      </w:pPr>
      <w:del w:id="5313" w:author="Thảo Nguyễn Kim" w:date="2019-03-11T02:30:00Z">
        <w:r w:rsidDel="00464C71">
          <w:rPr>
            <w:rFonts w:ascii="Times New Roman" w:hAnsi="Times New Roman"/>
            <w:sz w:val="26"/>
            <w:szCs w:val="26"/>
          </w:rPr>
          <w:delText>Các nghiệp vụ khi thực thi trên nền tảng web còn hẹn chế</w:delText>
        </w:r>
        <w:bookmarkStart w:id="5314" w:name="_Toc3204473"/>
        <w:bookmarkEnd w:id="5314"/>
      </w:del>
    </w:p>
    <w:p w14:paraId="3B362464" w14:textId="5F8009BF" w:rsidR="00AB5BBD" w:rsidRPr="00060671" w:rsidDel="00464C71" w:rsidRDefault="00AB5BBD" w:rsidP="00060671">
      <w:pPr>
        <w:pStyle w:val="ListParagraph"/>
        <w:numPr>
          <w:ilvl w:val="0"/>
          <w:numId w:val="36"/>
        </w:numPr>
        <w:spacing w:line="360" w:lineRule="auto"/>
        <w:rPr>
          <w:del w:id="5315" w:author="Thảo Nguyễn Kim" w:date="2019-03-11T02:30:00Z"/>
          <w:rFonts w:ascii="Times New Roman" w:hAnsi="Times New Roman"/>
          <w:sz w:val="26"/>
          <w:szCs w:val="26"/>
        </w:rPr>
      </w:pPr>
      <w:del w:id="5316" w:author="Thảo Nguyễn Kim" w:date="2019-03-11T02:30:00Z">
        <w:r w:rsidDel="00464C71">
          <w:rPr>
            <w:rFonts w:ascii="Times New Roman" w:hAnsi="Times New Roman"/>
            <w:sz w:val="26"/>
            <w:szCs w:val="26"/>
          </w:rPr>
          <w:delText>Việc truy xuất xuống database vẫn chưa có.</w:delText>
        </w:r>
        <w:bookmarkStart w:id="5317" w:name="_Toc3204474"/>
        <w:bookmarkEnd w:id="5317"/>
      </w:del>
    </w:p>
    <w:p w14:paraId="271EE66C" w14:textId="3C5EB94F" w:rsidR="00D02A63" w:rsidRPr="00D02A63" w:rsidRDefault="00B45CAA" w:rsidP="0024219D">
      <w:pPr>
        <w:pStyle w:val="ListParagraph"/>
        <w:numPr>
          <w:ilvl w:val="1"/>
          <w:numId w:val="2"/>
        </w:numPr>
        <w:spacing w:line="360" w:lineRule="auto"/>
        <w:outlineLvl w:val="1"/>
        <w:rPr>
          <w:rFonts w:ascii="Times New Roman" w:hAnsi="Times New Roman"/>
          <w:b/>
          <w:sz w:val="26"/>
          <w:szCs w:val="26"/>
        </w:rPr>
      </w:pPr>
      <w:bookmarkStart w:id="5318" w:name="_Toc3204475"/>
      <w:r>
        <w:rPr>
          <w:rFonts w:ascii="Times New Roman" w:hAnsi="Times New Roman"/>
          <w:b/>
          <w:sz w:val="26"/>
          <w:szCs w:val="26"/>
        </w:rPr>
        <w:t>Kết luận</w:t>
      </w:r>
      <w:bookmarkEnd w:id="5318"/>
    </w:p>
    <w:p w14:paraId="72A100D6" w14:textId="55AD78AC" w:rsidR="004B4111" w:rsidRPr="00EB7DE2" w:rsidRDefault="00DE33DB" w:rsidP="00DE33DB">
      <w:pPr>
        <w:spacing w:line="360" w:lineRule="auto"/>
        <w:ind w:firstLine="720"/>
        <w:rPr>
          <w:rFonts w:ascii="Times New Roman" w:hAnsi="Times New Roman"/>
          <w:sz w:val="26"/>
          <w:szCs w:val="26"/>
          <w:rPrChange w:id="5319" w:author="Chanh Duc Ngo" w:date="2019-03-13T09:59:00Z">
            <w:rPr>
              <w:rFonts w:ascii="Times New Roman" w:hAnsi="Times New Roman"/>
              <w:sz w:val="26"/>
              <w:szCs w:val="26"/>
              <w:lang w:val="fr-FR"/>
            </w:rPr>
          </w:rPrChange>
        </w:rPr>
      </w:pPr>
      <w:bookmarkStart w:id="5320" w:name="_Toc1743506"/>
      <w:r w:rsidRPr="00EB7DE2">
        <w:rPr>
          <w:rFonts w:ascii="Times New Roman" w:hAnsi="Times New Roman"/>
          <w:sz w:val="26"/>
          <w:szCs w:val="26"/>
          <w:rPrChange w:id="5321" w:author="Chanh Duc Ngo" w:date="2019-03-13T09:59:00Z">
            <w:rPr>
              <w:rFonts w:ascii="Times New Roman" w:hAnsi="Times New Roman"/>
              <w:sz w:val="26"/>
              <w:szCs w:val="26"/>
              <w:lang w:val="fr-FR"/>
            </w:rPr>
          </w:rPrChange>
        </w:rPr>
        <w:t>Nhìn chung, đ</w:t>
      </w:r>
      <w:r w:rsidR="004B4111" w:rsidRPr="00EB7DE2">
        <w:rPr>
          <w:rFonts w:ascii="Times New Roman" w:hAnsi="Times New Roman"/>
          <w:sz w:val="26"/>
          <w:szCs w:val="26"/>
          <w:rPrChange w:id="5322" w:author="Chanh Duc Ngo" w:date="2019-03-13T09:59:00Z">
            <w:rPr>
              <w:rFonts w:ascii="Times New Roman" w:hAnsi="Times New Roman"/>
              <w:sz w:val="26"/>
              <w:szCs w:val="26"/>
              <w:lang w:val="fr-FR"/>
            </w:rPr>
          </w:rPrChange>
        </w:rPr>
        <w:t xml:space="preserve">ối với những hệ thống quản lý được phát triển dựa theo biểu </w:t>
      </w:r>
      <w:r w:rsidRPr="00EB7DE2">
        <w:rPr>
          <w:rFonts w:ascii="Times New Roman" w:hAnsi="Times New Roman"/>
          <w:sz w:val="26"/>
          <w:szCs w:val="26"/>
          <w:rPrChange w:id="5323" w:author="Chanh Duc Ngo" w:date="2019-03-13T09:59:00Z">
            <w:rPr>
              <w:rFonts w:ascii="Times New Roman" w:hAnsi="Times New Roman"/>
              <w:sz w:val="26"/>
              <w:szCs w:val="26"/>
              <w:lang w:val="fr-FR"/>
            </w:rPr>
          </w:rPrChange>
        </w:rPr>
        <w:t xml:space="preserve">mẫu có điểm chung là khó mô tả chi tiết trong quá trình thực thi nghiệp vụ, </w:t>
      </w:r>
      <w:del w:id="5324" w:author="Chanh Duc Ngo" w:date="2019-03-10T16:25:00Z">
        <w:r w:rsidRPr="00EB7DE2" w:rsidDel="005B484B">
          <w:rPr>
            <w:rFonts w:ascii="Times New Roman" w:hAnsi="Times New Roman"/>
            <w:sz w:val="26"/>
            <w:szCs w:val="26"/>
            <w:rPrChange w:id="5325" w:author="Chanh Duc Ngo" w:date="2019-03-13T09:59:00Z">
              <w:rPr>
                <w:rFonts w:ascii="Times New Roman" w:hAnsi="Times New Roman"/>
                <w:sz w:val="26"/>
                <w:szCs w:val="26"/>
                <w:lang w:val="fr-FR"/>
              </w:rPr>
            </w:rPrChange>
          </w:rPr>
          <w:delText>làm gay</w:delText>
        </w:r>
      </w:del>
      <w:ins w:id="5326" w:author="Chanh Duc Ngo" w:date="2019-03-10T16:25:00Z">
        <w:r w:rsidR="005B484B">
          <w:rPr>
            <w:rFonts w:ascii="Times New Roman" w:hAnsi="Times New Roman"/>
            <w:sz w:val="26"/>
            <w:szCs w:val="26"/>
          </w:rPr>
          <w:t>gây</w:t>
        </w:r>
      </w:ins>
      <w:r w:rsidRPr="00EB7DE2">
        <w:rPr>
          <w:rFonts w:ascii="Times New Roman" w:hAnsi="Times New Roman"/>
          <w:sz w:val="26"/>
          <w:szCs w:val="26"/>
          <w:rPrChange w:id="5327" w:author="Chanh Duc Ngo" w:date="2019-03-13T09:59:00Z">
            <w:rPr>
              <w:rFonts w:ascii="Times New Roman" w:hAnsi="Times New Roman"/>
              <w:sz w:val="26"/>
              <w:szCs w:val="26"/>
              <w:lang w:val="fr-FR"/>
            </w:rPr>
          </w:rPrChange>
        </w:rPr>
        <w:t xml:space="preserve"> khó khăn cho những người trong team cùng phát triển. Ngoài ra nó còn phụ thuộc vào nguồn dữ liệu nguồn trước đó. Từ những lý do này</w:t>
      </w:r>
      <w:del w:id="5328" w:author="Chanh Duc Ngo" w:date="2019-03-10T16:25:00Z">
        <w:r w:rsidRPr="00EB7DE2" w:rsidDel="005B484B">
          <w:rPr>
            <w:rFonts w:ascii="Times New Roman" w:hAnsi="Times New Roman"/>
            <w:sz w:val="26"/>
            <w:szCs w:val="26"/>
            <w:rPrChange w:id="5329" w:author="Chanh Duc Ngo" w:date="2019-03-13T09:59:00Z">
              <w:rPr>
                <w:rFonts w:ascii="Times New Roman" w:hAnsi="Times New Roman"/>
                <w:sz w:val="26"/>
                <w:szCs w:val="26"/>
                <w:lang w:val="fr-FR"/>
              </w:rPr>
            </w:rPrChange>
          </w:rPr>
          <w:delText xml:space="preserve"> </w:delText>
        </w:r>
      </w:del>
      <w:r w:rsidRPr="00EB7DE2">
        <w:rPr>
          <w:rFonts w:ascii="Times New Roman" w:hAnsi="Times New Roman"/>
          <w:sz w:val="26"/>
          <w:szCs w:val="26"/>
          <w:rPrChange w:id="5330" w:author="Chanh Duc Ngo" w:date="2019-03-13T09:59:00Z">
            <w:rPr>
              <w:rFonts w:ascii="Times New Roman" w:hAnsi="Times New Roman"/>
              <w:sz w:val="26"/>
              <w:szCs w:val="26"/>
              <w:lang w:val="fr-FR"/>
            </w:rPr>
          </w:rPrChange>
        </w:rPr>
        <w:t>, em sẽ tập trung hướng vào việc phát triển nhanh bằng mô hình hóa quy trình ngiệp vụ.</w:t>
      </w:r>
    </w:p>
    <w:p w14:paraId="677A8BC2" w14:textId="1E09E8A7" w:rsidR="005718F2" w:rsidRPr="00D07CB4" w:rsidRDefault="005718F2" w:rsidP="0019041C">
      <w:pPr>
        <w:spacing w:line="360" w:lineRule="auto"/>
        <w:ind w:firstLine="720"/>
        <w:rPr>
          <w:rFonts w:ascii="Times New Roman" w:hAnsi="Times New Roman"/>
          <w:sz w:val="26"/>
          <w:szCs w:val="26"/>
        </w:rPr>
      </w:pPr>
      <w:r w:rsidRPr="00EB7DE2">
        <w:rPr>
          <w:rFonts w:ascii="Times New Roman" w:hAnsi="Times New Roman"/>
          <w:sz w:val="26"/>
          <w:szCs w:val="26"/>
          <w:rPrChange w:id="5331" w:author="Chanh Duc Ngo" w:date="2019-03-13T09:59:00Z">
            <w:rPr>
              <w:rFonts w:ascii="Times New Roman" w:hAnsi="Times New Roman"/>
              <w:sz w:val="26"/>
              <w:szCs w:val="26"/>
              <w:lang w:val="fr-FR"/>
            </w:rPr>
          </w:rPrChange>
        </w:rPr>
        <w:t xml:space="preserve">Cùng với sự phát triển </w:t>
      </w:r>
      <w:r w:rsidR="0029709F" w:rsidRPr="00EB7DE2">
        <w:rPr>
          <w:rFonts w:ascii="Times New Roman" w:hAnsi="Times New Roman"/>
          <w:sz w:val="26"/>
          <w:szCs w:val="26"/>
          <w:rPrChange w:id="5332" w:author="Chanh Duc Ngo" w:date="2019-03-13T09:59:00Z">
            <w:rPr>
              <w:rFonts w:ascii="Times New Roman" w:hAnsi="Times New Roman"/>
              <w:sz w:val="26"/>
              <w:szCs w:val="26"/>
              <w:lang w:val="fr-FR"/>
            </w:rPr>
          </w:rPrChange>
        </w:rPr>
        <w:t>nhanh hệ thống quản lý</w:t>
      </w:r>
      <w:r w:rsidRPr="00EB7DE2">
        <w:rPr>
          <w:rFonts w:ascii="Times New Roman" w:hAnsi="Times New Roman"/>
          <w:sz w:val="26"/>
          <w:szCs w:val="26"/>
          <w:rPrChange w:id="5333" w:author="Chanh Duc Ngo" w:date="2019-03-13T09:59:00Z">
            <w:rPr>
              <w:rFonts w:ascii="Times New Roman" w:hAnsi="Times New Roman"/>
              <w:sz w:val="26"/>
              <w:szCs w:val="26"/>
              <w:lang w:val="fr-FR"/>
            </w:rPr>
          </w:rPrChange>
        </w:rPr>
        <w:t xml:space="preserve"> là sự ra đời của các Engine nhằm phục vụ cho người dùng là các doanh nghiệp có thể thiết kế và triển khai mô hình BPMN. </w:t>
      </w:r>
      <w:r w:rsidRPr="00D07CB4">
        <w:rPr>
          <w:rFonts w:ascii="Times New Roman" w:hAnsi="Times New Roman"/>
          <w:sz w:val="26"/>
          <w:szCs w:val="26"/>
        </w:rPr>
        <w:t>Một số Engine phổ biển hiện nay là:</w:t>
      </w:r>
    </w:p>
    <w:p w14:paraId="6350791A" w14:textId="77777777" w:rsidR="005718F2" w:rsidRDefault="005718F2" w:rsidP="0024219D">
      <w:pPr>
        <w:pStyle w:val="ListParagraph"/>
        <w:numPr>
          <w:ilvl w:val="0"/>
          <w:numId w:val="7"/>
        </w:numPr>
        <w:spacing w:line="360" w:lineRule="auto"/>
        <w:rPr>
          <w:rFonts w:ascii="Times New Roman" w:hAnsi="Times New Roman"/>
          <w:sz w:val="26"/>
          <w:szCs w:val="26"/>
        </w:rPr>
      </w:pPr>
      <w:r w:rsidRPr="00D07CB4">
        <w:rPr>
          <w:rFonts w:ascii="Times New Roman" w:hAnsi="Times New Roman"/>
          <w:sz w:val="26"/>
          <w:szCs w:val="26"/>
        </w:rPr>
        <w:t>Camunda BPM, Camunda Company</w:t>
      </w:r>
    </w:p>
    <w:p w14:paraId="2142BC4E" w14:textId="77777777" w:rsidR="005718F2" w:rsidRPr="00594691" w:rsidRDefault="005718F2" w:rsidP="0024219D">
      <w:pPr>
        <w:pStyle w:val="ListParagraph"/>
        <w:numPr>
          <w:ilvl w:val="0"/>
          <w:numId w:val="7"/>
        </w:numPr>
        <w:spacing w:line="360" w:lineRule="auto"/>
        <w:rPr>
          <w:rFonts w:ascii="Times New Roman" w:hAnsi="Times New Roman"/>
          <w:sz w:val="26"/>
          <w:szCs w:val="26"/>
        </w:rPr>
      </w:pPr>
      <w:r w:rsidRPr="00D07CB4">
        <w:rPr>
          <w:rFonts w:ascii="Times New Roman" w:hAnsi="Times New Roman"/>
          <w:sz w:val="26"/>
          <w:szCs w:val="26"/>
        </w:rPr>
        <w:lastRenderedPageBreak/>
        <w:t>Flowable, Flowable Company</w:t>
      </w:r>
    </w:p>
    <w:p w14:paraId="183EB85B" w14:textId="77777777" w:rsidR="005718F2" w:rsidRDefault="005718F2" w:rsidP="0029709F">
      <w:pPr>
        <w:spacing w:line="360" w:lineRule="auto"/>
        <w:ind w:firstLine="720"/>
        <w:rPr>
          <w:rFonts w:ascii="Times New Roman" w:hAnsi="Times New Roman"/>
          <w:sz w:val="26"/>
          <w:szCs w:val="26"/>
        </w:rPr>
      </w:pPr>
      <w:r w:rsidRPr="00D07CB4">
        <w:rPr>
          <w:rFonts w:ascii="Times New Roman" w:hAnsi="Times New Roman"/>
          <w:sz w:val="26"/>
          <w:szCs w:val="26"/>
        </w:rPr>
        <w:t>Mỗi Engine có điểm mạnh và điểm yếu riêng, tùy vào mục đích sử dụng của người dùng mà chọn Engine hợp lí. Em đã lập ra các bảng để chỉ ra điểm chung, điểm khác của hai Engine phổ biến trên:</w:t>
      </w:r>
    </w:p>
    <w:tbl>
      <w:tblPr>
        <w:tblStyle w:val="GridTable5Dark-Accent51"/>
        <w:tblW w:w="0" w:type="auto"/>
        <w:tblLook w:val="04A0" w:firstRow="1" w:lastRow="0" w:firstColumn="1" w:lastColumn="0" w:noHBand="0" w:noVBand="1"/>
      </w:tblPr>
      <w:tblGrid>
        <w:gridCol w:w="4561"/>
        <w:gridCol w:w="4560"/>
      </w:tblGrid>
      <w:tr w:rsidR="005718F2" w14:paraId="7E644EB8" w14:textId="77777777" w:rsidTr="00D16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7" w:type="dxa"/>
            <w:gridSpan w:val="2"/>
          </w:tcPr>
          <w:p w14:paraId="3933417E" w14:textId="77777777" w:rsidR="005718F2" w:rsidRPr="00EF2B6B" w:rsidRDefault="005718F2" w:rsidP="00EF6D17">
            <w:pPr>
              <w:spacing w:line="360" w:lineRule="auto"/>
              <w:jc w:val="center"/>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Điểm  chung của Camunda và Flowable</w:t>
            </w:r>
          </w:p>
        </w:tc>
      </w:tr>
      <w:tr w:rsidR="005718F2" w14:paraId="657103A4"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9" w:type="dxa"/>
          </w:tcPr>
          <w:p w14:paraId="692CE1C7"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Nhân</w:t>
            </w:r>
          </w:p>
        </w:tc>
        <w:tc>
          <w:tcPr>
            <w:tcW w:w="4668" w:type="dxa"/>
          </w:tcPr>
          <w:p w14:paraId="79DE6FB9"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BPMN 2.0</w:t>
            </w:r>
          </w:p>
        </w:tc>
      </w:tr>
      <w:tr w:rsidR="005718F2" w14:paraId="244BADB6" w14:textId="77777777" w:rsidTr="00D16F04">
        <w:tc>
          <w:tcPr>
            <w:cnfStyle w:val="001000000000" w:firstRow="0" w:lastRow="0" w:firstColumn="1" w:lastColumn="0" w:oddVBand="0" w:evenVBand="0" w:oddHBand="0" w:evenHBand="0" w:firstRowFirstColumn="0" w:firstRowLastColumn="0" w:lastRowFirstColumn="0" w:lastRowLastColumn="0"/>
            <w:tcW w:w="4669" w:type="dxa"/>
          </w:tcPr>
          <w:p w14:paraId="3BA59919"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Nền tảng</w:t>
            </w:r>
          </w:p>
        </w:tc>
        <w:tc>
          <w:tcPr>
            <w:tcW w:w="4668" w:type="dxa"/>
          </w:tcPr>
          <w:p w14:paraId="5AEF2AD9" w14:textId="77777777" w:rsidR="005718F2" w:rsidRPr="00EF2B6B" w:rsidRDefault="005718F2" w:rsidP="00EF6D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Java</w:t>
            </w:r>
          </w:p>
        </w:tc>
      </w:tr>
      <w:tr w:rsidR="005718F2" w14:paraId="5CD0423D"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9" w:type="dxa"/>
          </w:tcPr>
          <w:p w14:paraId="0653E1A8"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Thư viện</w:t>
            </w:r>
          </w:p>
        </w:tc>
        <w:tc>
          <w:tcPr>
            <w:tcW w:w="4668" w:type="dxa"/>
          </w:tcPr>
          <w:p w14:paraId="5B04A8E5"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Có hỗ trợ thư viện trong các dự án</w:t>
            </w:r>
          </w:p>
        </w:tc>
      </w:tr>
      <w:tr w:rsidR="005718F2" w14:paraId="5B3813EB" w14:textId="77777777" w:rsidTr="00D16F04">
        <w:tc>
          <w:tcPr>
            <w:cnfStyle w:val="001000000000" w:firstRow="0" w:lastRow="0" w:firstColumn="1" w:lastColumn="0" w:oddVBand="0" w:evenVBand="0" w:oddHBand="0" w:evenHBand="0" w:firstRowFirstColumn="0" w:firstRowLastColumn="0" w:lastRowFirstColumn="0" w:lastRowLastColumn="0"/>
            <w:tcW w:w="4669" w:type="dxa"/>
          </w:tcPr>
          <w:p w14:paraId="3C8A1153"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Platform</w:t>
            </w:r>
          </w:p>
        </w:tc>
        <w:tc>
          <w:tcPr>
            <w:tcW w:w="4668" w:type="dxa"/>
          </w:tcPr>
          <w:p w14:paraId="17C77DF6" w14:textId="3F88AF6B" w:rsidR="005718F2" w:rsidRPr="00EF2B6B" w:rsidRDefault="0029709F" w:rsidP="0029709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Pr>
                <w:rFonts w:ascii="Times New Roman" w:eastAsia="Calibri" w:hAnsi="Times New Roman"/>
                <w:sz w:val="26"/>
                <w:szCs w:val="26"/>
              </w:rPr>
              <w:t xml:space="preserve">Có </w:t>
            </w:r>
            <w:r w:rsidR="005718F2" w:rsidRPr="00EF2B6B">
              <w:rPr>
                <w:rFonts w:ascii="Times New Roman" w:eastAsia="Calibri" w:hAnsi="Times New Roman"/>
                <w:sz w:val="26"/>
                <w:szCs w:val="26"/>
              </w:rPr>
              <w:t>Platform thực thi quy trình nghiệp vụ</w:t>
            </w:r>
          </w:p>
        </w:tc>
      </w:tr>
      <w:tr w:rsidR="005718F2" w14:paraId="623AE361"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9" w:type="dxa"/>
          </w:tcPr>
          <w:p w14:paraId="1160F823"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 xml:space="preserve">Khả năng truy vết dữ liệu </w:t>
            </w:r>
          </w:p>
        </w:tc>
        <w:tc>
          <w:tcPr>
            <w:tcW w:w="4668" w:type="dxa"/>
          </w:tcPr>
          <w:p w14:paraId="501C216B"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Không hỗ trợ</w:t>
            </w:r>
          </w:p>
        </w:tc>
      </w:tr>
      <w:tr w:rsidR="005718F2" w14:paraId="28F06571" w14:textId="77777777" w:rsidTr="00D16F04">
        <w:tc>
          <w:tcPr>
            <w:cnfStyle w:val="001000000000" w:firstRow="0" w:lastRow="0" w:firstColumn="1" w:lastColumn="0" w:oddVBand="0" w:evenVBand="0" w:oddHBand="0" w:evenHBand="0" w:firstRowFirstColumn="0" w:firstRowLastColumn="0" w:lastRowFirstColumn="0" w:lastRowLastColumn="0"/>
            <w:tcW w:w="4669" w:type="dxa"/>
            <w:vMerge w:val="restart"/>
          </w:tcPr>
          <w:p w14:paraId="0831F475"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Hộ trợ lưu dữ liệu</w:t>
            </w:r>
          </w:p>
          <w:p w14:paraId="7F7BD569"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Nghiệp vụ tùy chỉnh</w:t>
            </w:r>
          </w:p>
        </w:tc>
        <w:tc>
          <w:tcPr>
            <w:tcW w:w="4668" w:type="dxa"/>
          </w:tcPr>
          <w:p w14:paraId="4CB72417" w14:textId="77777777" w:rsidR="005718F2" w:rsidRPr="00EF2B6B" w:rsidRDefault="005718F2" w:rsidP="00EF6D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Không hỗ trợ</w:t>
            </w:r>
          </w:p>
        </w:tc>
      </w:tr>
      <w:tr w:rsidR="005718F2" w14:paraId="761A1AC4"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9" w:type="dxa"/>
            <w:vMerge/>
          </w:tcPr>
          <w:p w14:paraId="297066C9" w14:textId="77777777" w:rsidR="005718F2" w:rsidRPr="00EF2B6B" w:rsidRDefault="005718F2" w:rsidP="00EF6D17">
            <w:pPr>
              <w:spacing w:line="360" w:lineRule="auto"/>
              <w:rPr>
                <w:rFonts w:ascii="Times New Roman" w:eastAsia="Calibri" w:hAnsi="Times New Roman"/>
                <w:b w:val="0"/>
                <w:bCs w:val="0"/>
                <w:color w:val="FFFFFF"/>
                <w:sz w:val="26"/>
                <w:szCs w:val="26"/>
              </w:rPr>
            </w:pPr>
          </w:p>
        </w:tc>
        <w:tc>
          <w:tcPr>
            <w:tcW w:w="4668" w:type="dxa"/>
          </w:tcPr>
          <w:p w14:paraId="5823F27A"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 xml:space="preserve">Chỉ hỗ trợ project có sử dụng thư viện </w:t>
            </w:r>
          </w:p>
        </w:tc>
      </w:tr>
    </w:tbl>
    <w:p w14:paraId="36F4FDB7" w14:textId="573EBE3A" w:rsidR="0029709F" w:rsidRDefault="00317DD8" w:rsidP="0029709F">
      <w:pPr>
        <w:pStyle w:val="Bng"/>
      </w:pPr>
      <w:bookmarkStart w:id="5334" w:name="_Toc1990364"/>
      <w:bookmarkStart w:id="5335" w:name="_Toc1997459"/>
      <w:bookmarkStart w:id="5336" w:name="_Toc3208039"/>
      <w:bookmarkStart w:id="5337" w:name="_Toc3208525"/>
      <w:bookmarkStart w:id="5338" w:name="_Toc3208609"/>
      <w:bookmarkStart w:id="5339" w:name="_Toc3376246"/>
      <w:r>
        <w:t xml:space="preserve">Bảng 2. </w:t>
      </w:r>
      <w:r w:rsidR="002B307F">
        <w:rPr>
          <w:noProof/>
        </w:rPr>
        <w:fldChar w:fldCharType="begin"/>
      </w:r>
      <w:r w:rsidR="002B307F">
        <w:rPr>
          <w:noProof/>
        </w:rPr>
        <w:instrText xml:space="preserve"> SEQ Bảng_2. \* ARABIC </w:instrText>
      </w:r>
      <w:r w:rsidR="002B307F">
        <w:rPr>
          <w:noProof/>
        </w:rPr>
        <w:fldChar w:fldCharType="separate"/>
      </w:r>
      <w:r>
        <w:rPr>
          <w:noProof/>
        </w:rPr>
        <w:t>1</w:t>
      </w:r>
      <w:r w:rsidR="002B307F">
        <w:rPr>
          <w:noProof/>
        </w:rPr>
        <w:fldChar w:fldCharType="end"/>
      </w:r>
      <w:r>
        <w:t xml:space="preserve"> - </w:t>
      </w:r>
      <w:r w:rsidRPr="00D07CB4">
        <w:t>Điểm chung của Camunda và Flowable</w:t>
      </w:r>
      <w:bookmarkEnd w:id="5334"/>
      <w:bookmarkEnd w:id="5335"/>
      <w:bookmarkEnd w:id="5336"/>
      <w:bookmarkEnd w:id="5337"/>
      <w:bookmarkEnd w:id="5338"/>
      <w:bookmarkEnd w:id="5339"/>
    </w:p>
    <w:p w14:paraId="1D14AE82" w14:textId="77777777" w:rsidR="0029709F" w:rsidRPr="00D07CB4" w:rsidRDefault="0029709F" w:rsidP="0029709F">
      <w:pPr>
        <w:pStyle w:val="Bng"/>
        <w:jc w:val="both"/>
      </w:pPr>
    </w:p>
    <w:tbl>
      <w:tblPr>
        <w:tblStyle w:val="GridTable5Dark-Accent51"/>
        <w:tblW w:w="0" w:type="auto"/>
        <w:tblLook w:val="04A0" w:firstRow="1" w:lastRow="0" w:firstColumn="1" w:lastColumn="0" w:noHBand="0" w:noVBand="1"/>
      </w:tblPr>
      <w:tblGrid>
        <w:gridCol w:w="3029"/>
        <w:gridCol w:w="3046"/>
        <w:gridCol w:w="3046"/>
      </w:tblGrid>
      <w:tr w:rsidR="005718F2" w14:paraId="22FE9DAF" w14:textId="77777777" w:rsidTr="00D16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31E77CF" w14:textId="77777777" w:rsidR="005718F2" w:rsidRPr="00EF2B6B" w:rsidRDefault="00D16F04" w:rsidP="00EF6D17">
            <w:pPr>
              <w:spacing w:line="360" w:lineRule="auto"/>
              <w:rPr>
                <w:rFonts w:ascii="Times New Roman" w:eastAsia="Calibri" w:hAnsi="Times New Roman"/>
                <w:b w:val="0"/>
                <w:bCs w:val="0"/>
                <w:color w:val="FFFFFF"/>
                <w:sz w:val="26"/>
                <w:szCs w:val="26"/>
              </w:rPr>
            </w:pPr>
            <w:r>
              <w:rPr>
                <w:b w:val="0"/>
                <w:bCs w:val="0"/>
              </w:rPr>
              <w:br w:type="page"/>
            </w:r>
          </w:p>
        </w:tc>
        <w:tc>
          <w:tcPr>
            <w:tcW w:w="3113" w:type="dxa"/>
          </w:tcPr>
          <w:p w14:paraId="72E73203" w14:textId="77777777" w:rsidR="005718F2" w:rsidRPr="00EF2B6B" w:rsidRDefault="005718F2" w:rsidP="00EF6D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Camunda</w:t>
            </w:r>
          </w:p>
        </w:tc>
        <w:tc>
          <w:tcPr>
            <w:tcW w:w="3113" w:type="dxa"/>
          </w:tcPr>
          <w:p w14:paraId="2A7699FF" w14:textId="77777777" w:rsidR="005718F2" w:rsidRPr="00EF2B6B" w:rsidRDefault="005718F2" w:rsidP="00EF6D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Flowable</w:t>
            </w:r>
          </w:p>
        </w:tc>
      </w:tr>
      <w:tr w:rsidR="005718F2" w14:paraId="2D184119"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1CF41872"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Database</w:t>
            </w:r>
          </w:p>
        </w:tc>
        <w:tc>
          <w:tcPr>
            <w:tcW w:w="3113" w:type="dxa"/>
          </w:tcPr>
          <w:p w14:paraId="5B5A8708"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 xml:space="preserve">MS SQL, PostgreSQL, Oracle, MySQL, H2, DB2, MariaDB </w:t>
            </w:r>
          </w:p>
          <w:p w14:paraId="3AFB31E5"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 xml:space="preserve">Có thể cấu hình thay đổi trong quá trình sử dụng </w:t>
            </w:r>
          </w:p>
        </w:tc>
        <w:tc>
          <w:tcPr>
            <w:tcW w:w="3113" w:type="dxa"/>
          </w:tcPr>
          <w:p w14:paraId="51B5FEEC"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MS SQL, PostgreSQL, Oracle, MySQL, H2, DB2 Có thể cấu hình thay đổi trong quá trình sử dụng.</w:t>
            </w:r>
          </w:p>
          <w:p w14:paraId="4E0190AE"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p>
        </w:tc>
      </w:tr>
      <w:tr w:rsidR="005718F2" w14:paraId="77BBCF3C" w14:textId="77777777" w:rsidTr="00D16F04">
        <w:tc>
          <w:tcPr>
            <w:cnfStyle w:val="001000000000" w:firstRow="0" w:lastRow="0" w:firstColumn="1" w:lastColumn="0" w:oddVBand="0" w:evenVBand="0" w:oddHBand="0" w:evenHBand="0" w:firstRowFirstColumn="0" w:firstRowLastColumn="0" w:lastRowFirstColumn="0" w:lastRowLastColumn="0"/>
            <w:tcW w:w="3111" w:type="dxa"/>
          </w:tcPr>
          <w:p w14:paraId="1686266A"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 xml:space="preserve">Môi trường </w:t>
            </w:r>
          </w:p>
        </w:tc>
        <w:tc>
          <w:tcPr>
            <w:tcW w:w="3113" w:type="dxa"/>
          </w:tcPr>
          <w:p w14:paraId="337C6B2E" w14:textId="77777777" w:rsidR="005718F2" w:rsidRPr="00EF2B6B" w:rsidRDefault="005718F2" w:rsidP="00EF6D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 xml:space="preserve">Có 2 công cụ riêng biệt: một công cụ dùng để thiết kế quy trình nghiệp vụ chạy trên desktop, một dùng để thực thi các quy </w:t>
            </w:r>
            <w:r w:rsidRPr="00EF2B6B">
              <w:rPr>
                <w:rFonts w:ascii="Times New Roman" w:eastAsia="Calibri" w:hAnsi="Times New Roman"/>
                <w:sz w:val="26"/>
                <w:szCs w:val="26"/>
              </w:rPr>
              <w:lastRenderedPageBreak/>
              <w:t>trình nghiệp vụ đó chạy trên môi trường web</w:t>
            </w:r>
          </w:p>
        </w:tc>
        <w:tc>
          <w:tcPr>
            <w:tcW w:w="3113" w:type="dxa"/>
          </w:tcPr>
          <w:p w14:paraId="47287FCE" w14:textId="77777777" w:rsidR="005718F2" w:rsidRPr="00EF2B6B" w:rsidRDefault="005718F2" w:rsidP="00EF6D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lastRenderedPageBreak/>
              <w:t>Dùng 4 công cụ, mỗi công cụ có một chức năng khác nhau: thiết kế, thực thi, quản lí. Tất cả đều chạy trên môi trường web</w:t>
            </w:r>
          </w:p>
        </w:tc>
      </w:tr>
      <w:tr w:rsidR="005718F2" w14:paraId="2DEC7A8E"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7B0A22FC"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Tài liệu</w:t>
            </w:r>
          </w:p>
        </w:tc>
        <w:tc>
          <w:tcPr>
            <w:tcW w:w="3113" w:type="dxa"/>
          </w:tcPr>
          <w:p w14:paraId="4EED16DB"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Có tài liệu mô tả rõ ràng kiến trúc của hệ thống</w:t>
            </w:r>
          </w:p>
        </w:tc>
        <w:tc>
          <w:tcPr>
            <w:tcW w:w="3113" w:type="dxa"/>
          </w:tcPr>
          <w:p w14:paraId="7892AC64"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Không có tài liệu mô tả kiến trúc hệ thống</w:t>
            </w:r>
          </w:p>
        </w:tc>
      </w:tr>
      <w:tr w:rsidR="005718F2" w14:paraId="1170C51A" w14:textId="77777777" w:rsidTr="00D16F04">
        <w:tc>
          <w:tcPr>
            <w:cnfStyle w:val="001000000000" w:firstRow="0" w:lastRow="0" w:firstColumn="1" w:lastColumn="0" w:oddVBand="0" w:evenVBand="0" w:oddHBand="0" w:evenHBand="0" w:firstRowFirstColumn="0" w:firstRowLastColumn="0" w:lastRowFirstColumn="0" w:lastRowLastColumn="0"/>
            <w:tcW w:w="3111" w:type="dxa"/>
          </w:tcPr>
          <w:p w14:paraId="642667BC"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Khả năng mở rộng</w:t>
            </w:r>
          </w:p>
        </w:tc>
        <w:tc>
          <w:tcPr>
            <w:tcW w:w="3113" w:type="dxa"/>
          </w:tcPr>
          <w:p w14:paraId="30668272" w14:textId="77777777" w:rsidR="005718F2" w:rsidRPr="00EF2B6B" w:rsidRDefault="005718F2" w:rsidP="00EF6D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 xml:space="preserve">Hỗ trợ Plugin vào hệ thống </w:t>
            </w:r>
          </w:p>
        </w:tc>
        <w:tc>
          <w:tcPr>
            <w:tcW w:w="3113" w:type="dxa"/>
          </w:tcPr>
          <w:p w14:paraId="67A71F83" w14:textId="77777777" w:rsidR="005718F2" w:rsidRPr="00EF2B6B" w:rsidRDefault="005718F2" w:rsidP="00EF6D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Không hỗ trợ Plugin</w:t>
            </w:r>
          </w:p>
        </w:tc>
      </w:tr>
      <w:tr w:rsidR="005718F2" w14:paraId="5CA8E857" w14:textId="77777777" w:rsidTr="00D16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1" w:type="dxa"/>
          </w:tcPr>
          <w:p w14:paraId="2E462820" w14:textId="77777777" w:rsidR="005718F2" w:rsidRPr="00EF2B6B" w:rsidRDefault="005718F2" w:rsidP="00EF6D17">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Khả năng hỗ trợ BPMN 2.0</w:t>
            </w:r>
          </w:p>
        </w:tc>
        <w:tc>
          <w:tcPr>
            <w:tcW w:w="3113" w:type="dxa"/>
          </w:tcPr>
          <w:p w14:paraId="547E1782" w14:textId="77777777" w:rsidR="005718F2" w:rsidRPr="00EF2B6B" w:rsidRDefault="005718F2"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Hỗ trợ gần như đầy đủ các thành phần của BPMN 2.0</w:t>
            </w:r>
          </w:p>
        </w:tc>
        <w:tc>
          <w:tcPr>
            <w:tcW w:w="3113" w:type="dxa"/>
          </w:tcPr>
          <w:p w14:paraId="0458C5CC" w14:textId="0ACC46DF" w:rsidR="005718F2" w:rsidRPr="00EF2B6B" w:rsidRDefault="005B484B" w:rsidP="00EF6D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ins w:id="5340" w:author="Chanh Duc Ngo" w:date="2019-03-10T16:26:00Z">
              <w:r>
                <w:rPr>
                  <w:rFonts w:ascii="Times New Roman" w:eastAsia="Calibri" w:hAnsi="Times New Roman"/>
                  <w:sz w:val="26"/>
                  <w:szCs w:val="26"/>
                </w:rPr>
                <w:t>Thành phần được</w:t>
              </w:r>
            </w:ins>
            <w:del w:id="5341" w:author="Chanh Duc Ngo" w:date="2019-03-10T16:26:00Z">
              <w:r w:rsidR="005718F2" w:rsidRPr="00EF2B6B" w:rsidDel="005B484B">
                <w:rPr>
                  <w:rFonts w:ascii="Times New Roman" w:eastAsia="Calibri" w:hAnsi="Times New Roman"/>
                  <w:sz w:val="26"/>
                  <w:szCs w:val="26"/>
                </w:rPr>
                <w:delText>Số</w:delText>
              </w:r>
            </w:del>
            <w:r w:rsidR="005718F2" w:rsidRPr="00EF2B6B">
              <w:rPr>
                <w:rFonts w:ascii="Times New Roman" w:eastAsia="Calibri" w:hAnsi="Times New Roman"/>
                <w:sz w:val="26"/>
                <w:szCs w:val="26"/>
              </w:rPr>
              <w:t xml:space="preserve"> </w:t>
            </w:r>
            <w:del w:id="5342" w:author="Chanh Duc Ngo" w:date="2019-03-10T16:26:00Z">
              <w:r w:rsidR="005718F2" w:rsidRPr="00EF2B6B" w:rsidDel="005B484B">
                <w:rPr>
                  <w:rFonts w:ascii="Times New Roman" w:eastAsia="Calibri" w:hAnsi="Times New Roman"/>
                  <w:sz w:val="26"/>
                  <w:szCs w:val="26"/>
                </w:rPr>
                <w:delText xml:space="preserve">hộ </w:delText>
              </w:r>
            </w:del>
            <w:ins w:id="5343" w:author="Chanh Duc Ngo" w:date="2019-03-10T16:26:00Z">
              <w:r>
                <w:rPr>
                  <w:rFonts w:ascii="Times New Roman" w:eastAsia="Calibri" w:hAnsi="Times New Roman"/>
                  <w:sz w:val="26"/>
                  <w:szCs w:val="26"/>
                </w:rPr>
                <w:t>hỗ</w:t>
              </w:r>
              <w:r w:rsidRPr="00EF2B6B">
                <w:rPr>
                  <w:rFonts w:ascii="Times New Roman" w:eastAsia="Calibri" w:hAnsi="Times New Roman"/>
                  <w:sz w:val="26"/>
                  <w:szCs w:val="26"/>
                </w:rPr>
                <w:t xml:space="preserve"> </w:t>
              </w:r>
            </w:ins>
            <w:r w:rsidR="005718F2" w:rsidRPr="00EF2B6B">
              <w:rPr>
                <w:rFonts w:ascii="Times New Roman" w:eastAsia="Calibri" w:hAnsi="Times New Roman"/>
                <w:sz w:val="26"/>
                <w:szCs w:val="26"/>
              </w:rPr>
              <w:t>trợ rất ít</w:t>
            </w:r>
          </w:p>
        </w:tc>
      </w:tr>
      <w:tr w:rsidR="005718F2" w14:paraId="05293B9D" w14:textId="77777777" w:rsidTr="00D16F04">
        <w:tc>
          <w:tcPr>
            <w:cnfStyle w:val="001000000000" w:firstRow="0" w:lastRow="0" w:firstColumn="1" w:lastColumn="0" w:oddVBand="0" w:evenVBand="0" w:oddHBand="0" w:evenHBand="0" w:firstRowFirstColumn="0" w:firstRowLastColumn="0" w:lastRowFirstColumn="0" w:lastRowLastColumn="0"/>
            <w:tcW w:w="3111" w:type="dxa"/>
          </w:tcPr>
          <w:p w14:paraId="56E64B83" w14:textId="77777777" w:rsidR="005718F2" w:rsidRPr="00EF2B6B" w:rsidRDefault="005718F2" w:rsidP="000C3EFD">
            <w:pPr>
              <w:spacing w:line="360" w:lineRule="auto"/>
              <w:rPr>
                <w:rFonts w:ascii="Times New Roman" w:eastAsia="Calibri" w:hAnsi="Times New Roman"/>
                <w:b w:val="0"/>
                <w:bCs w:val="0"/>
                <w:color w:val="FFFFFF"/>
                <w:sz w:val="26"/>
                <w:szCs w:val="26"/>
              </w:rPr>
            </w:pPr>
            <w:r w:rsidRPr="00EF2B6B">
              <w:rPr>
                <w:rFonts w:ascii="Times New Roman" w:eastAsia="Calibri" w:hAnsi="Times New Roman"/>
                <w:b w:val="0"/>
                <w:bCs w:val="0"/>
                <w:color w:val="FFFFFF"/>
                <w:sz w:val="26"/>
                <w:szCs w:val="26"/>
              </w:rPr>
              <w:t>Hỗ trợ Form cho task</w:t>
            </w:r>
          </w:p>
        </w:tc>
        <w:tc>
          <w:tcPr>
            <w:tcW w:w="3113" w:type="dxa"/>
          </w:tcPr>
          <w:p w14:paraId="5BEBCEBC" w14:textId="77777777" w:rsidR="005718F2" w:rsidRPr="00EF2B6B" w:rsidRDefault="005718F2" w:rsidP="000C3EF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Hỗ trợ thiết kế form theo kiểu liệt kê các thành phần của Form</w:t>
            </w:r>
          </w:p>
        </w:tc>
        <w:tc>
          <w:tcPr>
            <w:tcW w:w="3113" w:type="dxa"/>
          </w:tcPr>
          <w:p w14:paraId="0066DC97" w14:textId="77777777" w:rsidR="005718F2" w:rsidRPr="00EF2B6B" w:rsidRDefault="005718F2" w:rsidP="000C3EF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EF2B6B">
              <w:rPr>
                <w:rFonts w:ascii="Times New Roman" w:eastAsia="Calibri" w:hAnsi="Times New Roman"/>
                <w:sz w:val="26"/>
                <w:szCs w:val="26"/>
              </w:rPr>
              <w:t>Hỗ trợ thiết kế kéo thả</w:t>
            </w:r>
          </w:p>
        </w:tc>
      </w:tr>
    </w:tbl>
    <w:p w14:paraId="19E0B6B4" w14:textId="77777777" w:rsidR="005718F2" w:rsidRPr="00D07CB4" w:rsidRDefault="00317DD8" w:rsidP="00317DD8">
      <w:pPr>
        <w:pStyle w:val="Bng"/>
      </w:pPr>
      <w:bookmarkStart w:id="5344" w:name="_Toc1990365"/>
      <w:bookmarkStart w:id="5345" w:name="_Toc1997460"/>
      <w:bookmarkStart w:id="5346" w:name="_Toc3208040"/>
      <w:bookmarkStart w:id="5347" w:name="_Toc3208526"/>
      <w:bookmarkStart w:id="5348" w:name="_Toc3208610"/>
      <w:bookmarkStart w:id="5349" w:name="_Toc3376247"/>
      <w:r>
        <w:t xml:space="preserve">Bảng 2. </w:t>
      </w:r>
      <w:r w:rsidR="002B307F">
        <w:rPr>
          <w:noProof/>
        </w:rPr>
        <w:fldChar w:fldCharType="begin"/>
      </w:r>
      <w:r w:rsidR="002B307F">
        <w:rPr>
          <w:noProof/>
        </w:rPr>
        <w:instrText xml:space="preserve"> SEQ Bảng_2. \* ARABIC </w:instrText>
      </w:r>
      <w:r w:rsidR="002B307F">
        <w:rPr>
          <w:noProof/>
        </w:rPr>
        <w:fldChar w:fldCharType="separate"/>
      </w:r>
      <w:r>
        <w:rPr>
          <w:noProof/>
        </w:rPr>
        <w:t>2</w:t>
      </w:r>
      <w:r w:rsidR="002B307F">
        <w:rPr>
          <w:noProof/>
        </w:rPr>
        <w:fldChar w:fldCharType="end"/>
      </w:r>
      <w:r>
        <w:t xml:space="preserve"> - </w:t>
      </w:r>
      <w:r w:rsidRPr="00D07CB4">
        <w:t>Điểm khác của Camuda và Flowable</w:t>
      </w:r>
      <w:bookmarkEnd w:id="5344"/>
      <w:bookmarkEnd w:id="5345"/>
      <w:bookmarkEnd w:id="5346"/>
      <w:bookmarkEnd w:id="5347"/>
      <w:bookmarkEnd w:id="5348"/>
      <w:bookmarkEnd w:id="5349"/>
    </w:p>
    <w:p w14:paraId="5CCDCFDF" w14:textId="6DB69F7F" w:rsidR="005718F2" w:rsidRPr="00D07CB4" w:rsidRDefault="005718F2" w:rsidP="0019041C">
      <w:pPr>
        <w:spacing w:line="360" w:lineRule="auto"/>
        <w:ind w:firstLine="720"/>
        <w:rPr>
          <w:rFonts w:ascii="Times New Roman" w:hAnsi="Times New Roman"/>
          <w:sz w:val="26"/>
          <w:szCs w:val="26"/>
        </w:rPr>
      </w:pPr>
      <w:r w:rsidRPr="00D07CB4">
        <w:rPr>
          <w:rFonts w:ascii="Times New Roman" w:hAnsi="Times New Roman"/>
          <w:sz w:val="26"/>
          <w:szCs w:val="26"/>
        </w:rPr>
        <w:t xml:space="preserve">Flowable và Camunda đều được dùng để tạo </w:t>
      </w:r>
      <w:del w:id="5350" w:author="Chanh Duc Ngo" w:date="2019-03-10T16:26:00Z">
        <w:r w:rsidRPr="00D07CB4" w:rsidDel="005B484B">
          <w:rPr>
            <w:rFonts w:ascii="Times New Roman" w:hAnsi="Times New Roman"/>
            <w:sz w:val="26"/>
            <w:szCs w:val="26"/>
          </w:rPr>
          <w:delText>lâp</w:delText>
        </w:r>
      </w:del>
      <w:ins w:id="5351" w:author="Chanh Duc Ngo" w:date="2019-03-10T16:26:00Z">
        <w:r w:rsidR="005B484B">
          <w:rPr>
            <w:rFonts w:ascii="Times New Roman" w:hAnsi="Times New Roman"/>
            <w:sz w:val="26"/>
            <w:szCs w:val="26"/>
          </w:rPr>
          <w:t>lập</w:t>
        </w:r>
      </w:ins>
      <w:r w:rsidRPr="00D07CB4">
        <w:rPr>
          <w:rFonts w:ascii="Times New Roman" w:hAnsi="Times New Roman"/>
          <w:sz w:val="26"/>
          <w:szCs w:val="26"/>
        </w:rPr>
        <w:t xml:space="preserve">, </w:t>
      </w:r>
      <w:r w:rsidRPr="009B3AEE">
        <w:rPr>
          <w:rFonts w:ascii="Times New Roman" w:hAnsi="Times New Roman"/>
          <w:sz w:val="26"/>
          <w:szCs w:val="26"/>
        </w:rPr>
        <w:t>quản lí</w:t>
      </w:r>
      <w:r w:rsidRPr="00D07CB4">
        <w:rPr>
          <w:rFonts w:ascii="Times New Roman" w:hAnsi="Times New Roman"/>
          <w:sz w:val="26"/>
          <w:szCs w:val="26"/>
        </w:rPr>
        <w:t xml:space="preserve"> và xử lí các quy trình nghiệp vụ. Các </w:t>
      </w:r>
      <w:r w:rsidRPr="009B3AEE">
        <w:rPr>
          <w:rFonts w:ascii="Times New Roman" w:hAnsi="Times New Roman"/>
          <w:sz w:val="26"/>
          <w:szCs w:val="26"/>
        </w:rPr>
        <w:t>Engine</w:t>
      </w:r>
      <w:ins w:id="5352" w:author="Chanh Duc Ngo" w:date="2019-03-10T16:26:00Z">
        <w:r w:rsidR="005B484B">
          <w:rPr>
            <w:rFonts w:ascii="Times New Roman" w:hAnsi="Times New Roman"/>
            <w:sz w:val="26"/>
            <w:szCs w:val="26"/>
          </w:rPr>
          <w:t xml:space="preserve"> </w:t>
        </w:r>
      </w:ins>
      <w:r w:rsidRPr="00D07CB4">
        <w:rPr>
          <w:rFonts w:ascii="Times New Roman" w:hAnsi="Times New Roman"/>
          <w:sz w:val="26"/>
          <w:szCs w:val="26"/>
        </w:rPr>
        <w:t xml:space="preserve">tự động cài đặt </w:t>
      </w:r>
      <w:del w:id="5353" w:author="Chanh Duc Ngo" w:date="2019-03-10T16:26:00Z">
        <w:r w:rsidRPr="00D07CB4" w:rsidDel="005B484B">
          <w:rPr>
            <w:rFonts w:ascii="Times New Roman" w:hAnsi="Times New Roman"/>
            <w:sz w:val="26"/>
            <w:szCs w:val="26"/>
          </w:rPr>
          <w:delText xml:space="preserve"> </w:delText>
        </w:r>
      </w:del>
      <w:r w:rsidRPr="00D07CB4">
        <w:rPr>
          <w:rFonts w:ascii="Times New Roman" w:hAnsi="Times New Roman"/>
          <w:sz w:val="26"/>
          <w:szCs w:val="26"/>
        </w:rPr>
        <w:t>các quy trình đã qua định nghĩa. Hỗ trợ đầy đủ các tính năng của BPMN 2.0 giúp cho các thao tác trên nghiệp vụ trở nên hết sức đơn giản.</w:t>
      </w:r>
    </w:p>
    <w:p w14:paraId="5EAC85AC" w14:textId="77777777" w:rsidR="005718F2" w:rsidRPr="00D07CB4" w:rsidRDefault="005718F2" w:rsidP="0019041C">
      <w:pPr>
        <w:spacing w:line="360" w:lineRule="auto"/>
        <w:ind w:firstLine="720"/>
        <w:rPr>
          <w:rFonts w:ascii="Times New Roman" w:hAnsi="Times New Roman"/>
          <w:sz w:val="26"/>
          <w:szCs w:val="26"/>
        </w:rPr>
      </w:pPr>
      <w:r w:rsidRPr="00D07CB4">
        <w:rPr>
          <w:rFonts w:ascii="Times New Roman" w:hAnsi="Times New Roman"/>
          <w:sz w:val="26"/>
          <w:szCs w:val="26"/>
        </w:rPr>
        <w:t>Riêng Camunda có tài liệu mô tả kiến trúc rõ ràng giúp cho việc mở rộng hệ thống trở nên dễ dàng, cùng với khả năng plugin vào hệ thống trong khi Flowable không hỗ trợ, đây là điểm mạnh mà Camunda vượt trội hơn Flowable.</w:t>
      </w:r>
    </w:p>
    <w:p w14:paraId="1B910FF9" w14:textId="77777777" w:rsidR="005718F2" w:rsidRPr="005D6F81" w:rsidRDefault="005718F2">
      <w:pPr>
        <w:pStyle w:val="ListParagraph"/>
        <w:spacing w:line="360" w:lineRule="auto"/>
        <w:rPr>
          <w:rFonts w:ascii="Times New Roman" w:hAnsi="Times New Roman"/>
          <w:sz w:val="26"/>
          <w:szCs w:val="26"/>
        </w:rPr>
        <w:pPrChange w:id="5354" w:author="Chanh Duc Ngo" w:date="2019-03-10T16:27:00Z">
          <w:pPr>
            <w:pStyle w:val="ListParagraph"/>
            <w:numPr>
              <w:numId w:val="35"/>
            </w:numPr>
            <w:spacing w:line="360" w:lineRule="auto"/>
            <w:ind w:hanging="360"/>
          </w:pPr>
        </w:pPrChange>
      </w:pPr>
      <w:r w:rsidRPr="005D6F81">
        <w:rPr>
          <w:rFonts w:ascii="Times New Roman" w:hAnsi="Times New Roman"/>
          <w:sz w:val="26"/>
          <w:szCs w:val="26"/>
        </w:rPr>
        <w:t>Vì vậy em chọn Camunda để làm nền tảng phát triển thêm các tính năng mới mà các công cụ BPMN còn thiếu sót chưa đáp ứng được.</w:t>
      </w:r>
    </w:p>
    <w:p w14:paraId="271E79EF" w14:textId="77777777" w:rsidR="005718F2" w:rsidRPr="005718F2" w:rsidRDefault="005718F2" w:rsidP="005718F2">
      <w:pPr>
        <w:rPr>
          <w:rFonts w:ascii="Times New Roman" w:hAnsi="Times New Roman"/>
          <w:b/>
          <w:sz w:val="26"/>
          <w:szCs w:val="26"/>
        </w:rPr>
      </w:pPr>
    </w:p>
    <w:p w14:paraId="57387B52" w14:textId="77777777" w:rsidR="00B93BB0" w:rsidRPr="00D142FD" w:rsidRDefault="00D142FD" w:rsidP="00D142FD">
      <w:r>
        <w:br w:type="page"/>
      </w:r>
    </w:p>
    <w:p w14:paraId="2CDFED27" w14:textId="5CA8CDE4" w:rsidR="00D142FD" w:rsidRDefault="00D142FD" w:rsidP="0024219D">
      <w:pPr>
        <w:pStyle w:val="ListParagraph"/>
        <w:numPr>
          <w:ilvl w:val="0"/>
          <w:numId w:val="2"/>
        </w:numPr>
        <w:spacing w:line="360" w:lineRule="auto"/>
        <w:outlineLvl w:val="0"/>
        <w:rPr>
          <w:rFonts w:ascii="Times New Roman" w:hAnsi="Times New Roman"/>
          <w:b/>
          <w:sz w:val="26"/>
          <w:szCs w:val="26"/>
        </w:rPr>
      </w:pPr>
      <w:bookmarkStart w:id="5355" w:name="_Toc3204476"/>
      <w:r w:rsidRPr="00D142FD">
        <w:rPr>
          <w:rFonts w:ascii="Times New Roman" w:hAnsi="Times New Roman"/>
          <w:b/>
          <w:sz w:val="26"/>
          <w:szCs w:val="26"/>
        </w:rPr>
        <w:lastRenderedPageBreak/>
        <w:t>CHƯƠNG 3:</w:t>
      </w:r>
      <w:r w:rsidR="007E049E">
        <w:rPr>
          <w:rFonts w:ascii="Times New Roman" w:hAnsi="Times New Roman"/>
          <w:b/>
          <w:sz w:val="26"/>
          <w:szCs w:val="26"/>
        </w:rPr>
        <w:t xml:space="preserve"> BPMN VÀ</w:t>
      </w:r>
      <w:r w:rsidRPr="00D142FD">
        <w:rPr>
          <w:rFonts w:ascii="Times New Roman" w:hAnsi="Times New Roman"/>
          <w:b/>
          <w:sz w:val="26"/>
          <w:szCs w:val="26"/>
        </w:rPr>
        <w:t xml:space="preserve"> </w:t>
      </w:r>
      <w:r w:rsidR="00612DFA">
        <w:rPr>
          <w:rFonts w:ascii="Times New Roman" w:hAnsi="Times New Roman"/>
          <w:b/>
          <w:sz w:val="26"/>
          <w:szCs w:val="26"/>
        </w:rPr>
        <w:t>CAMUNDA VÀ CAMUNDA-DATABASE</w:t>
      </w:r>
      <w:bookmarkEnd w:id="5355"/>
    </w:p>
    <w:p w14:paraId="2599CE61" w14:textId="3623FEDF" w:rsidR="00CE2FFC" w:rsidRPr="004259F6" w:rsidRDefault="007C0D6D" w:rsidP="00CE2FFC">
      <w:pPr>
        <w:spacing w:line="360" w:lineRule="auto"/>
        <w:ind w:left="360" w:firstLine="720"/>
        <w:rPr>
          <w:rFonts w:ascii="Times New Roman" w:hAnsi="Times New Roman"/>
          <w:i/>
          <w:sz w:val="26"/>
          <w:szCs w:val="26"/>
        </w:rPr>
      </w:pPr>
      <w:r w:rsidRPr="004259F6">
        <w:rPr>
          <w:rFonts w:ascii="Times New Roman" w:hAnsi="Times New Roman"/>
          <w:i/>
          <w:sz w:val="26"/>
          <w:szCs w:val="26"/>
        </w:rPr>
        <w:t>Ở chương này</w:t>
      </w:r>
      <w:r w:rsidR="00CE2FFC" w:rsidRPr="004259F6">
        <w:rPr>
          <w:rFonts w:ascii="Times New Roman" w:hAnsi="Times New Roman"/>
          <w:i/>
          <w:sz w:val="26"/>
          <w:szCs w:val="26"/>
        </w:rPr>
        <w:t xml:space="preserve">, em xin trình bày chi tiết về </w:t>
      </w:r>
      <w:commentRangeStart w:id="5356"/>
      <w:commentRangeStart w:id="5357"/>
      <w:del w:id="5358" w:author="Thảo Nguyễn Kim" w:date="2019-03-10T20:34:00Z">
        <w:r w:rsidR="00CE2FFC" w:rsidRPr="004259F6" w:rsidDel="00797966">
          <w:rPr>
            <w:rFonts w:ascii="Times New Roman" w:hAnsi="Times New Roman"/>
            <w:i/>
            <w:sz w:val="26"/>
            <w:szCs w:val="26"/>
          </w:rPr>
          <w:delText xml:space="preserve">công cụ Camunda </w:delText>
        </w:r>
      </w:del>
      <w:r w:rsidR="00CE2FFC" w:rsidRPr="004259F6">
        <w:rPr>
          <w:rFonts w:ascii="Times New Roman" w:hAnsi="Times New Roman"/>
          <w:i/>
          <w:sz w:val="26"/>
          <w:szCs w:val="26"/>
        </w:rPr>
        <w:t>của mô hình BPMN</w:t>
      </w:r>
      <w:commentRangeEnd w:id="5356"/>
      <w:r w:rsidR="005B484B">
        <w:rPr>
          <w:rStyle w:val="CommentReference"/>
        </w:rPr>
        <w:commentReference w:id="5356"/>
      </w:r>
      <w:commentRangeEnd w:id="5357"/>
      <w:r w:rsidR="00954806">
        <w:rPr>
          <w:rStyle w:val="CommentReference"/>
        </w:rPr>
        <w:commentReference w:id="5357"/>
      </w:r>
      <w:r w:rsidR="00CE2FFC" w:rsidRPr="004259F6">
        <w:rPr>
          <w:rFonts w:ascii="Times New Roman" w:hAnsi="Times New Roman"/>
          <w:i/>
          <w:sz w:val="26"/>
          <w:szCs w:val="26"/>
        </w:rPr>
        <w:t>,</w:t>
      </w:r>
      <w:ins w:id="5359" w:author="Thảo Nguyễn Kim" w:date="2019-03-10T20:34:00Z">
        <w:r w:rsidR="00797966" w:rsidRPr="00EB7DE2">
          <w:rPr>
            <w:rFonts w:ascii="Times New Roman" w:hAnsi="Times New Roman"/>
            <w:i/>
            <w:sz w:val="26"/>
            <w:szCs w:val="26"/>
            <w:rPrChange w:id="5360" w:author="Chanh Duc Ngo" w:date="2019-03-13T09:59:00Z">
              <w:rPr>
                <w:rFonts w:ascii="Times New Roman" w:hAnsi="Times New Roman"/>
                <w:i/>
                <w:sz w:val="26"/>
                <w:szCs w:val="26"/>
                <w:lang w:val="en-US"/>
              </w:rPr>
            </w:rPrChange>
          </w:rPr>
          <w:t xml:space="preserve"> và các công cụ của </w:t>
        </w:r>
        <w:r w:rsidR="00690AB4" w:rsidRPr="00EB7DE2">
          <w:rPr>
            <w:rFonts w:ascii="Times New Roman" w:hAnsi="Times New Roman"/>
            <w:i/>
            <w:sz w:val="26"/>
            <w:szCs w:val="26"/>
            <w:rPrChange w:id="5361" w:author="Chanh Duc Ngo" w:date="2019-03-13T09:59:00Z">
              <w:rPr>
                <w:rFonts w:ascii="Times New Roman" w:hAnsi="Times New Roman"/>
                <w:i/>
                <w:sz w:val="26"/>
                <w:szCs w:val="26"/>
                <w:lang w:val="en-US"/>
              </w:rPr>
            </w:rPrChange>
          </w:rPr>
          <w:t>Camunda. Đồng thời em cũng trình bày</w:t>
        </w:r>
      </w:ins>
      <w:r w:rsidR="00CE2FFC" w:rsidRPr="004259F6">
        <w:rPr>
          <w:rFonts w:ascii="Times New Roman" w:hAnsi="Times New Roman"/>
          <w:i/>
          <w:sz w:val="26"/>
          <w:szCs w:val="26"/>
        </w:rPr>
        <w:t xml:space="preserve"> mô hình logic </w:t>
      </w:r>
      <w:r w:rsidR="00C766FF" w:rsidRPr="004259F6">
        <w:rPr>
          <w:rFonts w:ascii="Times New Roman" w:hAnsi="Times New Roman"/>
          <w:i/>
          <w:sz w:val="26"/>
          <w:szCs w:val="26"/>
        </w:rPr>
        <w:t>[4]</w:t>
      </w:r>
      <w:r w:rsidR="00CE2FFC" w:rsidRPr="004259F6">
        <w:rPr>
          <w:rFonts w:ascii="Times New Roman" w:hAnsi="Times New Roman"/>
          <w:i/>
          <w:sz w:val="26"/>
          <w:szCs w:val="26"/>
        </w:rPr>
        <w:t xml:space="preserve"> và một số mô hình triển khai của Camunda và </w:t>
      </w:r>
      <w:del w:id="5362" w:author="Thảo Nguyễn Kim" w:date="2019-03-10T20:35:00Z">
        <w:r w:rsidR="00CE2FFC" w:rsidRPr="004259F6" w:rsidDel="00690AB4">
          <w:rPr>
            <w:rFonts w:ascii="Times New Roman" w:hAnsi="Times New Roman"/>
            <w:i/>
            <w:sz w:val="26"/>
            <w:szCs w:val="26"/>
          </w:rPr>
          <w:delText xml:space="preserve">đồng thời </w:delText>
        </w:r>
      </w:del>
      <w:r w:rsidR="00CE2FFC" w:rsidRPr="004259F6">
        <w:rPr>
          <w:rFonts w:ascii="Times New Roman" w:hAnsi="Times New Roman"/>
          <w:i/>
          <w:sz w:val="26"/>
          <w:szCs w:val="26"/>
        </w:rPr>
        <w:t xml:space="preserve">em cũng sẽ giới thiệu về hệ thống </w:t>
      </w:r>
      <w:r w:rsidRPr="004259F6">
        <w:rPr>
          <w:rFonts w:ascii="Times New Roman" w:hAnsi="Times New Roman"/>
          <w:i/>
          <w:sz w:val="26"/>
          <w:szCs w:val="26"/>
        </w:rPr>
        <w:t xml:space="preserve">Camunda-Database </w:t>
      </w:r>
      <w:r w:rsidR="00CE2FFC" w:rsidRPr="004259F6">
        <w:rPr>
          <w:rFonts w:ascii="Times New Roman" w:hAnsi="Times New Roman"/>
          <w:i/>
          <w:sz w:val="26"/>
          <w:szCs w:val="26"/>
        </w:rPr>
        <w:t xml:space="preserve">đã được cải tiến </w:t>
      </w:r>
      <w:r w:rsidR="00911C88" w:rsidRPr="004259F6">
        <w:rPr>
          <w:rFonts w:ascii="Times New Roman" w:hAnsi="Times New Roman"/>
          <w:i/>
          <w:sz w:val="26"/>
          <w:szCs w:val="26"/>
        </w:rPr>
        <w:t xml:space="preserve">trong luận văn tốt nghiệp “NGHIÊN CỨU VÀ CẢI TIẾN HỆ THỐNG CAMUDA ĐỂ PHÁT TRIỂN NHANH CÁC HỆ THỐNG QUẢN LÝ VỚI BPMN” </w:t>
      </w:r>
      <w:r w:rsidR="00C766FF" w:rsidRPr="004259F6">
        <w:rPr>
          <w:rFonts w:ascii="Times New Roman" w:hAnsi="Times New Roman"/>
          <w:i/>
          <w:sz w:val="26"/>
          <w:szCs w:val="26"/>
        </w:rPr>
        <w:t>[1]</w:t>
      </w:r>
    </w:p>
    <w:p w14:paraId="188F3795" w14:textId="77777777" w:rsidR="00EC508F" w:rsidRDefault="00EC508F" w:rsidP="00EC508F">
      <w:pPr>
        <w:pStyle w:val="ListParagraph"/>
        <w:numPr>
          <w:ilvl w:val="1"/>
          <w:numId w:val="2"/>
        </w:numPr>
        <w:spacing w:line="360" w:lineRule="auto"/>
        <w:jc w:val="left"/>
        <w:outlineLvl w:val="1"/>
        <w:rPr>
          <w:rFonts w:ascii="Times New Roman" w:hAnsi="Times New Roman"/>
          <w:b/>
          <w:sz w:val="26"/>
          <w:szCs w:val="26"/>
        </w:rPr>
      </w:pPr>
      <w:bookmarkStart w:id="5363" w:name="_Toc3204477"/>
      <w:bookmarkStart w:id="5364" w:name="_Toc1743507"/>
      <w:bookmarkEnd w:id="5320"/>
      <w:r>
        <w:rPr>
          <w:rFonts w:ascii="Times New Roman" w:hAnsi="Times New Roman"/>
          <w:b/>
          <w:sz w:val="26"/>
          <w:szCs w:val="26"/>
        </w:rPr>
        <w:t>BPMN</w:t>
      </w:r>
      <w:bookmarkEnd w:id="5363"/>
    </w:p>
    <w:p w14:paraId="49540886" w14:textId="77777777" w:rsidR="004F5675" w:rsidRDefault="004F5675" w:rsidP="004F5675">
      <w:pPr>
        <w:pStyle w:val="ListParagraph"/>
        <w:numPr>
          <w:ilvl w:val="2"/>
          <w:numId w:val="2"/>
        </w:numPr>
        <w:spacing w:line="360" w:lineRule="auto"/>
        <w:jc w:val="left"/>
        <w:outlineLvl w:val="2"/>
        <w:rPr>
          <w:rFonts w:ascii="Times New Roman" w:hAnsi="Times New Roman"/>
          <w:b/>
          <w:sz w:val="26"/>
          <w:szCs w:val="26"/>
        </w:rPr>
      </w:pPr>
      <w:bookmarkStart w:id="5365" w:name="_Toc3204478"/>
      <w:r>
        <w:rPr>
          <w:rFonts w:ascii="Times New Roman" w:hAnsi="Times New Roman"/>
          <w:b/>
          <w:sz w:val="26"/>
          <w:szCs w:val="26"/>
        </w:rPr>
        <w:t>Giới thiệu về BPMN</w:t>
      </w:r>
      <w:bookmarkEnd w:id="5365"/>
    </w:p>
    <w:p w14:paraId="37D7DBC4" w14:textId="65A9E07E" w:rsidR="004F5675" w:rsidRPr="0019041C" w:rsidRDefault="004F5675" w:rsidP="0019041C">
      <w:pPr>
        <w:spacing w:line="360" w:lineRule="auto"/>
        <w:ind w:firstLine="720"/>
        <w:rPr>
          <w:rFonts w:ascii="Times New Roman" w:hAnsi="Times New Roman"/>
          <w:sz w:val="26"/>
          <w:szCs w:val="26"/>
        </w:rPr>
      </w:pPr>
      <w:commentRangeStart w:id="5366"/>
      <w:commentRangeStart w:id="5367"/>
      <w:r w:rsidRPr="0019041C">
        <w:rPr>
          <w:rFonts w:ascii="Times New Roman" w:hAnsi="Times New Roman"/>
          <w:sz w:val="26"/>
          <w:szCs w:val="26"/>
        </w:rPr>
        <w:t xml:space="preserve">Có rất nhiều dạng mô hình hỗ trợ cho việc phát triển nhanh một phần mềm quản lý, </w:t>
      </w:r>
      <w:commentRangeEnd w:id="5366"/>
      <w:commentRangeEnd w:id="5367"/>
      <w:ins w:id="5368" w:author="Chanh Duc Ngo" w:date="2019-03-10T16:29:00Z">
        <w:r w:rsidR="005B484B">
          <w:rPr>
            <w:rFonts w:ascii="Times New Roman" w:hAnsi="Times New Roman"/>
            <w:sz w:val="26"/>
            <w:szCs w:val="26"/>
          </w:rPr>
          <w:t xml:space="preserve">Hiện nay, </w:t>
        </w:r>
      </w:ins>
      <w:r w:rsidR="005B484B">
        <w:rPr>
          <w:rStyle w:val="CommentReference"/>
        </w:rPr>
        <w:commentReference w:id="5366"/>
      </w:r>
      <w:r w:rsidR="00954806">
        <w:rPr>
          <w:rStyle w:val="CommentReference"/>
        </w:rPr>
        <w:commentReference w:id="5367"/>
      </w:r>
      <w:ins w:id="5369" w:author="Chanh Duc Ngo" w:date="2019-03-10T16:29:00Z">
        <w:r w:rsidR="005B484B">
          <w:rPr>
            <w:rFonts w:ascii="Times New Roman" w:hAnsi="Times New Roman"/>
            <w:sz w:val="26"/>
            <w:szCs w:val="26"/>
          </w:rPr>
          <w:t>có nhiều bộ ký hiệu khác nhau giúp đặc t</w:t>
        </w:r>
      </w:ins>
      <w:ins w:id="5370" w:author="Chanh Duc Ngo" w:date="2019-03-10T16:30:00Z">
        <w:r w:rsidR="005B484B">
          <w:rPr>
            <w:rFonts w:ascii="Times New Roman" w:hAnsi="Times New Roman"/>
            <w:sz w:val="26"/>
            <w:szCs w:val="26"/>
          </w:rPr>
          <w:t xml:space="preserve">ả quy trình nghiệp vụ, </w:t>
        </w:r>
      </w:ins>
      <w:del w:id="5371" w:author="Chanh Duc Ngo" w:date="2019-03-10T16:30:00Z">
        <w:r w:rsidRPr="0019041C" w:rsidDel="006C4A37">
          <w:rPr>
            <w:rFonts w:ascii="Times New Roman" w:hAnsi="Times New Roman"/>
            <w:sz w:val="26"/>
            <w:szCs w:val="26"/>
          </w:rPr>
          <w:delText xml:space="preserve">như </w:delText>
        </w:r>
      </w:del>
      <w:ins w:id="5372" w:author="Chanh Duc Ngo" w:date="2019-03-10T16:30:00Z">
        <w:r w:rsidR="006C4A37">
          <w:rPr>
            <w:rFonts w:ascii="Times New Roman" w:hAnsi="Times New Roman"/>
            <w:sz w:val="26"/>
            <w:szCs w:val="26"/>
          </w:rPr>
          <w:t>cụ thể</w:t>
        </w:r>
        <w:r w:rsidR="006C4A37" w:rsidRPr="0019041C">
          <w:rPr>
            <w:rFonts w:ascii="Times New Roman" w:hAnsi="Times New Roman"/>
            <w:sz w:val="26"/>
            <w:szCs w:val="26"/>
          </w:rPr>
          <w:t xml:space="preserve"> </w:t>
        </w:r>
      </w:ins>
      <w:r w:rsidRPr="0019041C">
        <w:rPr>
          <w:rFonts w:ascii="Times New Roman" w:hAnsi="Times New Roman"/>
          <w:sz w:val="26"/>
          <w:szCs w:val="26"/>
        </w:rPr>
        <w:t xml:space="preserve">là: FlowChart, Activity Diagram, BPMN. </w:t>
      </w:r>
      <w:del w:id="5373" w:author="Chanh Duc Ngo" w:date="2019-03-10T16:30:00Z">
        <w:r w:rsidRPr="0019041C" w:rsidDel="006C4A37">
          <w:rPr>
            <w:rFonts w:ascii="Times New Roman" w:hAnsi="Times New Roman"/>
            <w:sz w:val="26"/>
            <w:szCs w:val="26"/>
          </w:rPr>
          <w:delText>Trong đó BPMN là mô hình em sẽ sử dụng trong đề tài. Vây BPMN là gì?</w:delText>
        </w:r>
      </w:del>
      <w:ins w:id="5374" w:author="Chanh Duc Ngo" w:date="2019-03-10T16:30:00Z">
        <w:r w:rsidR="006C4A37">
          <w:rPr>
            <w:rFonts w:ascii="Times New Roman" w:hAnsi="Times New Roman"/>
            <w:sz w:val="26"/>
            <w:szCs w:val="26"/>
          </w:rPr>
          <w:t xml:space="preserve">Trong đó, BPMN thể hiện tinh ưu việt hơn hẳn so với các </w:t>
        </w:r>
      </w:ins>
      <w:ins w:id="5375" w:author="Chanh Duc Ngo" w:date="2019-03-10T16:31:00Z">
        <w:r w:rsidR="006C4A37">
          <w:rPr>
            <w:rFonts w:ascii="Times New Roman" w:hAnsi="Times New Roman"/>
            <w:sz w:val="26"/>
            <w:szCs w:val="26"/>
          </w:rPr>
          <w:t>bộ ký hiệu</w:t>
        </w:r>
      </w:ins>
      <w:ins w:id="5376" w:author="Chanh Duc Ngo" w:date="2019-03-10T16:30:00Z">
        <w:r w:rsidR="006C4A37">
          <w:rPr>
            <w:rFonts w:ascii="Times New Roman" w:hAnsi="Times New Roman"/>
            <w:sz w:val="26"/>
            <w:szCs w:val="26"/>
          </w:rPr>
          <w:t xml:space="preserve"> còn l</w:t>
        </w:r>
      </w:ins>
      <w:ins w:id="5377" w:author="Chanh Duc Ngo" w:date="2019-03-10T16:31:00Z">
        <w:r w:rsidR="006C4A37">
          <w:rPr>
            <w:rFonts w:ascii="Times New Roman" w:hAnsi="Times New Roman"/>
            <w:sz w:val="26"/>
            <w:szCs w:val="26"/>
          </w:rPr>
          <w:t>ại. Vậy BPMN là gì?</w:t>
        </w:r>
      </w:ins>
    </w:p>
    <w:p w14:paraId="6F16B4EF" w14:textId="1B1CCDCA" w:rsidR="004F5675" w:rsidRPr="004F5675" w:rsidRDefault="004F5675" w:rsidP="0019041C">
      <w:pPr>
        <w:spacing w:line="360" w:lineRule="auto"/>
        <w:ind w:firstLine="720"/>
        <w:rPr>
          <w:rFonts w:ascii="Times New Roman" w:hAnsi="Times New Roman"/>
          <w:sz w:val="26"/>
          <w:szCs w:val="26"/>
        </w:rPr>
      </w:pPr>
      <w:r w:rsidRPr="006C4A37">
        <w:rPr>
          <w:rFonts w:ascii="Times New Roman" w:hAnsi="Times New Roman"/>
          <w:b/>
          <w:sz w:val="26"/>
          <w:szCs w:val="26"/>
          <w:rPrChange w:id="5378" w:author="Chanh Duc Ngo" w:date="2019-03-10T16:31:00Z">
            <w:rPr>
              <w:rFonts w:ascii="Times New Roman" w:hAnsi="Times New Roman"/>
              <w:sz w:val="26"/>
              <w:szCs w:val="26"/>
            </w:rPr>
          </w:rPrChange>
        </w:rPr>
        <w:t>Business Process Modeling Notation (</w:t>
      </w:r>
      <w:ins w:id="5379" w:author="Thảo Nguyễn Kim" w:date="2019-03-13T10:51:00Z">
        <w:r w:rsidR="00954806">
          <w:rPr>
            <w:rFonts w:ascii="Times New Roman" w:hAnsi="Times New Roman"/>
            <w:b/>
            <w:sz w:val="26"/>
            <w:szCs w:val="26"/>
          </w:rPr>
          <w:fldChar w:fldCharType="begin"/>
        </w:r>
        <w:r w:rsidR="00954806">
          <w:rPr>
            <w:rFonts w:ascii="Times New Roman" w:hAnsi="Times New Roman"/>
            <w:b/>
            <w:sz w:val="26"/>
            <w:szCs w:val="26"/>
          </w:rPr>
          <w:instrText xml:space="preserve"> HYPERLINK "http://www.bpmn.org/" </w:instrText>
        </w:r>
        <w:r w:rsidR="00954806">
          <w:rPr>
            <w:rFonts w:ascii="Times New Roman" w:hAnsi="Times New Roman"/>
            <w:b/>
            <w:sz w:val="26"/>
            <w:szCs w:val="26"/>
          </w:rPr>
          <w:fldChar w:fldCharType="separate"/>
        </w:r>
        <w:commentRangeStart w:id="5380"/>
        <w:commentRangeStart w:id="5381"/>
        <w:r w:rsidRPr="00954806">
          <w:rPr>
            <w:rStyle w:val="Hyperlink"/>
            <w:b/>
            <w:rPrChange w:id="5382" w:author="Chanh Duc Ngo" w:date="2019-03-10T16:31:00Z">
              <w:rPr>
                <w:rFonts w:ascii="Times New Roman" w:hAnsi="Times New Roman"/>
                <w:sz w:val="26"/>
                <w:szCs w:val="26"/>
              </w:rPr>
            </w:rPrChange>
          </w:rPr>
          <w:t>BPMN</w:t>
        </w:r>
        <w:commentRangeEnd w:id="5381"/>
        <w:r w:rsidR="006C4A37" w:rsidRPr="00954806">
          <w:rPr>
            <w:rStyle w:val="Hyperlink"/>
            <w:sz w:val="16"/>
            <w:szCs w:val="16"/>
          </w:rPr>
          <w:commentReference w:id="5381"/>
        </w:r>
        <w:commentRangeEnd w:id="5380"/>
        <w:r w:rsidR="00954806" w:rsidRPr="00954806">
          <w:rPr>
            <w:rStyle w:val="Hyperlink"/>
            <w:sz w:val="16"/>
            <w:szCs w:val="16"/>
          </w:rPr>
          <w:commentReference w:id="5380"/>
        </w:r>
        <w:r w:rsidR="00954806">
          <w:rPr>
            <w:rFonts w:ascii="Times New Roman" w:hAnsi="Times New Roman"/>
            <w:b/>
            <w:sz w:val="26"/>
            <w:szCs w:val="26"/>
          </w:rPr>
          <w:fldChar w:fldCharType="end"/>
        </w:r>
      </w:ins>
      <w:r w:rsidRPr="006C4A37">
        <w:rPr>
          <w:rFonts w:ascii="Times New Roman" w:hAnsi="Times New Roman"/>
          <w:b/>
          <w:sz w:val="26"/>
          <w:szCs w:val="26"/>
          <w:rPrChange w:id="5383" w:author="Chanh Duc Ngo" w:date="2019-03-10T16:31:00Z">
            <w:rPr>
              <w:rFonts w:ascii="Times New Roman" w:hAnsi="Times New Roman"/>
              <w:sz w:val="26"/>
              <w:szCs w:val="26"/>
            </w:rPr>
          </w:rPrChange>
        </w:rPr>
        <w:t>)</w:t>
      </w:r>
      <w:r w:rsidRPr="004442D5">
        <w:rPr>
          <w:rFonts w:ascii="Times New Roman" w:hAnsi="Times New Roman"/>
          <w:sz w:val="26"/>
          <w:szCs w:val="26"/>
        </w:rPr>
        <w:t>: là tập hợp các ký hiệu đồ họa theo quy chuẩn để mô tả một quy trình nghiệp vụ của tổ chức hay còn gọi là mô hình hóa quy trình nghiệp vụ. Ngoài ra, BPMN còn cung cấp một cơ chế thực thi quy trình nghiệp vụ bằng ngôn ngữ BPEL từ một mô hình nghiệp vụ ở mức kí hiệu.</w:t>
      </w:r>
      <w:r w:rsidRPr="004442D5">
        <w:rPr>
          <w:rFonts w:ascii="Times New Roman" w:hAnsi="Times New Roman"/>
          <w:b/>
          <w:sz w:val="26"/>
          <w:szCs w:val="26"/>
        </w:rPr>
        <w:tab/>
      </w:r>
    </w:p>
    <w:p w14:paraId="552820A5" w14:textId="77777777" w:rsidR="004F5675" w:rsidRDefault="004F5675" w:rsidP="004F5675">
      <w:pPr>
        <w:pStyle w:val="ListParagraph"/>
        <w:numPr>
          <w:ilvl w:val="2"/>
          <w:numId w:val="2"/>
        </w:numPr>
        <w:spacing w:line="360" w:lineRule="auto"/>
        <w:jc w:val="left"/>
        <w:outlineLvl w:val="2"/>
        <w:rPr>
          <w:rFonts w:ascii="Times New Roman" w:hAnsi="Times New Roman"/>
          <w:b/>
          <w:sz w:val="26"/>
          <w:szCs w:val="26"/>
        </w:rPr>
      </w:pPr>
      <w:bookmarkStart w:id="5384" w:name="_Toc3204479"/>
      <w:r>
        <w:rPr>
          <w:rFonts w:ascii="Times New Roman" w:hAnsi="Times New Roman"/>
          <w:b/>
          <w:sz w:val="26"/>
          <w:szCs w:val="26"/>
        </w:rPr>
        <w:t>So sánh BPMN,</w:t>
      </w:r>
      <w:r w:rsidR="00B261E9">
        <w:rPr>
          <w:rFonts w:ascii="Times New Roman" w:hAnsi="Times New Roman"/>
          <w:b/>
          <w:sz w:val="26"/>
          <w:szCs w:val="26"/>
        </w:rPr>
        <w:t xml:space="preserve"> </w:t>
      </w:r>
      <w:r>
        <w:rPr>
          <w:rFonts w:ascii="Times New Roman" w:hAnsi="Times New Roman"/>
          <w:b/>
          <w:sz w:val="26"/>
          <w:szCs w:val="26"/>
        </w:rPr>
        <w:t>FlowChart,</w:t>
      </w:r>
      <w:r w:rsidR="00B261E9">
        <w:rPr>
          <w:rFonts w:ascii="Times New Roman" w:hAnsi="Times New Roman"/>
          <w:b/>
          <w:sz w:val="26"/>
          <w:szCs w:val="26"/>
        </w:rPr>
        <w:t xml:space="preserve"> </w:t>
      </w:r>
      <w:r>
        <w:rPr>
          <w:rFonts w:ascii="Times New Roman" w:hAnsi="Times New Roman"/>
          <w:b/>
          <w:sz w:val="26"/>
          <w:szCs w:val="26"/>
        </w:rPr>
        <w:t>Activity Diagram</w:t>
      </w:r>
      <w:bookmarkEnd w:id="5384"/>
    </w:p>
    <w:p w14:paraId="7F794276" w14:textId="77777777" w:rsidR="004F5675" w:rsidRDefault="004F5675" w:rsidP="0019041C">
      <w:pPr>
        <w:ind w:firstLine="720"/>
        <w:rPr>
          <w:rFonts w:ascii="Times New Roman" w:hAnsi="Times New Roman"/>
          <w:sz w:val="26"/>
          <w:szCs w:val="26"/>
        </w:rPr>
      </w:pPr>
      <w:r w:rsidRPr="00722F06">
        <w:rPr>
          <w:rFonts w:ascii="Times New Roman" w:hAnsi="Times New Roman"/>
          <w:sz w:val="26"/>
          <w:szCs w:val="26"/>
        </w:rPr>
        <w:t>Trước tiên, em sẽ thực hiện so sánh để có cái nhìn tổng quát về 3 loại mô hình đã đề cập.</w:t>
      </w:r>
    </w:p>
    <w:p w14:paraId="69F7B7FA" w14:textId="77777777" w:rsidR="004F5675" w:rsidRPr="00DC382F" w:rsidRDefault="004F5675" w:rsidP="004F5675">
      <w:pPr>
        <w:spacing w:line="259" w:lineRule="auto"/>
        <w:jc w:val="left"/>
        <w:rPr>
          <w:rFonts w:ascii="Times New Roman" w:hAnsi="Times New Roman"/>
          <w:sz w:val="26"/>
          <w:szCs w:val="26"/>
        </w:rPr>
      </w:pPr>
      <w:r>
        <w:rPr>
          <w:rFonts w:ascii="Times New Roman" w:hAnsi="Times New Roman"/>
          <w:sz w:val="26"/>
          <w:szCs w:val="26"/>
        </w:rPr>
        <w:br w:type="page"/>
      </w:r>
    </w:p>
    <w:tbl>
      <w:tblPr>
        <w:tblStyle w:val="GridTable5Dark-Accent51"/>
        <w:tblW w:w="9468" w:type="dxa"/>
        <w:tblLayout w:type="fixed"/>
        <w:tblLook w:val="04A0" w:firstRow="1" w:lastRow="0" w:firstColumn="1" w:lastColumn="0" w:noHBand="0" w:noVBand="1"/>
      </w:tblPr>
      <w:tblGrid>
        <w:gridCol w:w="1358"/>
        <w:gridCol w:w="3003"/>
        <w:gridCol w:w="5107"/>
        <w:tblGridChange w:id="5385">
          <w:tblGrid>
            <w:gridCol w:w="1358"/>
            <w:gridCol w:w="3003"/>
            <w:gridCol w:w="5107"/>
          </w:tblGrid>
        </w:tblGridChange>
      </w:tblGrid>
      <w:tr w:rsidR="004F5675" w:rsidRPr="00C352D1" w14:paraId="516B9F3A" w14:textId="77777777" w:rsidTr="00386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8" w:type="dxa"/>
            <w:hideMark/>
          </w:tcPr>
          <w:p w14:paraId="5F59EFA0" w14:textId="77777777" w:rsidR="004F5675" w:rsidRPr="0064490C" w:rsidRDefault="004F5675" w:rsidP="003860B9">
            <w:pPr>
              <w:rPr>
                <w:rFonts w:ascii="Times New Roman" w:eastAsia="Calibri" w:hAnsi="Times New Roman"/>
                <w:b w:val="0"/>
                <w:bCs w:val="0"/>
                <w:sz w:val="26"/>
                <w:szCs w:val="26"/>
              </w:rPr>
            </w:pPr>
            <w:r w:rsidRPr="0064490C">
              <w:rPr>
                <w:rFonts w:ascii="Times New Roman" w:eastAsia="Calibri" w:hAnsi="Times New Roman"/>
                <w:b w:val="0"/>
                <w:bCs w:val="0"/>
                <w:sz w:val="26"/>
                <w:szCs w:val="26"/>
              </w:rPr>
              <w:lastRenderedPageBreak/>
              <w:t>Mô hình</w:t>
            </w:r>
          </w:p>
        </w:tc>
        <w:tc>
          <w:tcPr>
            <w:tcW w:w="3003" w:type="dxa"/>
            <w:hideMark/>
          </w:tcPr>
          <w:p w14:paraId="184AA5FE" w14:textId="77777777" w:rsidR="004F5675" w:rsidRPr="0064490C" w:rsidRDefault="004F5675" w:rsidP="003860B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6"/>
                <w:szCs w:val="26"/>
              </w:rPr>
            </w:pPr>
            <w:r w:rsidRPr="0064490C">
              <w:rPr>
                <w:rFonts w:ascii="Times New Roman" w:eastAsia="Calibri" w:hAnsi="Times New Roman"/>
                <w:b w:val="0"/>
                <w:bCs w:val="0"/>
                <w:sz w:val="26"/>
                <w:szCs w:val="26"/>
              </w:rPr>
              <w:t>Giống nhau</w:t>
            </w:r>
          </w:p>
        </w:tc>
        <w:tc>
          <w:tcPr>
            <w:tcW w:w="5107" w:type="dxa"/>
            <w:hideMark/>
          </w:tcPr>
          <w:p w14:paraId="02CEC516" w14:textId="77777777" w:rsidR="004F5675" w:rsidRPr="0064490C" w:rsidRDefault="004F5675" w:rsidP="003860B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bCs w:val="0"/>
                <w:sz w:val="26"/>
                <w:szCs w:val="26"/>
              </w:rPr>
            </w:pPr>
            <w:r w:rsidRPr="0064490C">
              <w:rPr>
                <w:rFonts w:ascii="Times New Roman" w:eastAsia="Calibri" w:hAnsi="Times New Roman"/>
                <w:b w:val="0"/>
                <w:bCs w:val="0"/>
                <w:sz w:val="26"/>
                <w:szCs w:val="26"/>
              </w:rPr>
              <w:t>Khác nhau</w:t>
            </w:r>
          </w:p>
        </w:tc>
      </w:tr>
      <w:tr w:rsidR="006C4A37" w:rsidRPr="00C352D1" w14:paraId="4D0E8659" w14:textId="77777777" w:rsidTr="006C4A37">
        <w:tblPrEx>
          <w:tblW w:w="9468" w:type="dxa"/>
          <w:tblLayout w:type="fixed"/>
          <w:tblPrExChange w:id="5386" w:author="Chanh Duc Ngo" w:date="2019-03-10T16:32:00Z">
            <w:tblPrEx>
              <w:tblW w:w="9468" w:type="dxa"/>
              <w:tblLayout w:type="fixed"/>
            </w:tblPrEx>
          </w:tblPrExChange>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hideMark/>
            <w:tcPrChange w:id="5387" w:author="Chanh Duc Ngo" w:date="2019-03-10T16:32:00Z">
              <w:tcPr>
                <w:tcW w:w="1358" w:type="dxa"/>
                <w:hideMark/>
              </w:tcPr>
            </w:tcPrChange>
          </w:tcPr>
          <w:p w14:paraId="28C863CB" w14:textId="77777777" w:rsidR="006C4A37" w:rsidRPr="0064490C" w:rsidRDefault="006C4A37" w:rsidP="003860B9">
            <w:pPr>
              <w:cnfStyle w:val="001000100000" w:firstRow="0" w:lastRow="0" w:firstColumn="1" w:lastColumn="0" w:oddVBand="0" w:evenVBand="0" w:oddHBand="1" w:evenHBand="0" w:firstRowFirstColumn="0" w:firstRowLastColumn="0" w:lastRowFirstColumn="0" w:lastRowLastColumn="0"/>
              <w:rPr>
                <w:rFonts w:ascii="Times New Roman" w:eastAsia="Calibri" w:hAnsi="Times New Roman"/>
                <w:b w:val="0"/>
                <w:bCs w:val="0"/>
                <w:sz w:val="26"/>
                <w:szCs w:val="26"/>
              </w:rPr>
            </w:pPr>
            <w:r w:rsidRPr="0064490C">
              <w:rPr>
                <w:rFonts w:ascii="Times New Roman" w:eastAsia="Calibri" w:hAnsi="Times New Roman"/>
                <w:b w:val="0"/>
                <w:bCs w:val="0"/>
                <w:sz w:val="26"/>
                <w:szCs w:val="26"/>
              </w:rPr>
              <w:t>BPMN </w:t>
            </w:r>
          </w:p>
        </w:tc>
        <w:tc>
          <w:tcPr>
            <w:tcW w:w="0" w:type="dxa"/>
            <w:vMerge w:val="restart"/>
            <w:vAlign w:val="center"/>
            <w:hideMark/>
            <w:tcPrChange w:id="5388" w:author="Chanh Duc Ngo" w:date="2019-03-10T16:32:00Z">
              <w:tcPr>
                <w:tcW w:w="3003" w:type="dxa"/>
                <w:vMerge w:val="restart"/>
                <w:hideMark/>
              </w:tcPr>
            </w:tcPrChange>
          </w:tcPr>
          <w:p w14:paraId="2AA9268F" w14:textId="3CC445C9" w:rsidR="006C4A37" w:rsidRPr="0064490C" w:rsidRDefault="006C4A37">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Change w:id="5389" w:author="Chanh Duc Ngo" w:date="2019-03-10T16:32:00Z">
                <w:pPr>
                  <w:cnfStyle w:val="000000100000" w:firstRow="0" w:lastRow="0" w:firstColumn="0" w:lastColumn="0" w:oddVBand="0" w:evenVBand="0" w:oddHBand="1" w:evenHBand="0" w:firstRowFirstColumn="0" w:firstRowLastColumn="0" w:lastRowFirstColumn="0" w:lastRowLastColumn="0"/>
                </w:pPr>
              </w:pPrChange>
            </w:pPr>
            <w:r w:rsidRPr="0064490C">
              <w:rPr>
                <w:rFonts w:ascii="Times New Roman" w:eastAsia="Calibri" w:hAnsi="Times New Roman"/>
                <w:sz w:val="26"/>
                <w:szCs w:val="26"/>
              </w:rPr>
              <w:t>Đều là mô hình biểu</w:t>
            </w:r>
          </w:p>
          <w:p w14:paraId="3638FE30" w14:textId="50B60822" w:rsidR="006C4A37" w:rsidRDefault="006C4A37">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Change w:id="5390" w:author="Chanh Duc Ngo" w:date="2019-03-10T16:32:00Z">
                <w:pPr>
                  <w:cnfStyle w:val="000000100000" w:firstRow="0" w:lastRow="0" w:firstColumn="0" w:lastColumn="0" w:oddVBand="0" w:evenVBand="0" w:oddHBand="1" w:evenHBand="0" w:firstRowFirstColumn="0" w:firstRowLastColumn="0" w:lastRowFirstColumn="0" w:lastRowLastColumn="0"/>
                </w:pPr>
              </w:pPrChange>
            </w:pPr>
            <w:r w:rsidRPr="0064490C">
              <w:rPr>
                <w:rFonts w:ascii="Times New Roman" w:eastAsia="Calibri" w:hAnsi="Times New Roman"/>
                <w:sz w:val="26"/>
                <w:szCs w:val="26"/>
              </w:rPr>
              <w:t>diễn một quy trình </w:t>
            </w:r>
            <w:r w:rsidRPr="005000EA">
              <w:rPr>
                <w:rFonts w:ascii="Times New Roman" w:eastAsia="Calibri" w:hAnsi="Times New Roman"/>
                <w:sz w:val="26"/>
                <w:szCs w:val="26"/>
              </w:rPr>
              <w:t>nghiệp vụ trong một </w:t>
            </w:r>
            <w:r w:rsidRPr="0064490C">
              <w:rPr>
                <w:rFonts w:ascii="Times New Roman" w:eastAsia="Calibri" w:hAnsi="Times New Roman"/>
                <w:sz w:val="26"/>
                <w:szCs w:val="26"/>
              </w:rPr>
              <w:t>mô hình</w:t>
            </w:r>
          </w:p>
          <w:p w14:paraId="437C40CB" w14:textId="7262F191" w:rsidR="006C4A37" w:rsidRPr="0064490C" w:rsidRDefault="006C4A37">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Change w:id="5391" w:author="Chanh Duc Ngo" w:date="2019-03-10T16:32:00Z">
                <w:pPr>
                  <w:cnfStyle w:val="000000100000" w:firstRow="0" w:lastRow="0" w:firstColumn="0" w:lastColumn="0" w:oddVBand="0" w:evenVBand="0" w:oddHBand="1" w:evenHBand="0" w:firstRowFirstColumn="0" w:firstRowLastColumn="0" w:lastRowFirstColumn="0" w:lastRowLastColumn="0"/>
                </w:pPr>
              </w:pPrChange>
            </w:pPr>
            <w:r w:rsidRPr="0064490C">
              <w:rPr>
                <w:rFonts w:ascii="Times New Roman" w:eastAsia="Calibri" w:hAnsi="Times New Roman"/>
                <w:sz w:val="26"/>
                <w:szCs w:val="26"/>
              </w:rPr>
              <w:t>nghiệp vụ cụ thể bằng đồ họa kí hiệu</w:t>
            </w:r>
          </w:p>
        </w:tc>
        <w:tc>
          <w:tcPr>
            <w:tcW w:w="0" w:type="dxa"/>
            <w:hideMark/>
            <w:tcPrChange w:id="5392" w:author="Chanh Duc Ngo" w:date="2019-03-10T16:32:00Z">
              <w:tcPr>
                <w:tcW w:w="5107" w:type="dxa"/>
                <w:hideMark/>
              </w:tcPr>
            </w:tcPrChange>
          </w:tcPr>
          <w:p w14:paraId="10CE7EEB" w14:textId="77777777" w:rsidR="006C4A37" w:rsidRPr="0064490C"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Các kí hiệu có tiêu chuẩn rõ ràng và đa dạng, </w:t>
            </w:r>
          </w:p>
          <w:p w14:paraId="5CE7C8AC" w14:textId="77777777" w:rsidR="006C4A37"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phù  hợp để mô tả cụ thể các quy trình phức </w:t>
            </w:r>
          </w:p>
          <w:p w14:paraId="430A5D61" w14:textId="77777777" w:rsidR="006C4A37" w:rsidRPr="0064490C"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tạp, cần nhiều xử</w:t>
            </w:r>
            <w:r>
              <w:rPr>
                <w:rFonts w:ascii="Times New Roman" w:eastAsia="Calibri" w:hAnsi="Times New Roman"/>
                <w:sz w:val="26"/>
                <w:szCs w:val="26"/>
              </w:rPr>
              <w:t> lí.</w:t>
            </w:r>
          </w:p>
          <w:p w14:paraId="7FAD257B" w14:textId="77777777" w:rsidR="006C4A37"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Hỗ trợ chuyển đổi được sang ngôn ngữ thực </w:t>
            </w:r>
          </w:p>
          <w:p w14:paraId="3083D852" w14:textId="77777777" w:rsidR="006C4A37" w:rsidRPr="0064490C"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Pr>
                <w:rFonts w:ascii="Times New Roman" w:eastAsia="Calibri" w:hAnsi="Times New Roman"/>
                <w:sz w:val="26"/>
                <w:szCs w:val="26"/>
              </w:rPr>
              <w:t>thi BPEL.</w:t>
            </w:r>
          </w:p>
        </w:tc>
      </w:tr>
      <w:tr w:rsidR="006C4A37" w:rsidRPr="00C352D1" w14:paraId="2C52DF41" w14:textId="77777777" w:rsidTr="003860B9">
        <w:tc>
          <w:tcPr>
            <w:cnfStyle w:val="001000000000" w:firstRow="0" w:lastRow="0" w:firstColumn="1" w:lastColumn="0" w:oddVBand="0" w:evenVBand="0" w:oddHBand="0" w:evenHBand="0" w:firstRowFirstColumn="0" w:firstRowLastColumn="0" w:lastRowFirstColumn="0" w:lastRowLastColumn="0"/>
            <w:tcW w:w="1358" w:type="dxa"/>
            <w:hideMark/>
          </w:tcPr>
          <w:p w14:paraId="4144E5E4" w14:textId="77777777" w:rsidR="006C4A37" w:rsidRPr="0064490C" w:rsidRDefault="006C4A37" w:rsidP="003860B9">
            <w:pPr>
              <w:rPr>
                <w:rFonts w:ascii="Times New Roman" w:eastAsia="Calibri" w:hAnsi="Times New Roman"/>
                <w:b w:val="0"/>
                <w:bCs w:val="0"/>
                <w:sz w:val="26"/>
                <w:szCs w:val="26"/>
              </w:rPr>
            </w:pPr>
            <w:r w:rsidRPr="0064490C">
              <w:rPr>
                <w:rFonts w:ascii="Times New Roman" w:eastAsia="Calibri" w:hAnsi="Times New Roman"/>
                <w:b w:val="0"/>
                <w:bCs w:val="0"/>
                <w:sz w:val="26"/>
                <w:szCs w:val="26"/>
              </w:rPr>
              <w:t>Flow Chart </w:t>
            </w:r>
          </w:p>
        </w:tc>
        <w:tc>
          <w:tcPr>
            <w:tcW w:w="3003" w:type="dxa"/>
            <w:vMerge/>
            <w:hideMark/>
          </w:tcPr>
          <w:p w14:paraId="0B342257" w14:textId="77777777" w:rsidR="006C4A37" w:rsidRPr="0064490C" w:rsidRDefault="006C4A37" w:rsidP="003860B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p>
        </w:tc>
        <w:tc>
          <w:tcPr>
            <w:tcW w:w="5107" w:type="dxa"/>
            <w:hideMark/>
          </w:tcPr>
          <w:p w14:paraId="6A161428" w14:textId="77777777" w:rsidR="006C4A37" w:rsidRPr="0064490C" w:rsidRDefault="006C4A37" w:rsidP="003860B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Các kí hiệu tương đối đơn giản, dễ hình dung </w:t>
            </w:r>
          </w:p>
          <w:p w14:paraId="6C103758" w14:textId="77777777" w:rsidR="006C4A37" w:rsidRPr="0064490C" w:rsidRDefault="006C4A37" w:rsidP="003860B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nhưng không quá đa dạng về thành phần gây </w:t>
            </w:r>
          </w:p>
          <w:p w14:paraId="45280BA0" w14:textId="77777777" w:rsidR="006C4A37" w:rsidRPr="0064490C" w:rsidRDefault="006C4A37" w:rsidP="003860B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khó khăn cho việc đặc tả các quy trình có các xử lí đặc biệ</w:t>
            </w:r>
            <w:r>
              <w:rPr>
                <w:rFonts w:ascii="Times New Roman" w:eastAsia="Calibri" w:hAnsi="Times New Roman"/>
                <w:sz w:val="26"/>
                <w:szCs w:val="26"/>
              </w:rPr>
              <w:t xml:space="preserve">t (có triggers, events,…). </w:t>
            </w:r>
            <w:r w:rsidRPr="0064490C">
              <w:rPr>
                <w:rFonts w:ascii="Times New Roman" w:eastAsia="Calibri" w:hAnsi="Times New Roman"/>
                <w:sz w:val="26"/>
                <w:szCs w:val="26"/>
              </w:rPr>
              <w:t> </w:t>
            </w:r>
          </w:p>
        </w:tc>
      </w:tr>
      <w:tr w:rsidR="006C4A37" w:rsidRPr="00C352D1" w14:paraId="516727DF" w14:textId="77777777" w:rsidTr="00386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8" w:type="dxa"/>
            <w:hideMark/>
          </w:tcPr>
          <w:p w14:paraId="024B8A32" w14:textId="77777777" w:rsidR="006C4A37" w:rsidRPr="0064490C" w:rsidRDefault="006C4A37" w:rsidP="003860B9">
            <w:pPr>
              <w:rPr>
                <w:rFonts w:ascii="Times New Roman" w:eastAsia="Calibri" w:hAnsi="Times New Roman"/>
                <w:b w:val="0"/>
                <w:bCs w:val="0"/>
                <w:sz w:val="26"/>
                <w:szCs w:val="26"/>
              </w:rPr>
            </w:pPr>
            <w:r w:rsidRPr="0064490C">
              <w:rPr>
                <w:rFonts w:ascii="Times New Roman" w:eastAsia="Calibri" w:hAnsi="Times New Roman"/>
                <w:b w:val="0"/>
                <w:bCs w:val="0"/>
                <w:sz w:val="26"/>
                <w:szCs w:val="26"/>
              </w:rPr>
              <w:t>Activity Diagram </w:t>
            </w:r>
          </w:p>
        </w:tc>
        <w:tc>
          <w:tcPr>
            <w:tcW w:w="3003" w:type="dxa"/>
            <w:vMerge/>
            <w:hideMark/>
          </w:tcPr>
          <w:p w14:paraId="270161E1" w14:textId="77777777" w:rsidR="006C4A37" w:rsidRPr="0064490C"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p>
        </w:tc>
        <w:tc>
          <w:tcPr>
            <w:tcW w:w="5107" w:type="dxa"/>
            <w:hideMark/>
          </w:tcPr>
          <w:p w14:paraId="7B14B3AD" w14:textId="77777777" w:rsidR="006C4A37" w:rsidRPr="0064490C"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Các kí hiệu cũng tương đối đầy đủ như BPM</w:t>
            </w:r>
            <w:r>
              <w:rPr>
                <w:rFonts w:ascii="Times New Roman" w:eastAsia="Calibri" w:hAnsi="Times New Roman"/>
                <w:sz w:val="26"/>
                <w:szCs w:val="26"/>
              </w:rPr>
              <w:t>.</w:t>
            </w:r>
            <w:r w:rsidRPr="0064490C">
              <w:rPr>
                <w:rFonts w:ascii="Times New Roman" w:eastAsia="Calibri" w:hAnsi="Times New Roman"/>
                <w:sz w:val="26"/>
                <w:szCs w:val="26"/>
              </w:rPr>
              <w:t> </w:t>
            </w:r>
          </w:p>
          <w:p w14:paraId="643DFADE" w14:textId="77777777" w:rsidR="006C4A37"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Không hỗ trợ chuyển đổi được sang ngôn ngữ </w:t>
            </w:r>
          </w:p>
          <w:p w14:paraId="38CDFCC7" w14:textId="77777777" w:rsidR="006C4A37" w:rsidRPr="0064490C" w:rsidRDefault="006C4A37" w:rsidP="003860B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6"/>
                <w:szCs w:val="26"/>
              </w:rPr>
            </w:pPr>
            <w:r w:rsidRPr="0064490C">
              <w:rPr>
                <w:rFonts w:ascii="Times New Roman" w:eastAsia="Calibri" w:hAnsi="Times New Roman"/>
                <w:sz w:val="26"/>
                <w:szCs w:val="26"/>
              </w:rPr>
              <w:t>thự</w:t>
            </w:r>
            <w:r>
              <w:rPr>
                <w:rFonts w:ascii="Times New Roman" w:eastAsia="Calibri" w:hAnsi="Times New Roman"/>
                <w:sz w:val="26"/>
                <w:szCs w:val="26"/>
              </w:rPr>
              <w:t>c thi BPEL.</w:t>
            </w:r>
          </w:p>
        </w:tc>
      </w:tr>
    </w:tbl>
    <w:p w14:paraId="7D717E15" w14:textId="77777777" w:rsidR="004F5675" w:rsidRPr="009362EA" w:rsidRDefault="004F5675" w:rsidP="004F5675">
      <w:pPr>
        <w:pStyle w:val="Bng"/>
      </w:pPr>
      <w:bookmarkStart w:id="5393" w:name="_Toc3208041"/>
      <w:bookmarkStart w:id="5394" w:name="_Toc3208527"/>
      <w:bookmarkStart w:id="5395" w:name="_Toc3208611"/>
      <w:bookmarkStart w:id="5396" w:name="_Toc3376248"/>
      <w:r>
        <w:t xml:space="preserve">Bảng 3. </w:t>
      </w:r>
      <w:r>
        <w:rPr>
          <w:noProof/>
        </w:rPr>
        <w:fldChar w:fldCharType="begin"/>
      </w:r>
      <w:r>
        <w:rPr>
          <w:noProof/>
        </w:rPr>
        <w:instrText xml:space="preserve"> SEQ Bảng_3. \* ARABIC </w:instrText>
      </w:r>
      <w:r>
        <w:rPr>
          <w:noProof/>
        </w:rPr>
        <w:fldChar w:fldCharType="separate"/>
      </w:r>
      <w:r>
        <w:rPr>
          <w:noProof/>
        </w:rPr>
        <w:t>1</w:t>
      </w:r>
      <w:r>
        <w:rPr>
          <w:noProof/>
        </w:rPr>
        <w:fldChar w:fldCharType="end"/>
      </w:r>
      <w:r>
        <w:t xml:space="preserve"> </w:t>
      </w:r>
      <w:r w:rsidRPr="009362EA">
        <w:t>- Bảng so sánh giữa BPMN, Flow Chart và Activity Diagram</w:t>
      </w:r>
      <w:bookmarkEnd w:id="5393"/>
      <w:bookmarkEnd w:id="5394"/>
      <w:bookmarkEnd w:id="5395"/>
      <w:bookmarkEnd w:id="5396"/>
    </w:p>
    <w:p w14:paraId="05FEF74D" w14:textId="77777777" w:rsidR="004F5675" w:rsidRPr="004F5675" w:rsidRDefault="004F5675" w:rsidP="0019041C">
      <w:pPr>
        <w:spacing w:line="360" w:lineRule="auto"/>
        <w:ind w:firstLine="720"/>
        <w:rPr>
          <w:rFonts w:ascii="Times New Roman" w:hAnsi="Times New Roman"/>
          <w:sz w:val="26"/>
          <w:szCs w:val="26"/>
        </w:rPr>
      </w:pPr>
      <w:r w:rsidRPr="00722F06">
        <w:rPr>
          <w:rFonts w:ascii="Times New Roman" w:hAnsi="Times New Roman"/>
          <w:sz w:val="26"/>
          <w:szCs w:val="26"/>
        </w:rPr>
        <w:t>Có thể thấy, mô hình BPMN có nhiều ký hiệu, ngữ nghĩa nên nó gần với thực tế. Ngoài ra nó còn rõ ràng, dễ đọc, dễ hiểu nên phù hợp hơn cho các đối tượng không chuyên về công nghệ thông tin. Hơn nữa, BPMN có hỗ trợ chuyển đổi sang ngôn ngữ thực thi BPEL, mấu chốt quan trọng trong việc phát triển nhanh hệ thống quản lý. Đồng thời các công cụ hỗ trợ việc xây dựng, cài đặt và triển khai các quy trình dựa trên BPMN phổ biến hơn so với các mô hình còn lại. Do đó việc chọn BPMN sẽ giúp cho quá trình trao đổi giữa bộ phận phát triển và doanh nghiệp trở nên dễ dàng hơn, từ đó rút ngắn thời gian phân tích, thu thập yêu cầu, tăng thời lượng cài đặt và triển khai, hơn nữa còn giảm thiểu sự sai sót do hiểu nhầm ý nghĩa biểu tượng hoặc không hiểu tường tận quy trình BPMN.</w:t>
      </w:r>
    </w:p>
    <w:p w14:paraId="2161E844" w14:textId="77777777" w:rsidR="004F5675" w:rsidRPr="00DC36F7" w:rsidRDefault="004F5675" w:rsidP="00DA2BE5">
      <w:pPr>
        <w:pStyle w:val="ListParagraph"/>
        <w:numPr>
          <w:ilvl w:val="2"/>
          <w:numId w:val="2"/>
        </w:numPr>
        <w:spacing w:line="360" w:lineRule="auto"/>
        <w:jc w:val="left"/>
        <w:outlineLvl w:val="2"/>
        <w:rPr>
          <w:rFonts w:ascii="Times New Roman" w:hAnsi="Times New Roman"/>
          <w:b/>
          <w:sz w:val="26"/>
          <w:szCs w:val="26"/>
        </w:rPr>
      </w:pPr>
      <w:bookmarkStart w:id="5397" w:name="_Toc1753146"/>
      <w:bookmarkStart w:id="5398" w:name="_Toc3204480"/>
      <w:commentRangeStart w:id="5399"/>
      <w:commentRangeStart w:id="5400"/>
      <w:r w:rsidRPr="00DC36F7">
        <w:rPr>
          <w:rFonts w:ascii="Times New Roman" w:hAnsi="Times New Roman"/>
          <w:b/>
          <w:sz w:val="26"/>
          <w:szCs w:val="26"/>
        </w:rPr>
        <w:t>Các thành phần của mô hình BPMN</w:t>
      </w:r>
      <w:bookmarkEnd w:id="5397"/>
      <w:commentRangeEnd w:id="5399"/>
      <w:r w:rsidR="006C4A37">
        <w:rPr>
          <w:rStyle w:val="CommentReference"/>
        </w:rPr>
        <w:commentReference w:id="5399"/>
      </w:r>
      <w:bookmarkEnd w:id="5398"/>
      <w:commentRangeEnd w:id="5400"/>
      <w:r w:rsidR="001A6F75">
        <w:rPr>
          <w:rStyle w:val="CommentReference"/>
        </w:rPr>
        <w:commentReference w:id="5400"/>
      </w:r>
    </w:p>
    <w:p w14:paraId="44184162" w14:textId="77777777" w:rsidR="004F5675" w:rsidRDefault="004F5675" w:rsidP="00DA2BE5">
      <w:pPr>
        <w:pStyle w:val="ListParagraph"/>
        <w:numPr>
          <w:ilvl w:val="3"/>
          <w:numId w:val="2"/>
        </w:numPr>
        <w:spacing w:line="360" w:lineRule="auto"/>
        <w:jc w:val="left"/>
        <w:outlineLvl w:val="3"/>
        <w:rPr>
          <w:rFonts w:ascii="Times New Roman" w:hAnsi="Times New Roman"/>
          <w:b/>
          <w:sz w:val="26"/>
          <w:szCs w:val="26"/>
        </w:rPr>
      </w:pPr>
      <w:bookmarkStart w:id="5401" w:name="_Toc1743494"/>
      <w:bookmarkStart w:id="5402" w:name="_Toc1753147"/>
      <w:bookmarkStart w:id="5403" w:name="_Toc3204481"/>
      <w:r w:rsidRPr="00DC36F7">
        <w:rPr>
          <w:rFonts w:ascii="Times New Roman" w:hAnsi="Times New Roman"/>
          <w:b/>
          <w:sz w:val="26"/>
          <w:szCs w:val="26"/>
        </w:rPr>
        <w:t>Events</w:t>
      </w:r>
      <w:bookmarkEnd w:id="5401"/>
      <w:bookmarkEnd w:id="5402"/>
      <w:bookmarkEnd w:id="5403"/>
    </w:p>
    <w:p w14:paraId="71912DC8" w14:textId="1B98555A" w:rsidR="004F5675" w:rsidRPr="0014742B" w:rsidRDefault="006C4A37" w:rsidP="0019041C">
      <w:pPr>
        <w:spacing w:line="360" w:lineRule="auto"/>
        <w:ind w:firstLine="720"/>
        <w:rPr>
          <w:rFonts w:ascii="Times New Roman" w:hAnsi="Times New Roman"/>
          <w:sz w:val="26"/>
          <w:szCs w:val="26"/>
        </w:rPr>
      </w:pPr>
      <w:ins w:id="5404" w:author="Chanh Duc Ngo" w:date="2019-03-10T16:33:00Z">
        <w:r>
          <w:rPr>
            <w:rFonts w:ascii="Times New Roman" w:hAnsi="Times New Roman"/>
            <w:b/>
            <w:sz w:val="26"/>
            <w:szCs w:val="26"/>
          </w:rPr>
          <w:t xml:space="preserve">Event giúp </w:t>
        </w:r>
      </w:ins>
      <w:del w:id="5405" w:author="Chanh Duc Ngo" w:date="2019-03-10T16:33:00Z">
        <w:r w:rsidR="004F5675" w:rsidRPr="0014742B" w:rsidDel="006C4A37">
          <w:rPr>
            <w:rFonts w:ascii="Times New Roman" w:hAnsi="Times New Roman"/>
            <w:sz w:val="26"/>
            <w:szCs w:val="26"/>
          </w:rPr>
          <w:delText>D</w:delText>
        </w:r>
      </w:del>
      <w:ins w:id="5406" w:author="Chanh Duc Ngo" w:date="2019-03-10T16:33:00Z">
        <w:r>
          <w:rPr>
            <w:rFonts w:ascii="Times New Roman" w:hAnsi="Times New Roman"/>
            <w:sz w:val="26"/>
            <w:szCs w:val="26"/>
          </w:rPr>
          <w:t>d</w:t>
        </w:r>
      </w:ins>
      <w:r w:rsidR="004F5675" w:rsidRPr="0014742B">
        <w:rPr>
          <w:rFonts w:ascii="Times New Roman" w:hAnsi="Times New Roman"/>
          <w:sz w:val="26"/>
          <w:szCs w:val="26"/>
        </w:rPr>
        <w:t>iễn tả một sự kiện xảy ra trong nghiệp vụ nhưng không được chủ đích bởi user mà do ảnh hưởng của yếu tố bên ngoài. Các sự kiện (event) gồm 3 thành phần quan trọng:</w:t>
      </w:r>
    </w:p>
    <w:p w14:paraId="6996420C" w14:textId="77777777" w:rsidR="004F5675" w:rsidRDefault="004F5675" w:rsidP="004F5675">
      <w:pPr>
        <w:spacing w:line="360" w:lineRule="auto"/>
        <w:ind w:left="720" w:firstLine="720"/>
        <w:rPr>
          <w:rFonts w:ascii="Times New Roman" w:hAnsi="Times New Roman"/>
          <w:b/>
          <w:sz w:val="26"/>
          <w:szCs w:val="26"/>
        </w:rPr>
      </w:pPr>
      <w:r w:rsidRPr="0014742B">
        <w:rPr>
          <w:rFonts w:ascii="Times New Roman" w:hAnsi="Times New Roman"/>
          <w:b/>
          <w:sz w:val="26"/>
          <w:szCs w:val="26"/>
        </w:rPr>
        <w:lastRenderedPageBreak/>
        <w:t>Start Event</w:t>
      </w:r>
      <w:r w:rsidRPr="0014742B">
        <w:rPr>
          <w:rFonts w:ascii="Times New Roman" w:hAnsi="Times New Roman"/>
          <w:sz w:val="26"/>
          <w:szCs w:val="26"/>
        </w:rPr>
        <w:t>: Là sự kiện giữ nhiệm vụ bắt đầu một quy trình, không cần điều kiện kích hoạt</w:t>
      </w:r>
      <w:r w:rsidRPr="0014742B">
        <w:rPr>
          <w:rFonts w:ascii="Times New Roman" w:hAnsi="Times New Roman"/>
          <w:b/>
          <w:sz w:val="26"/>
          <w:szCs w:val="26"/>
        </w:rPr>
        <w:t>.</w:t>
      </w:r>
    </w:p>
    <w:p w14:paraId="4470B1E2" w14:textId="77777777" w:rsidR="004F5675" w:rsidRDefault="004F5675" w:rsidP="004F5675">
      <w:pPr>
        <w:spacing w:line="360" w:lineRule="auto"/>
        <w:rPr>
          <w:rFonts w:ascii="Times New Roman" w:hAnsi="Times New Roman"/>
          <w:b/>
          <w:sz w:val="26"/>
          <w:szCs w:val="26"/>
        </w:rPr>
      </w:pPr>
      <w:r>
        <w:rPr>
          <w:rFonts w:ascii="Times New Roman" w:hAnsi="Times New Roman"/>
          <w:b/>
          <w:sz w:val="26"/>
          <w:szCs w:val="26"/>
        </w:rPr>
        <w:tab/>
      </w:r>
      <w:r w:rsidRPr="00C012DE">
        <w:rPr>
          <w:rFonts w:ascii="Times New Roman" w:hAnsi="Times New Roman"/>
          <w:b/>
          <w:sz w:val="26"/>
          <w:szCs w:val="26"/>
        </w:rPr>
        <w:tab/>
      </w:r>
      <w:r w:rsidRPr="00C012DE">
        <w:rPr>
          <w:rFonts w:ascii="Times New Roman" w:hAnsi="Times New Roman"/>
          <w:sz w:val="26"/>
          <w:szCs w:val="26"/>
        </w:rPr>
        <w:t>Kí hiệu bằng một vòng tròn viền nhạt.</w:t>
      </w:r>
      <w:r w:rsidRPr="00C012DE">
        <w:rPr>
          <w:rFonts w:ascii="Times New Roman" w:hAnsi="Times New Roman"/>
          <w:noProof/>
          <w:sz w:val="26"/>
          <w:szCs w:val="26"/>
          <w:shd w:val="clear" w:color="auto" w:fill="FBFBFB"/>
        </w:rPr>
        <w:t xml:space="preserve"> </w:t>
      </w:r>
      <w:r w:rsidRPr="00C352D1">
        <w:rPr>
          <w:rFonts w:ascii="Times New Roman" w:hAnsi="Times New Roman"/>
          <w:noProof/>
          <w:sz w:val="26"/>
          <w:szCs w:val="26"/>
          <w:shd w:val="clear" w:color="auto" w:fill="FBFBFB"/>
          <w:lang w:val="en-US"/>
        </w:rPr>
        <w:drawing>
          <wp:inline distT="0" distB="0" distL="0" distR="0" wp14:anchorId="49964CA1" wp14:editId="414585F7">
            <wp:extent cx="469265" cy="476885"/>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265" cy="476885"/>
                    </a:xfrm>
                    <a:prstGeom prst="rect">
                      <a:avLst/>
                    </a:prstGeom>
                    <a:noFill/>
                    <a:ln>
                      <a:noFill/>
                    </a:ln>
                  </pic:spPr>
                </pic:pic>
              </a:graphicData>
            </a:graphic>
          </wp:inline>
        </w:drawing>
      </w:r>
    </w:p>
    <w:p w14:paraId="3264F7AE" w14:textId="77777777" w:rsidR="004F5675" w:rsidRDefault="004F5675" w:rsidP="004F5675">
      <w:pPr>
        <w:spacing w:line="360" w:lineRule="auto"/>
        <w:ind w:left="720" w:firstLine="720"/>
        <w:rPr>
          <w:rFonts w:ascii="Times New Roman" w:hAnsi="Times New Roman"/>
          <w:sz w:val="26"/>
          <w:szCs w:val="26"/>
        </w:rPr>
      </w:pPr>
      <w:r w:rsidRPr="00F96209">
        <w:rPr>
          <w:rFonts w:ascii="Times New Roman" w:hAnsi="Times New Roman"/>
          <w:b/>
          <w:sz w:val="26"/>
          <w:szCs w:val="26"/>
        </w:rPr>
        <w:t xml:space="preserve">End Event: </w:t>
      </w:r>
      <w:r w:rsidRPr="00F96209">
        <w:rPr>
          <w:rFonts w:ascii="Times New Roman" w:hAnsi="Times New Roman"/>
          <w:sz w:val="26"/>
          <w:szCs w:val="26"/>
        </w:rPr>
        <w:t>Là sự kiện giữ nhiệm vụ kết thúc một quy trình, có thể xem là kết quả của quy trìn</w:t>
      </w:r>
      <w:r>
        <w:rPr>
          <w:rFonts w:ascii="Times New Roman" w:hAnsi="Times New Roman"/>
          <w:sz w:val="26"/>
          <w:szCs w:val="26"/>
        </w:rPr>
        <w:t>h.</w:t>
      </w:r>
    </w:p>
    <w:p w14:paraId="667E9A1C" w14:textId="77777777" w:rsidR="004F5675" w:rsidRDefault="004F5675" w:rsidP="004F5675">
      <w:pPr>
        <w:spacing w:line="360" w:lineRule="auto"/>
        <w:ind w:left="720" w:firstLine="720"/>
        <w:rPr>
          <w:rFonts w:ascii="Times New Roman" w:hAnsi="Times New Roman"/>
          <w:noProof/>
          <w:sz w:val="26"/>
          <w:szCs w:val="26"/>
          <w:shd w:val="clear" w:color="auto" w:fill="FBFBFB"/>
        </w:rPr>
      </w:pPr>
      <w:r w:rsidRPr="00C012DE">
        <w:rPr>
          <w:rFonts w:ascii="Times New Roman" w:hAnsi="Times New Roman"/>
          <w:sz w:val="26"/>
          <w:szCs w:val="26"/>
        </w:rPr>
        <w:t>Kí hiệu bằng một vòng tròn viền đậm.</w:t>
      </w:r>
      <w:r w:rsidRPr="00C012DE">
        <w:rPr>
          <w:rFonts w:ascii="Times New Roman" w:hAnsi="Times New Roman"/>
          <w:noProof/>
          <w:sz w:val="26"/>
          <w:szCs w:val="26"/>
          <w:shd w:val="clear" w:color="auto" w:fill="FBFBFB"/>
        </w:rPr>
        <w:t xml:space="preserve"> </w:t>
      </w:r>
      <w:r w:rsidRPr="00C352D1">
        <w:rPr>
          <w:rFonts w:ascii="Times New Roman" w:hAnsi="Times New Roman"/>
          <w:noProof/>
          <w:sz w:val="26"/>
          <w:szCs w:val="26"/>
          <w:shd w:val="clear" w:color="auto" w:fill="FBFBFB"/>
          <w:lang w:val="en-US"/>
        </w:rPr>
        <w:drawing>
          <wp:inline distT="0" distB="0" distL="0" distR="0" wp14:anchorId="688DA5FC" wp14:editId="23311F83">
            <wp:extent cx="445135" cy="476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135" cy="476885"/>
                    </a:xfrm>
                    <a:prstGeom prst="rect">
                      <a:avLst/>
                    </a:prstGeom>
                    <a:noFill/>
                    <a:ln>
                      <a:noFill/>
                    </a:ln>
                  </pic:spPr>
                </pic:pic>
              </a:graphicData>
            </a:graphic>
          </wp:inline>
        </w:drawing>
      </w:r>
    </w:p>
    <w:p w14:paraId="21EB2474" w14:textId="77777777" w:rsidR="004F5675" w:rsidRPr="006A2FA0" w:rsidRDefault="004F5675" w:rsidP="004F5675">
      <w:pPr>
        <w:spacing w:line="360" w:lineRule="auto"/>
        <w:ind w:left="720" w:firstLine="720"/>
        <w:rPr>
          <w:rFonts w:ascii="Times New Roman" w:hAnsi="Times New Roman"/>
          <w:sz w:val="26"/>
          <w:szCs w:val="26"/>
        </w:rPr>
      </w:pPr>
      <w:r w:rsidRPr="006A2FA0">
        <w:rPr>
          <w:rFonts w:ascii="Times New Roman" w:hAnsi="Times New Roman"/>
          <w:sz w:val="26"/>
          <w:szCs w:val="26"/>
        </w:rPr>
        <w:t>Intermediate Event: Là sự kiện diễn ra ngay tức thì, ở giữa một quy trình, giúp xác định điều kiện làm gián đoạn quy trình.</w:t>
      </w:r>
    </w:p>
    <w:p w14:paraId="54E2286B" w14:textId="77777777" w:rsidR="004F5675" w:rsidRDefault="004F5675" w:rsidP="004F5675">
      <w:pPr>
        <w:spacing w:line="360" w:lineRule="auto"/>
        <w:ind w:left="720" w:firstLine="720"/>
        <w:rPr>
          <w:rFonts w:ascii="Times New Roman" w:hAnsi="Times New Roman"/>
          <w:noProof/>
          <w:sz w:val="26"/>
          <w:szCs w:val="26"/>
          <w:shd w:val="clear" w:color="auto" w:fill="FBFBFB"/>
        </w:rPr>
      </w:pPr>
      <w:r w:rsidRPr="006A2FA0">
        <w:rPr>
          <w:rFonts w:ascii="Times New Roman" w:hAnsi="Times New Roman"/>
          <w:sz w:val="26"/>
          <w:szCs w:val="26"/>
        </w:rPr>
        <w:t>Kí hiệ</w:t>
      </w:r>
      <w:bookmarkStart w:id="5407" w:name="_Hlk1749128"/>
      <w:r w:rsidRPr="006A2FA0">
        <w:rPr>
          <w:rFonts w:ascii="Times New Roman" w:hAnsi="Times New Roman"/>
          <w:sz w:val="26"/>
          <w:szCs w:val="26"/>
        </w:rPr>
        <w:t xml:space="preserve">u bằng một vòng </w:t>
      </w:r>
      <w:bookmarkEnd w:id="5407"/>
      <w:r w:rsidRPr="006A2FA0">
        <w:rPr>
          <w:rFonts w:ascii="Times New Roman" w:hAnsi="Times New Roman"/>
          <w:sz w:val="26"/>
          <w:szCs w:val="26"/>
        </w:rPr>
        <w:t>tròn kép.</w:t>
      </w:r>
      <w:r w:rsidRPr="006A2FA0">
        <w:rPr>
          <w:rFonts w:ascii="Times New Roman" w:hAnsi="Times New Roman"/>
          <w:noProof/>
          <w:sz w:val="26"/>
          <w:szCs w:val="26"/>
          <w:shd w:val="clear" w:color="auto" w:fill="FBFBFB"/>
        </w:rPr>
        <w:t xml:space="preserve"> </w:t>
      </w:r>
      <w:r w:rsidRPr="00C352D1">
        <w:rPr>
          <w:rFonts w:ascii="Times New Roman" w:hAnsi="Times New Roman"/>
          <w:noProof/>
          <w:sz w:val="26"/>
          <w:szCs w:val="26"/>
          <w:shd w:val="clear" w:color="auto" w:fill="FBFBFB"/>
          <w:lang w:val="en-US"/>
        </w:rPr>
        <w:drawing>
          <wp:inline distT="0" distB="0" distL="0" distR="0" wp14:anchorId="4635CDBB" wp14:editId="2E92A2B5">
            <wp:extent cx="429260" cy="437515"/>
            <wp:effectExtent l="0" t="0" r="889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 cy="437515"/>
                    </a:xfrm>
                    <a:prstGeom prst="rect">
                      <a:avLst/>
                    </a:prstGeom>
                    <a:noFill/>
                    <a:ln>
                      <a:noFill/>
                    </a:ln>
                  </pic:spPr>
                </pic:pic>
              </a:graphicData>
            </a:graphic>
          </wp:inline>
        </w:drawing>
      </w:r>
    </w:p>
    <w:p w14:paraId="03356625" w14:textId="77777777" w:rsidR="004F5675" w:rsidRPr="006A2FA0" w:rsidRDefault="004F5675" w:rsidP="004F5675">
      <w:pPr>
        <w:spacing w:line="360" w:lineRule="auto"/>
        <w:ind w:left="720" w:firstLine="720"/>
        <w:rPr>
          <w:rFonts w:ascii="Times New Roman" w:hAnsi="Times New Roman"/>
          <w:sz w:val="26"/>
          <w:szCs w:val="26"/>
        </w:rPr>
      </w:pPr>
      <w:r w:rsidRPr="006A2FA0">
        <w:rPr>
          <w:rFonts w:ascii="Times New Roman" w:hAnsi="Times New Roman"/>
          <w:sz w:val="26"/>
          <w:szCs w:val="26"/>
        </w:rPr>
        <w:t>Trong quy trình nghiệp vụ sẽ xảy ra những sự kiện phức tạp hơn, BPMN có hỗ trợ một nhóm các sự kiện đặc biệt để thể hiện những ý nghĩa khác nhau.</w:t>
      </w:r>
    </w:p>
    <w:p w14:paraId="329C41AE" w14:textId="77777777" w:rsidR="004F5675" w:rsidRPr="00095890" w:rsidRDefault="004F5675" w:rsidP="004F5675">
      <w:pPr>
        <w:pStyle w:val="Caption"/>
        <w:rPr>
          <w:rFonts w:ascii="Times New Roman" w:hAnsi="Times New Roman"/>
          <w:sz w:val="26"/>
          <w:szCs w:val="26"/>
        </w:rPr>
      </w:pPr>
      <w:r>
        <w:rPr>
          <w:rFonts w:ascii="Times New Roman" w:hAnsi="Times New Roman"/>
          <w:sz w:val="26"/>
          <w:szCs w:val="26"/>
        </w:rPr>
        <w:br w:type="page"/>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900"/>
        <w:gridCol w:w="990"/>
        <w:gridCol w:w="990"/>
        <w:gridCol w:w="990"/>
        <w:gridCol w:w="3960"/>
      </w:tblGrid>
      <w:tr w:rsidR="004F5675" w:rsidRPr="00C352D1" w14:paraId="2A662A4F" w14:textId="77777777" w:rsidTr="003860B9">
        <w:trPr>
          <w:trHeight w:val="787"/>
        </w:trPr>
        <w:tc>
          <w:tcPr>
            <w:tcW w:w="1728" w:type="dxa"/>
            <w:vMerge w:val="restart"/>
            <w:shd w:val="clear" w:color="auto" w:fill="auto"/>
          </w:tcPr>
          <w:p w14:paraId="2F907872"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lastRenderedPageBreak/>
              <w:t>Event type</w:t>
            </w:r>
          </w:p>
        </w:tc>
        <w:tc>
          <w:tcPr>
            <w:tcW w:w="900" w:type="dxa"/>
            <w:shd w:val="clear" w:color="auto" w:fill="auto"/>
          </w:tcPr>
          <w:p w14:paraId="54697BCA"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noProof/>
                <w:sz w:val="26"/>
                <w:szCs w:val="26"/>
                <w:lang w:bidi="ar-SA"/>
              </w:rPr>
              <w:t>Start</w:t>
            </w:r>
          </w:p>
        </w:tc>
        <w:tc>
          <w:tcPr>
            <w:tcW w:w="1980" w:type="dxa"/>
            <w:gridSpan w:val="2"/>
            <w:shd w:val="clear" w:color="auto" w:fill="auto"/>
          </w:tcPr>
          <w:p w14:paraId="6DBECE12"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sz w:val="26"/>
                <w:szCs w:val="26"/>
                <w:shd w:val="clear" w:color="auto" w:fill="FBFBFB"/>
              </w:rPr>
              <w:t>Intermediate</w:t>
            </w:r>
          </w:p>
        </w:tc>
        <w:tc>
          <w:tcPr>
            <w:tcW w:w="990" w:type="dxa"/>
            <w:shd w:val="clear" w:color="auto" w:fill="auto"/>
          </w:tcPr>
          <w:p w14:paraId="4BF472A3"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noProof/>
                <w:sz w:val="26"/>
                <w:szCs w:val="26"/>
                <w:lang w:bidi="ar-SA"/>
              </w:rPr>
              <w:t>End</w:t>
            </w:r>
          </w:p>
        </w:tc>
        <w:tc>
          <w:tcPr>
            <w:tcW w:w="3960" w:type="dxa"/>
            <w:vMerge w:val="restart"/>
            <w:shd w:val="clear" w:color="auto" w:fill="auto"/>
          </w:tcPr>
          <w:p w14:paraId="7BDEB8D8" w14:textId="77777777" w:rsidR="004F5675" w:rsidRPr="0064490C" w:rsidRDefault="004F5675" w:rsidP="003860B9">
            <w:pPr>
              <w:pStyle w:val="TableParagraph"/>
              <w:tabs>
                <w:tab w:val="left" w:pos="1134"/>
                <w:tab w:val="left" w:pos="1418"/>
              </w:tabs>
              <w:spacing w:before="240" w:line="360" w:lineRule="auto"/>
              <w:ind w:left="107" w:right="33"/>
              <w:jc w:val="center"/>
              <w:rPr>
                <w:sz w:val="26"/>
                <w:szCs w:val="26"/>
              </w:rPr>
            </w:pPr>
            <w:r w:rsidRPr="0064490C">
              <w:rPr>
                <w:sz w:val="26"/>
                <w:szCs w:val="26"/>
              </w:rPr>
              <w:t>Mô tả</w:t>
            </w:r>
          </w:p>
        </w:tc>
      </w:tr>
      <w:tr w:rsidR="004F5675" w:rsidRPr="00C352D1" w14:paraId="5640C983" w14:textId="77777777" w:rsidTr="003860B9">
        <w:trPr>
          <w:trHeight w:val="737"/>
        </w:trPr>
        <w:tc>
          <w:tcPr>
            <w:tcW w:w="1728" w:type="dxa"/>
            <w:vMerge/>
            <w:shd w:val="clear" w:color="auto" w:fill="auto"/>
          </w:tcPr>
          <w:p w14:paraId="2C71EBA5"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p>
        </w:tc>
        <w:tc>
          <w:tcPr>
            <w:tcW w:w="900" w:type="dxa"/>
            <w:shd w:val="clear" w:color="auto" w:fill="auto"/>
          </w:tcPr>
          <w:p w14:paraId="2969F5B4"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sz w:val="26"/>
                <w:szCs w:val="26"/>
                <w:shd w:val="clear" w:color="auto" w:fill="FBFBFB"/>
              </w:rPr>
              <w:t>Catch</w:t>
            </w:r>
          </w:p>
        </w:tc>
        <w:tc>
          <w:tcPr>
            <w:tcW w:w="990" w:type="dxa"/>
            <w:shd w:val="clear" w:color="auto" w:fill="auto"/>
          </w:tcPr>
          <w:p w14:paraId="6103CF48" w14:textId="77777777" w:rsidR="004F5675" w:rsidRPr="0064490C" w:rsidRDefault="004F5675" w:rsidP="003860B9">
            <w:pPr>
              <w:pStyle w:val="TableParagraph"/>
              <w:tabs>
                <w:tab w:val="left" w:pos="1134"/>
                <w:tab w:val="left" w:pos="1418"/>
              </w:tabs>
              <w:spacing w:before="240" w:line="360" w:lineRule="auto"/>
              <w:rPr>
                <w:sz w:val="26"/>
                <w:szCs w:val="26"/>
                <w:shd w:val="clear" w:color="auto" w:fill="FBFBFB"/>
              </w:rPr>
            </w:pPr>
            <w:r w:rsidRPr="0064490C">
              <w:rPr>
                <w:sz w:val="26"/>
                <w:szCs w:val="26"/>
                <w:shd w:val="clear" w:color="auto" w:fill="FBFBFB"/>
              </w:rPr>
              <w:t>Catch</w:t>
            </w:r>
          </w:p>
        </w:tc>
        <w:tc>
          <w:tcPr>
            <w:tcW w:w="990" w:type="dxa"/>
            <w:shd w:val="clear" w:color="auto" w:fill="auto"/>
          </w:tcPr>
          <w:p w14:paraId="6A33F5A4" w14:textId="77777777" w:rsidR="004F5675" w:rsidRPr="0064490C" w:rsidRDefault="004F5675" w:rsidP="003860B9">
            <w:pPr>
              <w:pStyle w:val="TableParagraph"/>
              <w:tabs>
                <w:tab w:val="left" w:pos="1134"/>
                <w:tab w:val="left" w:pos="1418"/>
              </w:tabs>
              <w:spacing w:before="240" w:line="360" w:lineRule="auto"/>
              <w:rPr>
                <w:sz w:val="26"/>
                <w:szCs w:val="26"/>
                <w:shd w:val="clear" w:color="auto" w:fill="FBFBFB"/>
              </w:rPr>
            </w:pPr>
            <w:r w:rsidRPr="0064490C">
              <w:rPr>
                <w:sz w:val="26"/>
                <w:szCs w:val="26"/>
              </w:rPr>
              <w:t>Throw</w:t>
            </w:r>
          </w:p>
        </w:tc>
        <w:tc>
          <w:tcPr>
            <w:tcW w:w="990" w:type="dxa"/>
            <w:shd w:val="clear" w:color="auto" w:fill="auto"/>
          </w:tcPr>
          <w:p w14:paraId="6663716A"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sz w:val="26"/>
                <w:szCs w:val="26"/>
              </w:rPr>
              <w:t>Throw</w:t>
            </w:r>
          </w:p>
        </w:tc>
        <w:tc>
          <w:tcPr>
            <w:tcW w:w="3960" w:type="dxa"/>
            <w:vMerge/>
            <w:shd w:val="clear" w:color="auto" w:fill="auto"/>
          </w:tcPr>
          <w:p w14:paraId="1002CB60" w14:textId="77777777" w:rsidR="004F5675" w:rsidRPr="0064490C" w:rsidRDefault="004F5675" w:rsidP="003860B9">
            <w:pPr>
              <w:pStyle w:val="TableParagraph"/>
              <w:tabs>
                <w:tab w:val="left" w:pos="1134"/>
                <w:tab w:val="left" w:pos="1418"/>
              </w:tabs>
              <w:spacing w:before="240" w:line="360" w:lineRule="auto"/>
              <w:ind w:left="107" w:right="33"/>
              <w:rPr>
                <w:sz w:val="26"/>
                <w:szCs w:val="26"/>
              </w:rPr>
            </w:pPr>
          </w:p>
        </w:tc>
      </w:tr>
      <w:tr w:rsidR="004F5675" w:rsidRPr="00C352D1" w14:paraId="326BB9F1" w14:textId="77777777" w:rsidTr="003860B9">
        <w:trPr>
          <w:trHeight w:val="1413"/>
        </w:trPr>
        <w:tc>
          <w:tcPr>
            <w:tcW w:w="1728" w:type="dxa"/>
            <w:shd w:val="clear" w:color="auto" w:fill="auto"/>
          </w:tcPr>
          <w:p w14:paraId="0E7F83CE"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t>Timer</w:t>
            </w:r>
          </w:p>
        </w:tc>
        <w:tc>
          <w:tcPr>
            <w:tcW w:w="900" w:type="dxa"/>
            <w:shd w:val="clear" w:color="auto" w:fill="auto"/>
          </w:tcPr>
          <w:p w14:paraId="4CF027D0"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noProof/>
                <w:sz w:val="26"/>
                <w:szCs w:val="26"/>
                <w:lang w:val="en-US" w:bidi="ar-SA"/>
              </w:rPr>
              <w:drawing>
                <wp:inline distT="0" distB="0" distL="0" distR="0" wp14:anchorId="5469E479" wp14:editId="4A78C37C">
                  <wp:extent cx="461010" cy="421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010" cy="421640"/>
                          </a:xfrm>
                          <a:prstGeom prst="rect">
                            <a:avLst/>
                          </a:prstGeom>
                          <a:noFill/>
                          <a:ln>
                            <a:noFill/>
                          </a:ln>
                        </pic:spPr>
                      </pic:pic>
                    </a:graphicData>
                  </a:graphic>
                </wp:inline>
              </w:drawing>
            </w:r>
          </w:p>
        </w:tc>
        <w:tc>
          <w:tcPr>
            <w:tcW w:w="990" w:type="dxa"/>
            <w:shd w:val="clear" w:color="auto" w:fill="auto"/>
          </w:tcPr>
          <w:p w14:paraId="34343652" w14:textId="77777777" w:rsidR="004F5675" w:rsidRPr="0064490C" w:rsidRDefault="004F5675" w:rsidP="003860B9">
            <w:pPr>
              <w:pStyle w:val="TableParagraph"/>
              <w:tabs>
                <w:tab w:val="left" w:pos="1134"/>
                <w:tab w:val="left" w:pos="1418"/>
              </w:tabs>
              <w:spacing w:before="240" w:line="360" w:lineRule="auto"/>
              <w:ind w:left="107"/>
              <w:rPr>
                <w:noProof/>
                <w:sz w:val="26"/>
                <w:szCs w:val="26"/>
                <w:lang w:bidi="ar-SA"/>
              </w:rPr>
            </w:pPr>
            <w:r w:rsidRPr="0064490C">
              <w:rPr>
                <w:noProof/>
                <w:sz w:val="26"/>
                <w:szCs w:val="26"/>
                <w:lang w:val="en-US" w:bidi="ar-SA"/>
              </w:rPr>
              <w:drawing>
                <wp:inline distT="0" distB="0" distL="0" distR="0" wp14:anchorId="211DA027" wp14:editId="15F03BB3">
                  <wp:extent cx="357505" cy="341630"/>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505" cy="341630"/>
                          </a:xfrm>
                          <a:prstGeom prst="rect">
                            <a:avLst/>
                          </a:prstGeom>
                          <a:noFill/>
                          <a:ln>
                            <a:noFill/>
                          </a:ln>
                        </pic:spPr>
                      </pic:pic>
                    </a:graphicData>
                  </a:graphic>
                </wp:inline>
              </w:drawing>
            </w:r>
          </w:p>
        </w:tc>
        <w:tc>
          <w:tcPr>
            <w:tcW w:w="990" w:type="dxa"/>
            <w:shd w:val="clear" w:color="auto" w:fill="auto"/>
          </w:tcPr>
          <w:p w14:paraId="5214C6DF"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p>
        </w:tc>
        <w:tc>
          <w:tcPr>
            <w:tcW w:w="990" w:type="dxa"/>
            <w:shd w:val="clear" w:color="auto" w:fill="auto"/>
          </w:tcPr>
          <w:p w14:paraId="021E461D" w14:textId="77777777" w:rsidR="004F5675" w:rsidRPr="0064490C" w:rsidRDefault="004F5675" w:rsidP="003860B9">
            <w:pPr>
              <w:pStyle w:val="TableParagraph"/>
              <w:tabs>
                <w:tab w:val="left" w:pos="1134"/>
                <w:tab w:val="left" w:pos="1418"/>
              </w:tabs>
              <w:spacing w:before="240" w:line="360" w:lineRule="auto"/>
              <w:ind w:left="300"/>
              <w:jc w:val="center"/>
              <w:rPr>
                <w:noProof/>
                <w:sz w:val="26"/>
                <w:szCs w:val="26"/>
                <w:lang w:bidi="ar-SA"/>
              </w:rPr>
            </w:pPr>
          </w:p>
        </w:tc>
        <w:tc>
          <w:tcPr>
            <w:tcW w:w="3960" w:type="dxa"/>
            <w:shd w:val="clear" w:color="auto" w:fill="auto"/>
          </w:tcPr>
          <w:p w14:paraId="5E7465A1" w14:textId="77777777" w:rsidR="004F5675" w:rsidRPr="0064490C" w:rsidRDefault="004F5675" w:rsidP="003860B9">
            <w:pPr>
              <w:pStyle w:val="TableParagraph"/>
              <w:tabs>
                <w:tab w:val="left" w:pos="1134"/>
                <w:tab w:val="left" w:pos="1418"/>
              </w:tabs>
              <w:spacing w:before="240" w:line="360" w:lineRule="auto"/>
              <w:ind w:left="107" w:right="33"/>
              <w:rPr>
                <w:sz w:val="26"/>
                <w:szCs w:val="26"/>
              </w:rPr>
            </w:pPr>
            <w:r w:rsidRPr="0064490C">
              <w:rPr>
                <w:sz w:val="26"/>
                <w:szCs w:val="26"/>
                <w:shd w:val="clear" w:color="auto" w:fill="FFFFFF"/>
              </w:rPr>
              <w:t>Được sử dụng để diễn tả một sự việc </w:t>
            </w:r>
            <w:r w:rsidRPr="0064490C">
              <w:rPr>
                <w:rStyle w:val="Emphasis"/>
                <w:rFonts w:eastAsia="SimSun"/>
                <w:sz w:val="26"/>
                <w:szCs w:val="26"/>
                <w:bdr w:val="none" w:sz="0" w:space="0" w:color="auto" w:frame="1"/>
                <w:shd w:val="clear" w:color="auto" w:fill="FFFFFF"/>
              </w:rPr>
              <w:t>liên quan đến </w:t>
            </w:r>
            <w:r w:rsidRPr="0064490C">
              <w:rPr>
                <w:rStyle w:val="Strong"/>
                <w:rFonts w:eastAsia="SimSun"/>
                <w:iCs/>
                <w:sz w:val="26"/>
                <w:szCs w:val="26"/>
                <w:bdr w:val="none" w:sz="0" w:space="0" w:color="auto" w:frame="1"/>
                <w:shd w:val="clear" w:color="auto" w:fill="FFFFFF"/>
              </w:rPr>
              <w:t>thời gian</w:t>
            </w:r>
            <w:r w:rsidRPr="0064490C">
              <w:rPr>
                <w:sz w:val="26"/>
                <w:szCs w:val="26"/>
                <w:shd w:val="clear" w:color="auto" w:fill="FFFFFF"/>
              </w:rPr>
              <w:t>, được kích hoạt sau khoảng thời gian xác định (1 ngày, 1 tháng…).</w:t>
            </w:r>
          </w:p>
        </w:tc>
      </w:tr>
      <w:tr w:rsidR="004F5675" w:rsidRPr="00C352D1" w14:paraId="1B774ECC" w14:textId="77777777" w:rsidTr="003860B9">
        <w:trPr>
          <w:trHeight w:val="1413"/>
        </w:trPr>
        <w:tc>
          <w:tcPr>
            <w:tcW w:w="1728" w:type="dxa"/>
            <w:shd w:val="clear" w:color="auto" w:fill="auto"/>
          </w:tcPr>
          <w:p w14:paraId="69C924F8"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t>Link</w:t>
            </w:r>
          </w:p>
        </w:tc>
        <w:tc>
          <w:tcPr>
            <w:tcW w:w="900" w:type="dxa"/>
            <w:shd w:val="clear" w:color="auto" w:fill="auto"/>
          </w:tcPr>
          <w:p w14:paraId="649C36CD" w14:textId="77777777" w:rsidR="004F5675" w:rsidRPr="0064490C" w:rsidRDefault="004F5675" w:rsidP="003860B9">
            <w:pPr>
              <w:pStyle w:val="TableParagraph"/>
              <w:tabs>
                <w:tab w:val="left" w:pos="1134"/>
                <w:tab w:val="left" w:pos="1418"/>
              </w:tabs>
              <w:spacing w:before="240" w:line="360" w:lineRule="auto"/>
              <w:rPr>
                <w:noProof/>
                <w:sz w:val="26"/>
                <w:szCs w:val="26"/>
                <w:lang w:bidi="ar-SA"/>
              </w:rPr>
            </w:pPr>
            <w:r w:rsidRPr="0064490C">
              <w:rPr>
                <w:noProof/>
                <w:sz w:val="26"/>
                <w:szCs w:val="26"/>
                <w:lang w:val="en-US" w:bidi="ar-SA"/>
              </w:rPr>
              <w:drawing>
                <wp:inline distT="0" distB="0" distL="0" distR="0" wp14:anchorId="72005DF0" wp14:editId="3C2EF8BA">
                  <wp:extent cx="405765" cy="381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 cy="381635"/>
                          </a:xfrm>
                          <a:prstGeom prst="rect">
                            <a:avLst/>
                          </a:prstGeom>
                          <a:noFill/>
                          <a:ln>
                            <a:noFill/>
                          </a:ln>
                        </pic:spPr>
                      </pic:pic>
                    </a:graphicData>
                  </a:graphic>
                </wp:inline>
              </w:drawing>
            </w:r>
          </w:p>
        </w:tc>
        <w:tc>
          <w:tcPr>
            <w:tcW w:w="990" w:type="dxa"/>
            <w:shd w:val="clear" w:color="auto" w:fill="auto"/>
          </w:tcPr>
          <w:p w14:paraId="57EF4836" w14:textId="77777777" w:rsidR="004F5675" w:rsidRPr="0064490C" w:rsidRDefault="004F5675" w:rsidP="003860B9">
            <w:pPr>
              <w:pStyle w:val="TableParagraph"/>
              <w:tabs>
                <w:tab w:val="left" w:pos="1134"/>
                <w:tab w:val="left" w:pos="1418"/>
              </w:tabs>
              <w:spacing w:before="240" w:line="360" w:lineRule="auto"/>
              <w:ind w:left="107"/>
              <w:jc w:val="center"/>
              <w:rPr>
                <w:noProof/>
                <w:sz w:val="26"/>
                <w:szCs w:val="26"/>
                <w:lang w:bidi="ar-SA"/>
              </w:rPr>
            </w:pPr>
          </w:p>
        </w:tc>
        <w:tc>
          <w:tcPr>
            <w:tcW w:w="990" w:type="dxa"/>
            <w:shd w:val="clear" w:color="auto" w:fill="auto"/>
          </w:tcPr>
          <w:p w14:paraId="11B2357C"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676831C4" wp14:editId="7108C1F9">
                  <wp:extent cx="349885" cy="4057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885" cy="405765"/>
                          </a:xfrm>
                          <a:prstGeom prst="rect">
                            <a:avLst/>
                          </a:prstGeom>
                          <a:noFill/>
                          <a:ln>
                            <a:noFill/>
                          </a:ln>
                        </pic:spPr>
                      </pic:pic>
                    </a:graphicData>
                  </a:graphic>
                </wp:inline>
              </w:drawing>
            </w:r>
          </w:p>
        </w:tc>
        <w:tc>
          <w:tcPr>
            <w:tcW w:w="990" w:type="dxa"/>
            <w:shd w:val="clear" w:color="auto" w:fill="auto"/>
          </w:tcPr>
          <w:p w14:paraId="7CBA7ECE" w14:textId="77777777" w:rsidR="004F5675" w:rsidRPr="0064490C" w:rsidRDefault="004F5675" w:rsidP="003860B9">
            <w:pPr>
              <w:pStyle w:val="TableParagraph"/>
              <w:tabs>
                <w:tab w:val="left" w:pos="1134"/>
                <w:tab w:val="left" w:pos="1418"/>
              </w:tabs>
              <w:spacing w:before="240" w:line="360" w:lineRule="auto"/>
              <w:ind w:left="300"/>
              <w:jc w:val="center"/>
              <w:rPr>
                <w:noProof/>
                <w:sz w:val="26"/>
                <w:szCs w:val="26"/>
                <w:lang w:bidi="ar-SA"/>
              </w:rPr>
            </w:pPr>
          </w:p>
        </w:tc>
        <w:tc>
          <w:tcPr>
            <w:tcW w:w="3960" w:type="dxa"/>
            <w:shd w:val="clear" w:color="auto" w:fill="auto"/>
          </w:tcPr>
          <w:p w14:paraId="199F9DD9" w14:textId="77777777" w:rsidR="004F5675" w:rsidRPr="0064490C" w:rsidRDefault="004F5675" w:rsidP="003860B9">
            <w:pPr>
              <w:pStyle w:val="TableParagraph"/>
              <w:tabs>
                <w:tab w:val="left" w:pos="1134"/>
                <w:tab w:val="left" w:pos="1418"/>
              </w:tabs>
              <w:spacing w:before="240" w:line="360" w:lineRule="auto"/>
              <w:ind w:left="107" w:right="33"/>
              <w:rPr>
                <w:sz w:val="26"/>
                <w:szCs w:val="26"/>
              </w:rPr>
            </w:pPr>
            <w:r w:rsidRPr="0064490C">
              <w:rPr>
                <w:sz w:val="26"/>
                <w:szCs w:val="26"/>
                <w:shd w:val="clear" w:color="auto" w:fill="FFFFFF"/>
              </w:rPr>
              <w:t>Nó không có ngữ nghĩa thực thi đặc biệt nhưng đóng vai trò đi đến một sự kiện khác trong cùng một mô hình quy trình. </w:t>
            </w:r>
          </w:p>
        </w:tc>
      </w:tr>
      <w:tr w:rsidR="004F5675" w:rsidRPr="00C352D1" w14:paraId="7D65800B" w14:textId="77777777" w:rsidTr="003860B9">
        <w:trPr>
          <w:trHeight w:val="1106"/>
        </w:trPr>
        <w:tc>
          <w:tcPr>
            <w:tcW w:w="1728" w:type="dxa"/>
            <w:shd w:val="clear" w:color="auto" w:fill="auto"/>
          </w:tcPr>
          <w:p w14:paraId="4B16AE18"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t>Error</w:t>
            </w:r>
          </w:p>
        </w:tc>
        <w:tc>
          <w:tcPr>
            <w:tcW w:w="900" w:type="dxa"/>
            <w:shd w:val="clear" w:color="auto" w:fill="auto"/>
          </w:tcPr>
          <w:p w14:paraId="40219B39" w14:textId="77777777" w:rsidR="004F5675" w:rsidRPr="0064490C" w:rsidRDefault="004F5675" w:rsidP="003860B9">
            <w:pPr>
              <w:pStyle w:val="TableParagraph"/>
              <w:tabs>
                <w:tab w:val="left" w:pos="1134"/>
                <w:tab w:val="left" w:pos="1418"/>
              </w:tabs>
              <w:spacing w:before="240" w:line="360" w:lineRule="auto"/>
              <w:ind w:left="232"/>
              <w:jc w:val="center"/>
              <w:rPr>
                <w:sz w:val="26"/>
                <w:szCs w:val="26"/>
              </w:rPr>
            </w:pPr>
            <w:r w:rsidRPr="0064490C">
              <w:rPr>
                <w:noProof/>
                <w:sz w:val="26"/>
                <w:szCs w:val="26"/>
                <w:lang w:val="en-US" w:bidi="ar-SA"/>
              </w:rPr>
              <w:drawing>
                <wp:inline distT="0" distB="0" distL="0" distR="0" wp14:anchorId="6E8B0F7A" wp14:editId="78065574">
                  <wp:extent cx="334010" cy="3340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inline>
              </w:drawing>
            </w:r>
          </w:p>
        </w:tc>
        <w:tc>
          <w:tcPr>
            <w:tcW w:w="990" w:type="dxa"/>
            <w:shd w:val="clear" w:color="auto" w:fill="auto"/>
          </w:tcPr>
          <w:p w14:paraId="644C9EA4" w14:textId="77777777" w:rsidR="004F5675" w:rsidRPr="0064490C" w:rsidRDefault="004F5675" w:rsidP="003860B9">
            <w:pPr>
              <w:pStyle w:val="TableParagraph"/>
              <w:tabs>
                <w:tab w:val="left" w:pos="1134"/>
                <w:tab w:val="left" w:pos="1418"/>
              </w:tabs>
              <w:spacing w:before="240" w:line="360" w:lineRule="auto"/>
              <w:ind w:left="107"/>
              <w:jc w:val="center"/>
              <w:rPr>
                <w:sz w:val="26"/>
                <w:szCs w:val="26"/>
              </w:rPr>
            </w:pPr>
            <w:r w:rsidRPr="0064490C">
              <w:rPr>
                <w:noProof/>
                <w:sz w:val="26"/>
                <w:szCs w:val="26"/>
                <w:lang w:val="en-US" w:bidi="ar-SA"/>
              </w:rPr>
              <w:drawing>
                <wp:inline distT="0" distB="0" distL="0" distR="0" wp14:anchorId="405036C6" wp14:editId="260947D7">
                  <wp:extent cx="357505" cy="357505"/>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505" cy="357505"/>
                          </a:xfrm>
                          <a:prstGeom prst="rect">
                            <a:avLst/>
                          </a:prstGeom>
                          <a:noFill/>
                          <a:ln>
                            <a:noFill/>
                          </a:ln>
                        </pic:spPr>
                      </pic:pic>
                    </a:graphicData>
                  </a:graphic>
                </wp:inline>
              </w:drawing>
            </w:r>
          </w:p>
        </w:tc>
        <w:tc>
          <w:tcPr>
            <w:tcW w:w="990" w:type="dxa"/>
            <w:shd w:val="clear" w:color="auto" w:fill="auto"/>
          </w:tcPr>
          <w:p w14:paraId="6A6ED79C"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39527A4D"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4B2D22FD" wp14:editId="4D15D0F5">
                  <wp:extent cx="334010" cy="3257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010" cy="325755"/>
                          </a:xfrm>
                          <a:prstGeom prst="rect">
                            <a:avLst/>
                          </a:prstGeom>
                          <a:noFill/>
                          <a:ln>
                            <a:noFill/>
                          </a:ln>
                        </pic:spPr>
                      </pic:pic>
                    </a:graphicData>
                  </a:graphic>
                </wp:inline>
              </w:drawing>
            </w:r>
          </w:p>
        </w:tc>
        <w:tc>
          <w:tcPr>
            <w:tcW w:w="3960" w:type="dxa"/>
            <w:shd w:val="clear" w:color="auto" w:fill="auto"/>
          </w:tcPr>
          <w:p w14:paraId="2C2AB4C4" w14:textId="77777777" w:rsidR="004F5675" w:rsidRPr="0064490C" w:rsidRDefault="004F5675" w:rsidP="003860B9">
            <w:pPr>
              <w:pStyle w:val="TableParagraph"/>
              <w:tabs>
                <w:tab w:val="left" w:pos="1134"/>
                <w:tab w:val="left" w:pos="1418"/>
              </w:tabs>
              <w:spacing w:before="240" w:line="360" w:lineRule="auto"/>
              <w:ind w:left="107" w:right="33"/>
              <w:rPr>
                <w:sz w:val="26"/>
                <w:szCs w:val="26"/>
              </w:rPr>
            </w:pPr>
            <w:r w:rsidRPr="0064490C">
              <w:rPr>
                <w:sz w:val="26"/>
                <w:szCs w:val="26"/>
              </w:rPr>
              <w:t>Được kích hoạt bởi một lỗi cụ thế, sử dụng để ghi lại lỗi và xử lí lỗi.</w:t>
            </w:r>
          </w:p>
        </w:tc>
      </w:tr>
      <w:tr w:rsidR="004F5675" w:rsidRPr="00C352D1" w14:paraId="1D8EAE1F" w14:textId="77777777" w:rsidTr="003860B9">
        <w:trPr>
          <w:trHeight w:val="1151"/>
        </w:trPr>
        <w:tc>
          <w:tcPr>
            <w:tcW w:w="1728" w:type="dxa"/>
            <w:shd w:val="clear" w:color="auto" w:fill="auto"/>
          </w:tcPr>
          <w:p w14:paraId="39EE12B8"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t>Cancel</w:t>
            </w:r>
          </w:p>
        </w:tc>
        <w:tc>
          <w:tcPr>
            <w:tcW w:w="900" w:type="dxa"/>
            <w:shd w:val="clear" w:color="auto" w:fill="auto"/>
          </w:tcPr>
          <w:p w14:paraId="7D50E5E5"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23908638" w14:textId="77777777" w:rsidR="004F5675" w:rsidRPr="0064490C" w:rsidRDefault="004F5675" w:rsidP="003860B9">
            <w:pPr>
              <w:pStyle w:val="TableParagraph"/>
              <w:tabs>
                <w:tab w:val="left" w:pos="1134"/>
                <w:tab w:val="left" w:pos="1418"/>
              </w:tabs>
              <w:spacing w:before="240" w:line="360" w:lineRule="auto"/>
              <w:ind w:left="162"/>
              <w:jc w:val="center"/>
              <w:rPr>
                <w:sz w:val="26"/>
                <w:szCs w:val="26"/>
              </w:rPr>
            </w:pPr>
            <w:r w:rsidRPr="0064490C">
              <w:rPr>
                <w:noProof/>
                <w:sz w:val="26"/>
                <w:szCs w:val="26"/>
                <w:lang w:val="en-US" w:bidi="ar-SA"/>
              </w:rPr>
              <w:drawing>
                <wp:inline distT="0" distB="0" distL="0" distR="0" wp14:anchorId="3A081817" wp14:editId="58FE1647">
                  <wp:extent cx="294005" cy="3181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005" cy="318135"/>
                          </a:xfrm>
                          <a:prstGeom prst="rect">
                            <a:avLst/>
                          </a:prstGeom>
                          <a:noFill/>
                          <a:ln>
                            <a:noFill/>
                          </a:ln>
                        </pic:spPr>
                      </pic:pic>
                    </a:graphicData>
                  </a:graphic>
                </wp:inline>
              </w:drawing>
            </w:r>
          </w:p>
        </w:tc>
        <w:tc>
          <w:tcPr>
            <w:tcW w:w="990" w:type="dxa"/>
            <w:shd w:val="clear" w:color="auto" w:fill="auto"/>
          </w:tcPr>
          <w:p w14:paraId="7A79C7EA"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2CF75757"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4B527B3E" wp14:editId="26A98261">
                  <wp:extent cx="286385" cy="278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385" cy="278130"/>
                          </a:xfrm>
                          <a:prstGeom prst="rect">
                            <a:avLst/>
                          </a:prstGeom>
                          <a:noFill/>
                          <a:ln>
                            <a:noFill/>
                          </a:ln>
                        </pic:spPr>
                      </pic:pic>
                    </a:graphicData>
                  </a:graphic>
                </wp:inline>
              </w:drawing>
            </w:r>
          </w:p>
        </w:tc>
        <w:tc>
          <w:tcPr>
            <w:tcW w:w="3960" w:type="dxa"/>
            <w:shd w:val="clear" w:color="auto" w:fill="auto"/>
          </w:tcPr>
          <w:p w14:paraId="27DE7DD9" w14:textId="77777777" w:rsidR="004F5675" w:rsidRPr="0064490C" w:rsidRDefault="004F5675" w:rsidP="003860B9">
            <w:pPr>
              <w:pStyle w:val="TableParagraph"/>
              <w:tabs>
                <w:tab w:val="left" w:pos="1134"/>
                <w:tab w:val="left" w:pos="1418"/>
              </w:tabs>
              <w:spacing w:before="240" w:line="360" w:lineRule="auto"/>
              <w:ind w:left="107" w:right="30"/>
              <w:rPr>
                <w:sz w:val="26"/>
                <w:szCs w:val="26"/>
              </w:rPr>
            </w:pPr>
            <w:r w:rsidRPr="0064490C">
              <w:rPr>
                <w:sz w:val="26"/>
                <w:szCs w:val="26"/>
              </w:rPr>
              <w:t>Sự kiện này nghĩa là người dùng đã lựa chọn hủy thực thi một quy trình.</w:t>
            </w:r>
          </w:p>
        </w:tc>
      </w:tr>
      <w:tr w:rsidR="004F5675" w:rsidRPr="00C352D1" w14:paraId="3C634BBD" w14:textId="77777777" w:rsidTr="003860B9">
        <w:trPr>
          <w:trHeight w:val="1416"/>
        </w:trPr>
        <w:tc>
          <w:tcPr>
            <w:tcW w:w="1728" w:type="dxa"/>
            <w:shd w:val="clear" w:color="auto" w:fill="auto"/>
          </w:tcPr>
          <w:p w14:paraId="05BAAF43" w14:textId="77777777" w:rsidR="004F5675" w:rsidRPr="0064490C" w:rsidRDefault="004F5675" w:rsidP="003860B9">
            <w:pPr>
              <w:pStyle w:val="TableParagraph"/>
              <w:tabs>
                <w:tab w:val="left" w:pos="1134"/>
                <w:tab w:val="left" w:pos="1418"/>
              </w:tabs>
              <w:spacing w:before="240" w:line="360" w:lineRule="auto"/>
              <w:ind w:left="-34" w:right="-29"/>
              <w:jc w:val="center"/>
              <w:rPr>
                <w:sz w:val="26"/>
                <w:szCs w:val="26"/>
              </w:rPr>
            </w:pPr>
            <w:r w:rsidRPr="0064490C">
              <w:rPr>
                <w:w w:val="95"/>
                <w:sz w:val="26"/>
                <w:szCs w:val="26"/>
              </w:rPr>
              <w:t>Compensation</w:t>
            </w:r>
          </w:p>
        </w:tc>
        <w:tc>
          <w:tcPr>
            <w:tcW w:w="900" w:type="dxa"/>
            <w:shd w:val="clear" w:color="auto" w:fill="auto"/>
          </w:tcPr>
          <w:p w14:paraId="65E24234"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0B8AABE1" wp14:editId="4FFB7BE2">
                  <wp:extent cx="325755" cy="334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755" cy="334010"/>
                          </a:xfrm>
                          <a:prstGeom prst="rect">
                            <a:avLst/>
                          </a:prstGeom>
                          <a:noFill/>
                          <a:ln>
                            <a:noFill/>
                          </a:ln>
                        </pic:spPr>
                      </pic:pic>
                    </a:graphicData>
                  </a:graphic>
                </wp:inline>
              </w:drawing>
            </w:r>
          </w:p>
        </w:tc>
        <w:tc>
          <w:tcPr>
            <w:tcW w:w="990" w:type="dxa"/>
            <w:shd w:val="clear" w:color="auto" w:fill="auto"/>
          </w:tcPr>
          <w:p w14:paraId="3412ACD1" w14:textId="77777777" w:rsidR="004F5675" w:rsidRPr="0064490C" w:rsidRDefault="004F5675" w:rsidP="003860B9">
            <w:pPr>
              <w:pStyle w:val="TableParagraph"/>
              <w:tabs>
                <w:tab w:val="left" w:pos="1134"/>
                <w:tab w:val="left" w:pos="1418"/>
              </w:tabs>
              <w:spacing w:before="240" w:line="360" w:lineRule="auto"/>
              <w:ind w:left="107"/>
              <w:jc w:val="center"/>
              <w:rPr>
                <w:sz w:val="26"/>
                <w:szCs w:val="26"/>
              </w:rPr>
            </w:pPr>
            <w:r w:rsidRPr="0064490C">
              <w:rPr>
                <w:noProof/>
                <w:sz w:val="26"/>
                <w:szCs w:val="26"/>
                <w:lang w:val="en-US" w:bidi="ar-SA"/>
              </w:rPr>
              <w:drawing>
                <wp:inline distT="0" distB="0" distL="0" distR="0" wp14:anchorId="6560413A" wp14:editId="7DCC733A">
                  <wp:extent cx="357505" cy="357505"/>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505" cy="357505"/>
                          </a:xfrm>
                          <a:prstGeom prst="rect">
                            <a:avLst/>
                          </a:prstGeom>
                          <a:noFill/>
                          <a:ln>
                            <a:noFill/>
                          </a:ln>
                        </pic:spPr>
                      </pic:pic>
                    </a:graphicData>
                  </a:graphic>
                </wp:inline>
              </w:drawing>
            </w:r>
          </w:p>
        </w:tc>
        <w:tc>
          <w:tcPr>
            <w:tcW w:w="990" w:type="dxa"/>
            <w:shd w:val="clear" w:color="auto" w:fill="auto"/>
          </w:tcPr>
          <w:p w14:paraId="4B7CA54B" w14:textId="77777777" w:rsidR="004F5675" w:rsidRPr="0064490C" w:rsidRDefault="004F5675" w:rsidP="003860B9">
            <w:pPr>
              <w:pStyle w:val="TableParagraph"/>
              <w:tabs>
                <w:tab w:val="left" w:pos="1134"/>
                <w:tab w:val="left" w:pos="1418"/>
              </w:tabs>
              <w:spacing w:before="240" w:line="360" w:lineRule="auto"/>
              <w:ind w:left="107"/>
              <w:jc w:val="center"/>
              <w:rPr>
                <w:sz w:val="26"/>
                <w:szCs w:val="26"/>
              </w:rPr>
            </w:pPr>
            <w:r w:rsidRPr="0064490C">
              <w:rPr>
                <w:noProof/>
                <w:sz w:val="26"/>
                <w:szCs w:val="26"/>
                <w:lang w:val="en-US" w:bidi="ar-SA"/>
              </w:rPr>
              <w:drawing>
                <wp:inline distT="0" distB="0" distL="0" distR="0" wp14:anchorId="4E0BB06D" wp14:editId="276D6804">
                  <wp:extent cx="357505" cy="341630"/>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505" cy="341630"/>
                          </a:xfrm>
                          <a:prstGeom prst="rect">
                            <a:avLst/>
                          </a:prstGeom>
                          <a:noFill/>
                          <a:ln>
                            <a:noFill/>
                          </a:ln>
                        </pic:spPr>
                      </pic:pic>
                    </a:graphicData>
                  </a:graphic>
                </wp:inline>
              </w:drawing>
            </w:r>
          </w:p>
        </w:tc>
        <w:tc>
          <w:tcPr>
            <w:tcW w:w="990" w:type="dxa"/>
            <w:shd w:val="clear" w:color="auto" w:fill="auto"/>
          </w:tcPr>
          <w:p w14:paraId="07DE0025"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01A97F0B" wp14:editId="2B3C2351">
                  <wp:extent cx="341630" cy="334010"/>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630" cy="334010"/>
                          </a:xfrm>
                          <a:prstGeom prst="rect">
                            <a:avLst/>
                          </a:prstGeom>
                          <a:noFill/>
                          <a:ln>
                            <a:noFill/>
                          </a:ln>
                        </pic:spPr>
                      </pic:pic>
                    </a:graphicData>
                  </a:graphic>
                </wp:inline>
              </w:drawing>
            </w:r>
          </w:p>
        </w:tc>
        <w:tc>
          <w:tcPr>
            <w:tcW w:w="3960" w:type="dxa"/>
            <w:shd w:val="clear" w:color="auto" w:fill="auto"/>
          </w:tcPr>
          <w:p w14:paraId="6AB8535F" w14:textId="77777777" w:rsidR="004F5675" w:rsidRPr="0064490C" w:rsidRDefault="004F5675" w:rsidP="003860B9">
            <w:pPr>
              <w:pStyle w:val="TableParagraph"/>
              <w:tabs>
                <w:tab w:val="left" w:pos="1134"/>
                <w:tab w:val="left" w:pos="1418"/>
              </w:tabs>
              <w:spacing w:before="240" w:line="360" w:lineRule="auto"/>
              <w:ind w:left="107" w:right="96"/>
              <w:jc w:val="both"/>
              <w:rPr>
                <w:sz w:val="26"/>
                <w:szCs w:val="26"/>
              </w:rPr>
            </w:pPr>
            <w:r w:rsidRPr="0064490C">
              <w:rPr>
                <w:sz w:val="26"/>
                <w:szCs w:val="26"/>
              </w:rPr>
              <w:t>Được sử dụng để mô tả việc một quy trình được quay lại trạng thái trước đó trong lúc thức.</w:t>
            </w:r>
          </w:p>
        </w:tc>
      </w:tr>
      <w:tr w:rsidR="004F5675" w:rsidRPr="00C352D1" w14:paraId="50C4AD06" w14:textId="77777777" w:rsidTr="003860B9">
        <w:trPr>
          <w:trHeight w:val="1413"/>
        </w:trPr>
        <w:tc>
          <w:tcPr>
            <w:tcW w:w="1728" w:type="dxa"/>
            <w:shd w:val="clear" w:color="auto" w:fill="auto"/>
          </w:tcPr>
          <w:p w14:paraId="485D5E89"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t>Signal</w:t>
            </w:r>
          </w:p>
        </w:tc>
        <w:tc>
          <w:tcPr>
            <w:tcW w:w="900" w:type="dxa"/>
            <w:shd w:val="clear" w:color="auto" w:fill="auto"/>
          </w:tcPr>
          <w:p w14:paraId="4100958C" w14:textId="77777777" w:rsidR="004F5675" w:rsidRPr="0064490C" w:rsidRDefault="004F5675" w:rsidP="003860B9">
            <w:pPr>
              <w:pStyle w:val="TableParagraph"/>
              <w:tabs>
                <w:tab w:val="left" w:pos="1134"/>
                <w:tab w:val="left" w:pos="1418"/>
              </w:tabs>
              <w:spacing w:before="240" w:line="360" w:lineRule="auto"/>
              <w:jc w:val="center"/>
              <w:rPr>
                <w:sz w:val="26"/>
                <w:szCs w:val="26"/>
              </w:rPr>
            </w:pPr>
            <w:r w:rsidRPr="0064490C">
              <w:rPr>
                <w:noProof/>
                <w:sz w:val="26"/>
                <w:szCs w:val="26"/>
                <w:lang w:val="en-US" w:bidi="ar-SA"/>
              </w:rPr>
              <w:drawing>
                <wp:inline distT="0" distB="0" distL="0" distR="0" wp14:anchorId="44994627" wp14:editId="3D23A74D">
                  <wp:extent cx="294005" cy="3022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p>
        </w:tc>
        <w:tc>
          <w:tcPr>
            <w:tcW w:w="990" w:type="dxa"/>
            <w:shd w:val="clear" w:color="auto" w:fill="auto"/>
          </w:tcPr>
          <w:p w14:paraId="4E75E54A" w14:textId="77777777" w:rsidR="004F5675" w:rsidRPr="0064490C" w:rsidRDefault="004F5675" w:rsidP="003860B9">
            <w:pPr>
              <w:pStyle w:val="TableParagraph"/>
              <w:tabs>
                <w:tab w:val="left" w:pos="1134"/>
                <w:tab w:val="left" w:pos="1418"/>
              </w:tabs>
              <w:spacing w:before="240" w:line="360" w:lineRule="auto"/>
              <w:jc w:val="center"/>
              <w:rPr>
                <w:sz w:val="26"/>
                <w:szCs w:val="26"/>
              </w:rPr>
            </w:pPr>
            <w:r w:rsidRPr="0064490C">
              <w:rPr>
                <w:noProof/>
                <w:sz w:val="26"/>
                <w:szCs w:val="26"/>
                <w:lang w:val="en-US" w:bidi="ar-SA"/>
              </w:rPr>
              <w:drawing>
                <wp:inline distT="0" distB="0" distL="0" distR="0" wp14:anchorId="7701B61E" wp14:editId="1BD61CC0">
                  <wp:extent cx="294005" cy="294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p>
        </w:tc>
        <w:tc>
          <w:tcPr>
            <w:tcW w:w="990" w:type="dxa"/>
            <w:shd w:val="clear" w:color="auto" w:fill="auto"/>
          </w:tcPr>
          <w:p w14:paraId="1BEA2206" w14:textId="77777777" w:rsidR="004F5675" w:rsidRPr="0064490C" w:rsidRDefault="004F5675" w:rsidP="003860B9">
            <w:pPr>
              <w:pStyle w:val="TableParagraph"/>
              <w:tabs>
                <w:tab w:val="left" w:pos="1134"/>
                <w:tab w:val="left" w:pos="1418"/>
              </w:tabs>
              <w:spacing w:before="240" w:line="360" w:lineRule="auto"/>
              <w:jc w:val="center"/>
              <w:rPr>
                <w:sz w:val="26"/>
                <w:szCs w:val="26"/>
              </w:rPr>
            </w:pPr>
            <w:r w:rsidRPr="0064490C">
              <w:rPr>
                <w:noProof/>
                <w:sz w:val="26"/>
                <w:szCs w:val="26"/>
                <w:lang w:val="en-US" w:bidi="ar-SA"/>
              </w:rPr>
              <w:drawing>
                <wp:inline distT="0" distB="0" distL="0" distR="0" wp14:anchorId="07A278B2" wp14:editId="0019BB2F">
                  <wp:extent cx="294005" cy="302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p>
        </w:tc>
        <w:tc>
          <w:tcPr>
            <w:tcW w:w="990" w:type="dxa"/>
            <w:shd w:val="clear" w:color="auto" w:fill="auto"/>
          </w:tcPr>
          <w:p w14:paraId="0028075E"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496F32C2" wp14:editId="762EADD9">
                  <wp:extent cx="286385" cy="3022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385" cy="302260"/>
                          </a:xfrm>
                          <a:prstGeom prst="rect">
                            <a:avLst/>
                          </a:prstGeom>
                          <a:noFill/>
                          <a:ln>
                            <a:noFill/>
                          </a:ln>
                        </pic:spPr>
                      </pic:pic>
                    </a:graphicData>
                  </a:graphic>
                </wp:inline>
              </w:drawing>
            </w:r>
          </w:p>
        </w:tc>
        <w:tc>
          <w:tcPr>
            <w:tcW w:w="3960" w:type="dxa"/>
            <w:shd w:val="clear" w:color="auto" w:fill="auto"/>
          </w:tcPr>
          <w:p w14:paraId="1AAF43B1" w14:textId="77777777" w:rsidR="004F5675" w:rsidRPr="0064490C" w:rsidRDefault="004F5675" w:rsidP="003860B9">
            <w:pPr>
              <w:pStyle w:val="TableParagraph"/>
              <w:tabs>
                <w:tab w:val="left" w:pos="1134"/>
                <w:tab w:val="left" w:pos="1418"/>
              </w:tabs>
              <w:spacing w:before="240" w:line="360" w:lineRule="auto"/>
              <w:ind w:left="107" w:right="96"/>
              <w:jc w:val="both"/>
              <w:rPr>
                <w:sz w:val="26"/>
                <w:szCs w:val="26"/>
              </w:rPr>
            </w:pPr>
            <w:r w:rsidRPr="0064490C">
              <w:rPr>
                <w:sz w:val="26"/>
                <w:szCs w:val="26"/>
              </w:rPr>
              <w:t>Được sử dụng để gửi nhận tín hiệu giữa các Pool (cùng hoặc khác Participant)</w:t>
            </w:r>
            <w:r w:rsidRPr="0064490C">
              <w:rPr>
                <w:spacing w:val="-11"/>
                <w:sz w:val="26"/>
                <w:szCs w:val="26"/>
              </w:rPr>
              <w:t xml:space="preserve"> </w:t>
            </w:r>
            <w:r w:rsidRPr="0064490C">
              <w:rPr>
                <w:sz w:val="26"/>
                <w:szCs w:val="26"/>
              </w:rPr>
              <w:t>hoặc</w:t>
            </w:r>
            <w:r w:rsidRPr="0064490C">
              <w:rPr>
                <w:spacing w:val="-13"/>
                <w:sz w:val="26"/>
                <w:szCs w:val="26"/>
              </w:rPr>
              <w:t xml:space="preserve"> </w:t>
            </w:r>
            <w:r w:rsidRPr="0064490C">
              <w:rPr>
                <w:sz w:val="26"/>
                <w:szCs w:val="26"/>
              </w:rPr>
              <w:t>giữa</w:t>
            </w:r>
            <w:r w:rsidRPr="0064490C">
              <w:rPr>
                <w:spacing w:val="-13"/>
                <w:sz w:val="26"/>
                <w:szCs w:val="26"/>
              </w:rPr>
              <w:t xml:space="preserve"> </w:t>
            </w:r>
            <w:r w:rsidRPr="0064490C">
              <w:rPr>
                <w:sz w:val="26"/>
                <w:szCs w:val="26"/>
              </w:rPr>
              <w:t>các</w:t>
            </w:r>
            <w:r w:rsidRPr="0064490C">
              <w:rPr>
                <w:spacing w:val="-13"/>
                <w:sz w:val="26"/>
                <w:szCs w:val="26"/>
              </w:rPr>
              <w:t xml:space="preserve"> </w:t>
            </w:r>
            <w:r w:rsidRPr="0064490C">
              <w:rPr>
                <w:sz w:val="26"/>
                <w:szCs w:val="26"/>
              </w:rPr>
              <w:t>quy</w:t>
            </w:r>
            <w:r w:rsidRPr="0064490C">
              <w:rPr>
                <w:spacing w:val="-18"/>
                <w:sz w:val="26"/>
                <w:szCs w:val="26"/>
              </w:rPr>
              <w:t xml:space="preserve"> </w:t>
            </w:r>
            <w:r w:rsidRPr="0064490C">
              <w:rPr>
                <w:sz w:val="26"/>
                <w:szCs w:val="26"/>
              </w:rPr>
              <w:t>trình với</w:t>
            </w:r>
            <w:r w:rsidRPr="0064490C">
              <w:rPr>
                <w:spacing w:val="-2"/>
                <w:sz w:val="26"/>
                <w:szCs w:val="26"/>
              </w:rPr>
              <w:t xml:space="preserve"> </w:t>
            </w:r>
            <w:r w:rsidRPr="0064490C">
              <w:rPr>
                <w:sz w:val="26"/>
                <w:szCs w:val="26"/>
              </w:rPr>
              <w:t>nhau.</w:t>
            </w:r>
          </w:p>
        </w:tc>
      </w:tr>
      <w:tr w:rsidR="004F5675" w:rsidRPr="00C352D1" w14:paraId="7237B416" w14:textId="77777777" w:rsidTr="003860B9">
        <w:trPr>
          <w:trHeight w:val="1413"/>
        </w:trPr>
        <w:tc>
          <w:tcPr>
            <w:tcW w:w="1728" w:type="dxa"/>
            <w:shd w:val="clear" w:color="auto" w:fill="auto"/>
          </w:tcPr>
          <w:p w14:paraId="242EB194"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lastRenderedPageBreak/>
              <w:t>Multiple</w:t>
            </w:r>
          </w:p>
        </w:tc>
        <w:tc>
          <w:tcPr>
            <w:tcW w:w="900" w:type="dxa"/>
            <w:shd w:val="clear" w:color="auto" w:fill="auto"/>
          </w:tcPr>
          <w:p w14:paraId="2E5F441F" w14:textId="77777777" w:rsidR="004F5675" w:rsidRPr="0064490C" w:rsidRDefault="004F5675" w:rsidP="003860B9">
            <w:pPr>
              <w:pStyle w:val="TableParagraph"/>
              <w:tabs>
                <w:tab w:val="left" w:pos="1134"/>
                <w:tab w:val="left" w:pos="1418"/>
              </w:tabs>
              <w:spacing w:before="240" w:line="360" w:lineRule="auto"/>
              <w:ind w:left="253"/>
              <w:rPr>
                <w:sz w:val="26"/>
                <w:szCs w:val="26"/>
              </w:rPr>
            </w:pPr>
            <w:r w:rsidRPr="0064490C">
              <w:rPr>
                <w:noProof/>
                <w:sz w:val="26"/>
                <w:szCs w:val="26"/>
                <w:lang w:val="en-US" w:bidi="ar-SA"/>
              </w:rPr>
              <w:drawing>
                <wp:inline distT="0" distB="0" distL="0" distR="0" wp14:anchorId="426B5DE3" wp14:editId="77D04B60">
                  <wp:extent cx="302260" cy="3416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260" cy="341630"/>
                          </a:xfrm>
                          <a:prstGeom prst="rect">
                            <a:avLst/>
                          </a:prstGeom>
                          <a:noFill/>
                          <a:ln>
                            <a:noFill/>
                          </a:ln>
                        </pic:spPr>
                      </pic:pic>
                    </a:graphicData>
                  </a:graphic>
                </wp:inline>
              </w:drawing>
            </w:r>
          </w:p>
        </w:tc>
        <w:tc>
          <w:tcPr>
            <w:tcW w:w="990" w:type="dxa"/>
            <w:shd w:val="clear" w:color="auto" w:fill="auto"/>
          </w:tcPr>
          <w:p w14:paraId="17C52C6F" w14:textId="77777777" w:rsidR="004F5675" w:rsidRPr="0064490C" w:rsidRDefault="004F5675" w:rsidP="003860B9">
            <w:pPr>
              <w:pStyle w:val="TableParagraph"/>
              <w:tabs>
                <w:tab w:val="left" w:pos="1134"/>
                <w:tab w:val="left" w:pos="1418"/>
              </w:tabs>
              <w:spacing w:before="240" w:line="360" w:lineRule="auto"/>
              <w:ind w:left="107"/>
              <w:jc w:val="center"/>
              <w:rPr>
                <w:sz w:val="26"/>
                <w:szCs w:val="26"/>
              </w:rPr>
            </w:pPr>
            <w:r w:rsidRPr="0064490C">
              <w:rPr>
                <w:noProof/>
                <w:sz w:val="26"/>
                <w:szCs w:val="26"/>
                <w:lang w:val="en-US" w:bidi="ar-SA"/>
              </w:rPr>
              <w:drawing>
                <wp:inline distT="0" distB="0" distL="0" distR="0" wp14:anchorId="3F2A5470" wp14:editId="0CE89EEF">
                  <wp:extent cx="357505" cy="36576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505" cy="365760"/>
                          </a:xfrm>
                          <a:prstGeom prst="rect">
                            <a:avLst/>
                          </a:prstGeom>
                          <a:noFill/>
                          <a:ln>
                            <a:noFill/>
                          </a:ln>
                        </pic:spPr>
                      </pic:pic>
                    </a:graphicData>
                  </a:graphic>
                </wp:inline>
              </w:drawing>
            </w:r>
          </w:p>
        </w:tc>
        <w:tc>
          <w:tcPr>
            <w:tcW w:w="990" w:type="dxa"/>
            <w:shd w:val="clear" w:color="auto" w:fill="auto"/>
          </w:tcPr>
          <w:p w14:paraId="024669A2"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5CC3F6A6" wp14:editId="5325F071">
                  <wp:extent cx="357505" cy="37401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505" cy="374015"/>
                          </a:xfrm>
                          <a:prstGeom prst="rect">
                            <a:avLst/>
                          </a:prstGeom>
                          <a:noFill/>
                          <a:ln>
                            <a:noFill/>
                          </a:ln>
                        </pic:spPr>
                      </pic:pic>
                    </a:graphicData>
                  </a:graphic>
                </wp:inline>
              </w:drawing>
            </w:r>
          </w:p>
        </w:tc>
        <w:tc>
          <w:tcPr>
            <w:tcW w:w="990" w:type="dxa"/>
            <w:shd w:val="clear" w:color="auto" w:fill="auto"/>
          </w:tcPr>
          <w:p w14:paraId="624F0E04"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1EF6C871" wp14:editId="71861309">
                  <wp:extent cx="325755" cy="325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755" cy="325755"/>
                          </a:xfrm>
                          <a:prstGeom prst="rect">
                            <a:avLst/>
                          </a:prstGeom>
                          <a:noFill/>
                          <a:ln>
                            <a:noFill/>
                          </a:ln>
                        </pic:spPr>
                      </pic:pic>
                    </a:graphicData>
                  </a:graphic>
                </wp:inline>
              </w:drawing>
            </w:r>
          </w:p>
        </w:tc>
        <w:tc>
          <w:tcPr>
            <w:tcW w:w="3960" w:type="dxa"/>
            <w:shd w:val="clear" w:color="auto" w:fill="auto"/>
          </w:tcPr>
          <w:p w14:paraId="0DD9A911" w14:textId="77777777" w:rsidR="004F5675" w:rsidRPr="0064490C" w:rsidRDefault="004F5675" w:rsidP="003860B9">
            <w:pPr>
              <w:pStyle w:val="TableParagraph"/>
              <w:tabs>
                <w:tab w:val="left" w:pos="1134"/>
                <w:tab w:val="left" w:pos="1418"/>
              </w:tabs>
              <w:spacing w:before="240" w:line="360" w:lineRule="auto"/>
              <w:ind w:left="107" w:right="93"/>
              <w:jc w:val="both"/>
              <w:rPr>
                <w:sz w:val="26"/>
                <w:szCs w:val="26"/>
              </w:rPr>
            </w:pPr>
            <w:r w:rsidRPr="0064490C">
              <w:rPr>
                <w:sz w:val="26"/>
                <w:szCs w:val="26"/>
              </w:rPr>
              <w:t>Dùng để tóm tắt các loại sự kiện</w:t>
            </w:r>
            <w:r w:rsidRPr="0064490C">
              <w:rPr>
                <w:spacing w:val="-35"/>
                <w:sz w:val="26"/>
                <w:szCs w:val="26"/>
              </w:rPr>
              <w:t xml:space="preserve"> </w:t>
            </w:r>
            <w:r w:rsidRPr="0064490C">
              <w:rPr>
                <w:sz w:val="26"/>
                <w:szCs w:val="26"/>
              </w:rPr>
              <w:t>có trong một mô hình và được kích hoạt khi một trong số các loại này thỏa mãn điều</w:t>
            </w:r>
            <w:r w:rsidRPr="0064490C">
              <w:rPr>
                <w:spacing w:val="-1"/>
                <w:sz w:val="26"/>
                <w:szCs w:val="26"/>
              </w:rPr>
              <w:t xml:space="preserve"> </w:t>
            </w:r>
            <w:r w:rsidRPr="0064490C">
              <w:rPr>
                <w:sz w:val="26"/>
                <w:szCs w:val="26"/>
              </w:rPr>
              <w:t>kiện.</w:t>
            </w:r>
          </w:p>
        </w:tc>
      </w:tr>
      <w:tr w:rsidR="004F5675" w:rsidRPr="00C352D1" w14:paraId="6405FEAB" w14:textId="77777777" w:rsidTr="003860B9">
        <w:trPr>
          <w:trHeight w:val="1415"/>
        </w:trPr>
        <w:tc>
          <w:tcPr>
            <w:tcW w:w="1728" w:type="dxa"/>
            <w:shd w:val="clear" w:color="auto" w:fill="auto"/>
          </w:tcPr>
          <w:p w14:paraId="5E0491B2" w14:textId="77777777" w:rsidR="004F5675" w:rsidRPr="0064490C" w:rsidRDefault="004F5675" w:rsidP="003860B9">
            <w:pPr>
              <w:pStyle w:val="TableParagraph"/>
              <w:tabs>
                <w:tab w:val="left" w:pos="1134"/>
                <w:tab w:val="left" w:pos="1418"/>
              </w:tabs>
              <w:spacing w:before="240" w:line="360" w:lineRule="auto"/>
              <w:ind w:left="299" w:firstLine="45"/>
              <w:rPr>
                <w:sz w:val="26"/>
                <w:szCs w:val="26"/>
              </w:rPr>
            </w:pPr>
            <w:r w:rsidRPr="0064490C">
              <w:rPr>
                <w:sz w:val="26"/>
                <w:szCs w:val="26"/>
              </w:rPr>
              <w:t xml:space="preserve">Parallel </w:t>
            </w:r>
            <w:r w:rsidRPr="0064490C">
              <w:rPr>
                <w:w w:val="95"/>
                <w:sz w:val="26"/>
                <w:szCs w:val="26"/>
              </w:rPr>
              <w:t>Multiple</w:t>
            </w:r>
          </w:p>
        </w:tc>
        <w:tc>
          <w:tcPr>
            <w:tcW w:w="900" w:type="dxa"/>
            <w:shd w:val="clear" w:color="auto" w:fill="auto"/>
          </w:tcPr>
          <w:p w14:paraId="70565478" w14:textId="77777777" w:rsidR="004F5675" w:rsidRPr="0064490C" w:rsidRDefault="004F5675" w:rsidP="003860B9">
            <w:pPr>
              <w:pStyle w:val="TableParagraph"/>
              <w:tabs>
                <w:tab w:val="left" w:pos="1134"/>
                <w:tab w:val="left" w:pos="1418"/>
              </w:tabs>
              <w:spacing w:before="240" w:line="360" w:lineRule="auto"/>
              <w:ind w:left="269"/>
              <w:rPr>
                <w:sz w:val="26"/>
                <w:szCs w:val="26"/>
              </w:rPr>
            </w:pPr>
            <w:r w:rsidRPr="0064490C">
              <w:rPr>
                <w:noProof/>
                <w:sz w:val="26"/>
                <w:szCs w:val="26"/>
                <w:lang w:val="en-US" w:bidi="ar-SA"/>
              </w:rPr>
              <w:drawing>
                <wp:inline distT="0" distB="0" distL="0" distR="0" wp14:anchorId="17025032" wp14:editId="3F95475E">
                  <wp:extent cx="294005" cy="302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p>
        </w:tc>
        <w:tc>
          <w:tcPr>
            <w:tcW w:w="990" w:type="dxa"/>
            <w:shd w:val="clear" w:color="auto" w:fill="auto"/>
          </w:tcPr>
          <w:p w14:paraId="3AF374A2" w14:textId="77777777" w:rsidR="004F5675" w:rsidRPr="0064490C" w:rsidRDefault="004F5675" w:rsidP="003860B9">
            <w:pPr>
              <w:pStyle w:val="TableParagraph"/>
              <w:tabs>
                <w:tab w:val="left" w:pos="1134"/>
                <w:tab w:val="left" w:pos="1418"/>
              </w:tabs>
              <w:spacing w:before="240" w:line="360" w:lineRule="auto"/>
              <w:jc w:val="center"/>
              <w:rPr>
                <w:sz w:val="26"/>
                <w:szCs w:val="26"/>
              </w:rPr>
            </w:pPr>
            <w:r w:rsidRPr="0064490C">
              <w:rPr>
                <w:noProof/>
                <w:sz w:val="26"/>
                <w:szCs w:val="26"/>
                <w:lang w:val="en-US" w:bidi="ar-SA"/>
              </w:rPr>
              <w:drawing>
                <wp:inline distT="0" distB="0" distL="0" distR="0" wp14:anchorId="6A50D7D4" wp14:editId="5CDFA7CE">
                  <wp:extent cx="294005" cy="302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p>
        </w:tc>
        <w:tc>
          <w:tcPr>
            <w:tcW w:w="990" w:type="dxa"/>
            <w:shd w:val="clear" w:color="auto" w:fill="auto"/>
          </w:tcPr>
          <w:p w14:paraId="28CE3A34"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0A9B9E15"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3960" w:type="dxa"/>
            <w:shd w:val="clear" w:color="auto" w:fill="auto"/>
          </w:tcPr>
          <w:p w14:paraId="0F0C4028" w14:textId="77777777" w:rsidR="004F5675" w:rsidRPr="0064490C" w:rsidRDefault="004F5675" w:rsidP="003860B9">
            <w:pPr>
              <w:pStyle w:val="TableParagraph"/>
              <w:tabs>
                <w:tab w:val="left" w:pos="1134"/>
                <w:tab w:val="left" w:pos="1418"/>
              </w:tabs>
              <w:spacing w:before="240" w:line="360" w:lineRule="auto"/>
              <w:ind w:left="107" w:right="93"/>
              <w:jc w:val="both"/>
              <w:rPr>
                <w:sz w:val="26"/>
                <w:szCs w:val="26"/>
              </w:rPr>
            </w:pPr>
            <w:r w:rsidRPr="0064490C">
              <w:rPr>
                <w:sz w:val="26"/>
                <w:szCs w:val="26"/>
              </w:rPr>
              <w:t>Dùng để tóm tắt các loại sự kiện</w:t>
            </w:r>
            <w:r w:rsidRPr="0064490C">
              <w:rPr>
                <w:spacing w:val="-34"/>
                <w:sz w:val="26"/>
                <w:szCs w:val="26"/>
              </w:rPr>
              <w:t xml:space="preserve"> </w:t>
            </w:r>
            <w:r w:rsidRPr="0064490C">
              <w:rPr>
                <w:sz w:val="26"/>
                <w:szCs w:val="26"/>
              </w:rPr>
              <w:t>có trong một mô hình nhưng chỉ được kích hoạt khi tất cả các loại này thỏa mãn điều</w:t>
            </w:r>
            <w:r w:rsidRPr="0064490C">
              <w:rPr>
                <w:spacing w:val="-1"/>
                <w:sz w:val="26"/>
                <w:szCs w:val="26"/>
              </w:rPr>
              <w:t xml:space="preserve"> </w:t>
            </w:r>
            <w:r w:rsidRPr="0064490C">
              <w:rPr>
                <w:sz w:val="26"/>
                <w:szCs w:val="26"/>
              </w:rPr>
              <w:t>kiện.</w:t>
            </w:r>
          </w:p>
        </w:tc>
      </w:tr>
      <w:tr w:rsidR="004F5675" w:rsidRPr="00C352D1" w14:paraId="4477AD72" w14:textId="77777777" w:rsidTr="003860B9">
        <w:trPr>
          <w:trHeight w:val="1413"/>
        </w:trPr>
        <w:tc>
          <w:tcPr>
            <w:tcW w:w="1728" w:type="dxa"/>
            <w:shd w:val="clear" w:color="auto" w:fill="auto"/>
          </w:tcPr>
          <w:p w14:paraId="5507D28B" w14:textId="77777777" w:rsidR="004F5675" w:rsidRPr="0064490C" w:rsidRDefault="004F5675" w:rsidP="003860B9">
            <w:pPr>
              <w:pStyle w:val="TableParagraph"/>
              <w:tabs>
                <w:tab w:val="left" w:pos="1134"/>
                <w:tab w:val="left" w:pos="1418"/>
              </w:tabs>
              <w:spacing w:before="240" w:line="360" w:lineRule="auto"/>
              <w:ind w:left="95" w:right="91"/>
              <w:jc w:val="center"/>
              <w:rPr>
                <w:sz w:val="26"/>
                <w:szCs w:val="26"/>
              </w:rPr>
            </w:pPr>
            <w:r w:rsidRPr="0064490C">
              <w:rPr>
                <w:sz w:val="26"/>
                <w:szCs w:val="26"/>
              </w:rPr>
              <w:t>Terminate</w:t>
            </w:r>
          </w:p>
        </w:tc>
        <w:tc>
          <w:tcPr>
            <w:tcW w:w="900" w:type="dxa"/>
            <w:shd w:val="clear" w:color="auto" w:fill="auto"/>
          </w:tcPr>
          <w:p w14:paraId="2824F1F8"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2C6377E9"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7EFBDDB0" w14:textId="77777777" w:rsidR="004F5675" w:rsidRPr="0064490C" w:rsidRDefault="004F5675" w:rsidP="003860B9">
            <w:pPr>
              <w:pStyle w:val="TableParagraph"/>
              <w:tabs>
                <w:tab w:val="left" w:pos="1134"/>
                <w:tab w:val="left" w:pos="1418"/>
              </w:tabs>
              <w:spacing w:before="240" w:line="360" w:lineRule="auto"/>
              <w:jc w:val="center"/>
              <w:rPr>
                <w:sz w:val="26"/>
                <w:szCs w:val="26"/>
              </w:rPr>
            </w:pPr>
          </w:p>
        </w:tc>
        <w:tc>
          <w:tcPr>
            <w:tcW w:w="990" w:type="dxa"/>
            <w:shd w:val="clear" w:color="auto" w:fill="auto"/>
          </w:tcPr>
          <w:p w14:paraId="1F74A40C" w14:textId="77777777" w:rsidR="004F5675" w:rsidRPr="0064490C" w:rsidRDefault="004F5675" w:rsidP="003860B9">
            <w:pPr>
              <w:pStyle w:val="TableParagraph"/>
              <w:tabs>
                <w:tab w:val="left" w:pos="1134"/>
                <w:tab w:val="left" w:pos="1418"/>
              </w:tabs>
              <w:spacing w:before="240" w:line="360" w:lineRule="auto"/>
              <w:rPr>
                <w:sz w:val="26"/>
                <w:szCs w:val="26"/>
              </w:rPr>
            </w:pPr>
            <w:r w:rsidRPr="0064490C">
              <w:rPr>
                <w:noProof/>
                <w:sz w:val="26"/>
                <w:szCs w:val="26"/>
                <w:lang w:val="en-US" w:bidi="ar-SA"/>
              </w:rPr>
              <w:drawing>
                <wp:inline distT="0" distB="0" distL="0" distR="0" wp14:anchorId="2F606650" wp14:editId="0B356EB1">
                  <wp:extent cx="325755" cy="341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5755" cy="341630"/>
                          </a:xfrm>
                          <a:prstGeom prst="rect">
                            <a:avLst/>
                          </a:prstGeom>
                          <a:noFill/>
                          <a:ln>
                            <a:noFill/>
                          </a:ln>
                        </pic:spPr>
                      </pic:pic>
                    </a:graphicData>
                  </a:graphic>
                </wp:inline>
              </w:drawing>
            </w:r>
          </w:p>
        </w:tc>
        <w:tc>
          <w:tcPr>
            <w:tcW w:w="3960" w:type="dxa"/>
            <w:shd w:val="clear" w:color="auto" w:fill="auto"/>
          </w:tcPr>
          <w:p w14:paraId="58C6249E" w14:textId="77777777" w:rsidR="004F5675" w:rsidRPr="0064490C" w:rsidRDefault="004F5675" w:rsidP="003860B9">
            <w:pPr>
              <w:pStyle w:val="TableParagraph"/>
              <w:tabs>
                <w:tab w:val="left" w:pos="1134"/>
                <w:tab w:val="left" w:pos="1418"/>
              </w:tabs>
              <w:spacing w:before="240" w:line="360" w:lineRule="auto"/>
              <w:ind w:left="107" w:right="98" w:firstLine="64"/>
              <w:jc w:val="both"/>
              <w:rPr>
                <w:sz w:val="26"/>
                <w:szCs w:val="26"/>
              </w:rPr>
            </w:pPr>
            <w:r w:rsidRPr="0064490C">
              <w:rPr>
                <w:sz w:val="26"/>
                <w:szCs w:val="26"/>
              </w:rPr>
              <w:t>Là sự kiện dừng tất cả. Khi nhận được Event này, toàn bộ quy trình sẽ được dừng lại.</w:t>
            </w:r>
          </w:p>
        </w:tc>
      </w:tr>
    </w:tbl>
    <w:p w14:paraId="3E45C568" w14:textId="3A835A49" w:rsidR="004F5675" w:rsidRPr="001D1525" w:rsidRDefault="004F5675" w:rsidP="004F5675">
      <w:pPr>
        <w:pStyle w:val="Bng"/>
      </w:pPr>
      <w:bookmarkStart w:id="5408" w:name="_Toc1756164"/>
      <w:bookmarkStart w:id="5409" w:name="_Toc1756210"/>
      <w:bookmarkStart w:id="5410" w:name="_Toc3208042"/>
      <w:bookmarkStart w:id="5411" w:name="_Toc3208528"/>
      <w:bookmarkStart w:id="5412" w:name="_Toc3208612"/>
      <w:bookmarkStart w:id="5413" w:name="_Toc3376249"/>
      <w:r>
        <w:t xml:space="preserve">Bảng </w:t>
      </w:r>
      <w:ins w:id="5414" w:author="Thảo Nguyễn Kim" w:date="2019-03-11T14:00:00Z">
        <w:r w:rsidR="00F259E8" w:rsidRPr="00EB7DE2">
          <w:rPr>
            <w:rPrChange w:id="5415" w:author="Chanh Duc Ngo" w:date="2019-03-13T09:59:00Z">
              <w:rPr>
                <w:lang w:val="en-US"/>
              </w:rPr>
            </w:rPrChange>
          </w:rPr>
          <w:t>3</w:t>
        </w:r>
      </w:ins>
      <w:del w:id="5416" w:author="Thảo Nguyễn Kim" w:date="2019-03-11T14:00:00Z">
        <w:r w:rsidDel="00F259E8">
          <w:delText>2</w:delText>
        </w:r>
      </w:del>
      <w:r>
        <w:t xml:space="preserve">. </w:t>
      </w:r>
      <w:r>
        <w:rPr>
          <w:noProof/>
        </w:rPr>
        <w:fldChar w:fldCharType="begin"/>
      </w:r>
      <w:r>
        <w:rPr>
          <w:noProof/>
        </w:rPr>
        <w:instrText xml:space="preserve"> SEQ Bảng_2. \* ARABIC </w:instrText>
      </w:r>
      <w:r>
        <w:rPr>
          <w:noProof/>
        </w:rPr>
        <w:fldChar w:fldCharType="separate"/>
      </w:r>
      <w:r>
        <w:rPr>
          <w:noProof/>
        </w:rPr>
        <w:t>2</w:t>
      </w:r>
      <w:r>
        <w:rPr>
          <w:noProof/>
        </w:rPr>
        <w:fldChar w:fldCharType="end"/>
      </w:r>
      <w:r>
        <w:t xml:space="preserve"> </w:t>
      </w:r>
      <w:r w:rsidRPr="001D1525">
        <w:t>– Bảng mô tả và kí hiệu một số Event đặc biệt.</w:t>
      </w:r>
      <w:bookmarkEnd w:id="5408"/>
      <w:bookmarkEnd w:id="5409"/>
      <w:bookmarkEnd w:id="5410"/>
      <w:bookmarkEnd w:id="5411"/>
      <w:bookmarkEnd w:id="5412"/>
      <w:bookmarkEnd w:id="5413"/>
    </w:p>
    <w:p w14:paraId="15B2FC34" w14:textId="77777777" w:rsidR="004F5675" w:rsidRPr="00320680" w:rsidRDefault="004F5675" w:rsidP="004F5675">
      <w:pPr>
        <w:spacing w:line="360" w:lineRule="auto"/>
        <w:ind w:left="720" w:firstLine="720"/>
        <w:rPr>
          <w:rFonts w:ascii="Times New Roman" w:hAnsi="Times New Roman"/>
          <w:sz w:val="26"/>
          <w:szCs w:val="26"/>
        </w:rPr>
      </w:pPr>
      <w:r w:rsidRPr="00320680">
        <w:rPr>
          <w:rFonts w:ascii="Times New Roman" w:hAnsi="Times New Roman"/>
          <w:sz w:val="26"/>
          <w:szCs w:val="26"/>
        </w:rPr>
        <w:t>Các event sẽ có một số ràng buộc nhất định vào quy trình và thuộc một trong 2 dạng:</w:t>
      </w:r>
    </w:p>
    <w:p w14:paraId="0E820D11" w14:textId="77777777" w:rsidR="004F5675" w:rsidRPr="00C352D1" w:rsidRDefault="004F5675" w:rsidP="004F5675">
      <w:pPr>
        <w:tabs>
          <w:tab w:val="left" w:pos="1134"/>
          <w:tab w:val="left" w:pos="1418"/>
          <w:tab w:val="left" w:pos="1540"/>
          <w:tab w:val="left" w:pos="6815"/>
          <w:tab w:val="left" w:pos="8087"/>
        </w:tabs>
        <w:spacing w:line="360" w:lineRule="auto"/>
        <w:ind w:left="720" w:hanging="425"/>
        <w:rPr>
          <w:rFonts w:ascii="Times New Roman" w:hAnsi="Times New Roman"/>
          <w:sz w:val="26"/>
          <w:szCs w:val="26"/>
          <w:shd w:val="clear" w:color="auto" w:fill="FBFBFB"/>
        </w:rPr>
      </w:pPr>
      <w:r>
        <w:rPr>
          <w:rFonts w:ascii="Times New Roman" w:hAnsi="Times New Roman"/>
          <w:sz w:val="26"/>
          <w:szCs w:val="26"/>
        </w:rPr>
        <w:tab/>
      </w:r>
      <w:r w:rsidRPr="008A23D8">
        <w:rPr>
          <w:rFonts w:ascii="Times New Roman" w:hAnsi="Times New Roman"/>
          <w:b/>
          <w:sz w:val="26"/>
          <w:szCs w:val="26"/>
        </w:rPr>
        <w:tab/>
      </w:r>
      <w:r>
        <w:rPr>
          <w:rFonts w:ascii="Times New Roman" w:hAnsi="Times New Roman"/>
          <w:b/>
          <w:sz w:val="26"/>
          <w:szCs w:val="26"/>
        </w:rPr>
        <w:tab/>
      </w:r>
      <w:r w:rsidRPr="00D4115E">
        <w:rPr>
          <w:rFonts w:ascii="Times New Roman" w:hAnsi="Times New Roman"/>
          <w:sz w:val="26"/>
          <w:szCs w:val="26"/>
        </w:rPr>
        <w:t>Throwing</w:t>
      </w:r>
      <w:r w:rsidRPr="00D4115E">
        <w:rPr>
          <w:rFonts w:ascii="Times New Roman" w:hAnsi="Times New Roman"/>
          <w:spacing w:val="-1"/>
          <w:sz w:val="26"/>
          <w:szCs w:val="26"/>
        </w:rPr>
        <w:t xml:space="preserve"> </w:t>
      </w:r>
      <w:r w:rsidRPr="00D4115E">
        <w:rPr>
          <w:rFonts w:ascii="Times New Roman" w:hAnsi="Times New Roman"/>
          <w:sz w:val="26"/>
          <w:szCs w:val="26"/>
        </w:rPr>
        <w:t>Events</w:t>
      </w:r>
      <w:r w:rsidRPr="00C352D1">
        <w:rPr>
          <w:rFonts w:ascii="Times New Roman" w:hAnsi="Times New Roman"/>
          <w:sz w:val="26"/>
          <w:szCs w:val="26"/>
        </w:rPr>
        <w:t>: gửi những sự kiện xảy ra trong quá trình thực thi một</w:t>
      </w:r>
      <w:r>
        <w:rPr>
          <w:rFonts w:ascii="Times New Roman" w:hAnsi="Times New Roman"/>
          <w:sz w:val="26"/>
          <w:szCs w:val="26"/>
        </w:rPr>
        <w:t xml:space="preserve"> </w:t>
      </w:r>
      <w:r w:rsidRPr="00C352D1">
        <w:rPr>
          <w:rFonts w:ascii="Times New Roman" w:hAnsi="Times New Roman"/>
          <w:sz w:val="26"/>
          <w:szCs w:val="26"/>
        </w:rPr>
        <w:t>quy trình</w:t>
      </w:r>
      <w:r w:rsidRPr="00C352D1">
        <w:rPr>
          <w:rFonts w:ascii="Times New Roman" w:hAnsi="Times New Roman"/>
          <w:sz w:val="26"/>
          <w:szCs w:val="26"/>
          <w:shd w:val="clear" w:color="auto" w:fill="FBFBFB"/>
        </w:rPr>
        <w:t>.</w:t>
      </w:r>
    </w:p>
    <w:p w14:paraId="2E3C052A" w14:textId="77777777" w:rsidR="004F5675" w:rsidRPr="00320680" w:rsidRDefault="004F5675" w:rsidP="004F5675">
      <w:pPr>
        <w:spacing w:line="360" w:lineRule="auto"/>
        <w:ind w:left="720" w:firstLine="720"/>
        <w:rPr>
          <w:rFonts w:ascii="Times New Roman" w:hAnsi="Times New Roman"/>
          <w:sz w:val="26"/>
          <w:szCs w:val="26"/>
        </w:rPr>
      </w:pPr>
      <w:r w:rsidRPr="00320680">
        <w:rPr>
          <w:rFonts w:ascii="Times New Roman" w:hAnsi="Times New Roman"/>
          <w:sz w:val="26"/>
          <w:szCs w:val="26"/>
        </w:rPr>
        <w:t xml:space="preserve">Các Throwing Events sẽ có màu đen, ví dụ: </w:t>
      </w:r>
      <w:r w:rsidRPr="00320680">
        <w:rPr>
          <w:rFonts w:ascii="Times New Roman" w:hAnsi="Times New Roman"/>
          <w:noProof/>
          <w:sz w:val="26"/>
          <w:szCs w:val="26"/>
          <w:lang w:val="en-US"/>
        </w:rPr>
        <w:drawing>
          <wp:inline distT="0" distB="0" distL="0" distR="0" wp14:anchorId="1839E326" wp14:editId="1BE44283">
            <wp:extent cx="294005" cy="3022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r w:rsidRPr="00320680">
        <w:rPr>
          <w:rFonts w:ascii="Times New Roman" w:hAnsi="Times New Roman"/>
          <w:sz w:val="26"/>
          <w:szCs w:val="26"/>
        </w:rPr>
        <w:t xml:space="preserve"> (End Event Throw Message), </w:t>
      </w:r>
      <w:r w:rsidRPr="00320680">
        <w:rPr>
          <w:rFonts w:ascii="Times New Roman" w:hAnsi="Times New Roman"/>
          <w:noProof/>
          <w:sz w:val="26"/>
          <w:szCs w:val="26"/>
          <w:lang w:val="en-US"/>
        </w:rPr>
        <w:drawing>
          <wp:inline distT="0" distB="0" distL="0" distR="0" wp14:anchorId="4BF3BAA3" wp14:editId="1ED856A3">
            <wp:extent cx="294005" cy="3022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r w:rsidRPr="00320680">
        <w:rPr>
          <w:rFonts w:ascii="Times New Roman" w:hAnsi="Times New Roman"/>
          <w:sz w:val="26"/>
          <w:szCs w:val="26"/>
        </w:rPr>
        <w:t xml:space="preserve"> (Intermediate Event Throw Message).</w:t>
      </w:r>
    </w:p>
    <w:p w14:paraId="4F9EFABE" w14:textId="77777777" w:rsidR="004F5675" w:rsidRPr="00320680" w:rsidRDefault="004F5675" w:rsidP="004F5675">
      <w:pPr>
        <w:spacing w:line="360" w:lineRule="auto"/>
        <w:ind w:left="720" w:firstLine="720"/>
        <w:rPr>
          <w:rFonts w:ascii="Times New Roman" w:hAnsi="Times New Roman"/>
          <w:sz w:val="26"/>
          <w:szCs w:val="26"/>
        </w:rPr>
      </w:pPr>
      <w:r w:rsidRPr="00320680">
        <w:rPr>
          <w:rFonts w:ascii="Times New Roman" w:hAnsi="Times New Roman"/>
          <w:sz w:val="26"/>
          <w:szCs w:val="26"/>
        </w:rPr>
        <w:t>Catching Events: bắt những sự kiện xảy ra trong quá trình thực thi một quy trình.</w:t>
      </w:r>
    </w:p>
    <w:p w14:paraId="210626BD" w14:textId="77777777" w:rsidR="004F5675" w:rsidRPr="00877C01" w:rsidRDefault="004F5675" w:rsidP="004F5675">
      <w:pPr>
        <w:spacing w:line="360" w:lineRule="auto"/>
        <w:ind w:left="720" w:firstLine="720"/>
        <w:rPr>
          <w:rFonts w:ascii="Times New Roman" w:hAnsi="Times New Roman"/>
          <w:sz w:val="26"/>
          <w:szCs w:val="26"/>
        </w:rPr>
      </w:pPr>
      <w:r w:rsidRPr="00320680">
        <w:rPr>
          <w:rFonts w:ascii="Times New Roman" w:hAnsi="Times New Roman"/>
          <w:sz w:val="26"/>
          <w:szCs w:val="26"/>
        </w:rPr>
        <w:t xml:space="preserve">Các Catching Events sẽ có màu trắng, ví dụ: </w:t>
      </w:r>
      <w:r w:rsidRPr="00320680">
        <w:rPr>
          <w:rFonts w:ascii="Times New Roman" w:hAnsi="Times New Roman"/>
          <w:noProof/>
          <w:sz w:val="26"/>
          <w:szCs w:val="26"/>
          <w:lang w:val="en-US"/>
        </w:rPr>
        <w:drawing>
          <wp:inline distT="0" distB="0" distL="0" distR="0" wp14:anchorId="5900BDB0" wp14:editId="6C8063C9">
            <wp:extent cx="294005" cy="2940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005" cy="294005"/>
                    </a:xfrm>
                    <a:prstGeom prst="rect">
                      <a:avLst/>
                    </a:prstGeom>
                    <a:noFill/>
                    <a:ln>
                      <a:noFill/>
                    </a:ln>
                  </pic:spPr>
                </pic:pic>
              </a:graphicData>
            </a:graphic>
          </wp:inline>
        </w:drawing>
      </w:r>
      <w:r w:rsidRPr="00320680">
        <w:rPr>
          <w:rFonts w:ascii="Times New Roman" w:hAnsi="Times New Roman"/>
          <w:sz w:val="26"/>
          <w:szCs w:val="26"/>
        </w:rPr>
        <w:t xml:space="preserve"> (Start Event Throw Message),</w:t>
      </w:r>
      <w:r>
        <w:rPr>
          <w:rFonts w:ascii="Times New Roman" w:hAnsi="Times New Roman"/>
          <w:sz w:val="26"/>
          <w:szCs w:val="26"/>
        </w:rPr>
        <w:t xml:space="preserve"> </w:t>
      </w:r>
      <w:r w:rsidRPr="00320680">
        <w:rPr>
          <w:rFonts w:ascii="Times New Roman" w:hAnsi="Times New Roman"/>
          <w:sz w:val="26"/>
          <w:szCs w:val="26"/>
        </w:rPr>
        <w:t xml:space="preserve"> </w:t>
      </w:r>
      <w:r w:rsidRPr="00320680">
        <w:rPr>
          <w:rFonts w:ascii="Times New Roman" w:hAnsi="Times New Roman"/>
          <w:noProof/>
          <w:sz w:val="26"/>
          <w:szCs w:val="26"/>
          <w:lang w:val="en-US"/>
        </w:rPr>
        <w:drawing>
          <wp:inline distT="0" distB="0" distL="0" distR="0" wp14:anchorId="3C8A6C1E" wp14:editId="1480F52E">
            <wp:extent cx="294005" cy="3022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005" cy="302260"/>
                    </a:xfrm>
                    <a:prstGeom prst="rect">
                      <a:avLst/>
                    </a:prstGeom>
                    <a:noFill/>
                    <a:ln>
                      <a:noFill/>
                    </a:ln>
                  </pic:spPr>
                </pic:pic>
              </a:graphicData>
            </a:graphic>
          </wp:inline>
        </w:drawing>
      </w:r>
      <w:r w:rsidRPr="00320680">
        <w:rPr>
          <w:rFonts w:ascii="Times New Roman" w:hAnsi="Times New Roman"/>
          <w:sz w:val="26"/>
          <w:szCs w:val="26"/>
        </w:rPr>
        <w:t xml:space="preserve"> (Intermediate Event Throw Message).</w:t>
      </w:r>
    </w:p>
    <w:p w14:paraId="0408E0BA" w14:textId="77777777" w:rsidR="004F5675" w:rsidRDefault="004F5675" w:rsidP="00DA2BE5">
      <w:pPr>
        <w:pStyle w:val="ListParagraph"/>
        <w:numPr>
          <w:ilvl w:val="3"/>
          <w:numId w:val="2"/>
        </w:numPr>
        <w:spacing w:line="360" w:lineRule="auto"/>
        <w:jc w:val="left"/>
        <w:outlineLvl w:val="3"/>
        <w:rPr>
          <w:rFonts w:ascii="Times New Roman" w:hAnsi="Times New Roman"/>
          <w:b/>
          <w:sz w:val="26"/>
          <w:szCs w:val="26"/>
        </w:rPr>
      </w:pPr>
      <w:bookmarkStart w:id="5417" w:name="_Toc1743495"/>
      <w:bookmarkStart w:id="5418" w:name="_Toc1753148"/>
      <w:bookmarkStart w:id="5419" w:name="_Toc3204482"/>
      <w:r w:rsidRPr="00DC36F7">
        <w:rPr>
          <w:rFonts w:ascii="Times New Roman" w:hAnsi="Times New Roman"/>
          <w:b/>
          <w:sz w:val="26"/>
          <w:szCs w:val="26"/>
        </w:rPr>
        <w:lastRenderedPageBreak/>
        <w:t>Information Artifact</w:t>
      </w:r>
      <w:bookmarkEnd w:id="5417"/>
      <w:bookmarkEnd w:id="5418"/>
      <w:bookmarkEnd w:id="5419"/>
    </w:p>
    <w:p w14:paraId="63A1FEA8" w14:textId="66E7A286" w:rsidR="004F5675" w:rsidRPr="006C4A37" w:rsidRDefault="004F5675" w:rsidP="004F5675">
      <w:pPr>
        <w:spacing w:line="360" w:lineRule="auto"/>
        <w:ind w:left="720" w:firstLine="720"/>
        <w:rPr>
          <w:rFonts w:ascii="Times New Roman" w:hAnsi="Times New Roman"/>
          <w:sz w:val="26"/>
          <w:szCs w:val="26"/>
        </w:rPr>
      </w:pPr>
      <w:del w:id="5420" w:author="Chanh Duc Ngo" w:date="2019-03-10T16:33:00Z">
        <w:r w:rsidRPr="00711963" w:rsidDel="006C4A37">
          <w:rPr>
            <w:rFonts w:ascii="Times New Roman" w:hAnsi="Times New Roman"/>
            <w:sz w:val="26"/>
            <w:szCs w:val="26"/>
          </w:rPr>
          <w:delText xml:space="preserve">Nó </w:delText>
        </w:r>
      </w:del>
      <w:ins w:id="5421" w:author="Chanh Duc Ngo" w:date="2019-03-10T16:33:00Z">
        <w:r w:rsidR="006C4A37">
          <w:rPr>
            <w:rFonts w:ascii="Times New Roman" w:hAnsi="Times New Roman"/>
            <w:sz w:val="26"/>
            <w:szCs w:val="26"/>
          </w:rPr>
          <w:t>Đây</w:t>
        </w:r>
        <w:r w:rsidR="006C4A37" w:rsidRPr="00711963">
          <w:rPr>
            <w:rFonts w:ascii="Times New Roman" w:hAnsi="Times New Roman"/>
            <w:sz w:val="26"/>
            <w:szCs w:val="26"/>
          </w:rPr>
          <w:t xml:space="preserve"> </w:t>
        </w:r>
      </w:ins>
      <w:r w:rsidRPr="00711963">
        <w:rPr>
          <w:rFonts w:ascii="Times New Roman" w:hAnsi="Times New Roman"/>
          <w:sz w:val="26"/>
          <w:szCs w:val="26"/>
        </w:rPr>
        <w:t xml:space="preserve">là thành phần quan trong trọng trong bất cứ quy trình nào, nó đại diện cho thông tin, dữ liệu. </w:t>
      </w:r>
      <w:r w:rsidRPr="006C4A37">
        <w:rPr>
          <w:rFonts w:ascii="Times New Roman" w:hAnsi="Times New Roman"/>
          <w:sz w:val="26"/>
          <w:szCs w:val="26"/>
        </w:rPr>
        <w:t>Các thành phần của Information Artifact gồm có:</w:t>
      </w:r>
      <w:ins w:id="5422" w:author="Chanh Duc Ngo" w:date="2019-03-10T16:33:00Z">
        <w:r w:rsidR="006C4A37" w:rsidRPr="006C4A37">
          <w:rPr>
            <w:rFonts w:ascii="Times New Roman" w:hAnsi="Times New Roman"/>
            <w:sz w:val="26"/>
            <w:szCs w:val="26"/>
          </w:rPr>
          <w:t xml:space="preserve"> </w:t>
        </w:r>
      </w:ins>
      <w:ins w:id="5423" w:author="Chanh Duc Ngo" w:date="2019-03-10T16:34:00Z">
        <w:r w:rsidR="006C4A37">
          <w:rPr>
            <w:rFonts w:ascii="Times New Roman" w:hAnsi="Times New Roman"/>
            <w:sz w:val="26"/>
            <w:szCs w:val="26"/>
          </w:rPr>
          <w:t>Đ</w:t>
        </w:r>
      </w:ins>
      <w:ins w:id="5424" w:author="Chanh Duc Ngo" w:date="2019-03-10T16:33:00Z">
        <w:r w:rsidR="006C4A37" w:rsidRPr="006C4A37">
          <w:rPr>
            <w:rFonts w:ascii="Times New Roman" w:hAnsi="Times New Roman"/>
            <w:sz w:val="26"/>
            <w:szCs w:val="26"/>
          </w:rPr>
          <w:t>ối t</w:t>
        </w:r>
        <w:r w:rsidR="006C4A37">
          <w:rPr>
            <w:rFonts w:ascii="Times New Roman" w:hAnsi="Times New Roman"/>
            <w:sz w:val="26"/>
            <w:szCs w:val="26"/>
          </w:rPr>
          <w:t xml:space="preserve">ượng dữ liệu (Data Object), </w:t>
        </w:r>
      </w:ins>
      <w:ins w:id="5425" w:author="Chanh Duc Ngo" w:date="2019-03-10T16:34:00Z">
        <w:r w:rsidR="006C4A37" w:rsidRPr="006C4A37">
          <w:rPr>
            <w:rFonts w:ascii="Times New Roman" w:hAnsi="Times New Roman"/>
            <w:sz w:val="26"/>
            <w:szCs w:val="26"/>
          </w:rPr>
          <w:t>Đầu vào (Data Input)</w:t>
        </w:r>
        <w:r w:rsidR="006C4A37">
          <w:rPr>
            <w:rFonts w:ascii="Times New Roman" w:hAnsi="Times New Roman"/>
            <w:sz w:val="26"/>
            <w:szCs w:val="26"/>
          </w:rPr>
          <w:t>,</w:t>
        </w:r>
        <w:r w:rsidR="006C4A37" w:rsidRPr="006C4A37">
          <w:rPr>
            <w:rFonts w:ascii="Times New Roman" w:hAnsi="Times New Roman"/>
            <w:sz w:val="26"/>
            <w:szCs w:val="26"/>
          </w:rPr>
          <w:tab/>
          <w:t>Đầu ra (Data Output)</w:t>
        </w:r>
        <w:r w:rsidR="006C4A37">
          <w:rPr>
            <w:rFonts w:ascii="Times New Roman" w:hAnsi="Times New Roman"/>
            <w:sz w:val="26"/>
            <w:szCs w:val="26"/>
          </w:rPr>
          <w:t xml:space="preserve">, </w:t>
        </w:r>
        <w:r w:rsidR="006C4A37" w:rsidRPr="006C4A37">
          <w:rPr>
            <w:rFonts w:ascii="Times New Roman" w:hAnsi="Times New Roman"/>
            <w:sz w:val="26"/>
            <w:szCs w:val="26"/>
          </w:rPr>
          <w:t>Kho dữ liệu (Data Store)</w:t>
        </w:r>
      </w:ins>
    </w:p>
    <w:p w14:paraId="58B370FC" w14:textId="77777777" w:rsidR="004F5675" w:rsidRDefault="004F5675" w:rsidP="00DA2BE5">
      <w:pPr>
        <w:pStyle w:val="ListParagraph"/>
        <w:numPr>
          <w:ilvl w:val="4"/>
          <w:numId w:val="2"/>
        </w:numPr>
        <w:spacing w:line="360" w:lineRule="auto"/>
        <w:outlineLvl w:val="4"/>
        <w:rPr>
          <w:rFonts w:ascii="Times New Roman" w:hAnsi="Times New Roman"/>
          <w:b/>
          <w:sz w:val="26"/>
          <w:szCs w:val="26"/>
        </w:rPr>
      </w:pPr>
      <w:bookmarkStart w:id="5426" w:name="_Toc1743496"/>
      <w:bookmarkStart w:id="5427" w:name="_Toc3204483"/>
      <w:r w:rsidRPr="00DC36F7">
        <w:rPr>
          <w:rFonts w:ascii="Times New Roman" w:hAnsi="Times New Roman"/>
          <w:b/>
          <w:sz w:val="26"/>
          <w:szCs w:val="26"/>
        </w:rPr>
        <w:t>Đối tượng dữ liệu (Data Object)</w:t>
      </w:r>
      <w:bookmarkEnd w:id="5426"/>
      <w:bookmarkEnd w:id="5427"/>
    </w:p>
    <w:p w14:paraId="77025A58" w14:textId="77777777" w:rsidR="004F5675" w:rsidRPr="00CD46CC" w:rsidRDefault="004F5675" w:rsidP="004F5675">
      <w:pPr>
        <w:spacing w:line="360" w:lineRule="auto"/>
        <w:ind w:left="1080" w:firstLine="360"/>
        <w:rPr>
          <w:rFonts w:ascii="Times New Roman" w:hAnsi="Times New Roman"/>
          <w:sz w:val="26"/>
          <w:szCs w:val="26"/>
        </w:rPr>
      </w:pPr>
      <w:r w:rsidRPr="00CD46CC">
        <w:rPr>
          <w:rFonts w:ascii="Times New Roman" w:hAnsi="Times New Roman"/>
          <w:sz w:val="26"/>
          <w:szCs w:val="26"/>
        </w:rPr>
        <w:t>Data Object là thể hiện của dữ liệu trong quy trình như email, tài liệu, form..</w:t>
      </w:r>
    </w:p>
    <w:p w14:paraId="3050EA44" w14:textId="77777777" w:rsidR="004F5675" w:rsidRPr="00CD46CC" w:rsidRDefault="004F5675" w:rsidP="004F5675">
      <w:pPr>
        <w:spacing w:line="360" w:lineRule="auto"/>
        <w:ind w:left="1080" w:firstLine="360"/>
        <w:rPr>
          <w:rFonts w:ascii="Times New Roman" w:hAnsi="Times New Roman"/>
          <w:sz w:val="26"/>
          <w:szCs w:val="26"/>
        </w:rPr>
      </w:pPr>
      <w:r w:rsidRPr="00CD46CC">
        <w:rPr>
          <w:rFonts w:ascii="Times New Roman" w:hAnsi="Times New Roman"/>
          <w:sz w:val="26"/>
          <w:szCs w:val="26"/>
        </w:rPr>
        <w:t>Tham chiếu Data Object là một cách để sử dụng lại các Data Object trong cùng một diagram. Chúng có thể chỉ định các trạng thái khác nhau của cùng một Data Object tại các điểm khác nhau trong một tiến trình.</w:t>
      </w:r>
    </w:p>
    <w:p w14:paraId="2B37F5C4" w14:textId="77777777" w:rsidR="004F5675" w:rsidRPr="00CD46CC" w:rsidRDefault="004F5675" w:rsidP="004F5675">
      <w:pPr>
        <w:spacing w:line="360" w:lineRule="auto"/>
        <w:ind w:left="720" w:firstLine="720"/>
        <w:rPr>
          <w:rFonts w:ascii="Times New Roman" w:hAnsi="Times New Roman"/>
          <w:sz w:val="26"/>
          <w:szCs w:val="26"/>
        </w:rPr>
      </w:pPr>
      <w:r w:rsidRPr="00CD46CC">
        <w:rPr>
          <w:rFonts w:ascii="Times New Roman" w:hAnsi="Times New Roman"/>
          <w:sz w:val="26"/>
          <w:szCs w:val="26"/>
        </w:rPr>
        <w:t xml:space="preserve">Kí hiệu của Data Object: </w:t>
      </w:r>
      <w:r w:rsidRPr="00CD46CC">
        <w:rPr>
          <w:rFonts w:ascii="Times New Roman" w:hAnsi="Times New Roman"/>
          <w:noProof/>
          <w:sz w:val="26"/>
          <w:szCs w:val="26"/>
          <w:lang w:val="en-US"/>
        </w:rPr>
        <w:drawing>
          <wp:inline distT="0" distB="0" distL="0" distR="0" wp14:anchorId="52E25D78" wp14:editId="324AB390">
            <wp:extent cx="318135" cy="374015"/>
            <wp:effectExtent l="0" t="0" r="571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135" cy="374015"/>
                    </a:xfrm>
                    <a:prstGeom prst="rect">
                      <a:avLst/>
                    </a:prstGeom>
                    <a:noFill/>
                    <a:ln>
                      <a:noFill/>
                    </a:ln>
                  </pic:spPr>
                </pic:pic>
              </a:graphicData>
            </a:graphic>
          </wp:inline>
        </w:drawing>
      </w:r>
    </w:p>
    <w:p w14:paraId="1CDC297C" w14:textId="77777777" w:rsidR="004F5675" w:rsidRPr="00CD46CC" w:rsidRDefault="004F5675" w:rsidP="004F5675">
      <w:pPr>
        <w:spacing w:line="360" w:lineRule="auto"/>
        <w:ind w:left="1134" w:firstLine="720"/>
        <w:rPr>
          <w:rFonts w:ascii="Times New Roman" w:hAnsi="Times New Roman"/>
          <w:sz w:val="26"/>
          <w:szCs w:val="26"/>
        </w:rPr>
      </w:pPr>
      <w:r w:rsidRPr="00CD46CC">
        <w:rPr>
          <w:rFonts w:ascii="Times New Roman" w:hAnsi="Times New Roman"/>
          <w:sz w:val="26"/>
          <w:szCs w:val="26"/>
        </w:rPr>
        <w:t>Một loại Data Object đặc biệt của BPMN là bộ các Data Object (Data Object Collection), đại diện cho một mảng các Data Object.</w:t>
      </w:r>
      <w:r w:rsidRPr="00CD46CC">
        <w:rPr>
          <w:rFonts w:ascii="Times New Roman" w:hAnsi="Times New Roman"/>
          <w:sz w:val="26"/>
          <w:szCs w:val="26"/>
        </w:rPr>
        <w:tab/>
      </w:r>
    </w:p>
    <w:p w14:paraId="45304640" w14:textId="77777777" w:rsidR="004F5675" w:rsidRPr="00CD46CC" w:rsidRDefault="004F5675" w:rsidP="004F5675">
      <w:pPr>
        <w:spacing w:line="360" w:lineRule="auto"/>
        <w:rPr>
          <w:rFonts w:ascii="Times New Roman" w:hAnsi="Times New Roman"/>
          <w:sz w:val="26"/>
          <w:szCs w:val="26"/>
        </w:rPr>
      </w:pPr>
      <w:r w:rsidRPr="00CD46CC">
        <w:rPr>
          <w:rFonts w:ascii="Times New Roman" w:hAnsi="Times New Roman"/>
          <w:sz w:val="26"/>
          <w:szCs w:val="26"/>
        </w:rPr>
        <w:tab/>
      </w:r>
      <w:r w:rsidRPr="00CD46CC">
        <w:rPr>
          <w:rFonts w:ascii="Times New Roman" w:hAnsi="Times New Roman"/>
          <w:sz w:val="26"/>
          <w:szCs w:val="26"/>
        </w:rPr>
        <w:tab/>
        <w:t xml:space="preserve">Kí hiệu của Data Object Collection: </w:t>
      </w:r>
      <w:r w:rsidRPr="00CD46CC">
        <w:rPr>
          <w:rFonts w:ascii="Times New Roman" w:hAnsi="Times New Roman"/>
          <w:noProof/>
          <w:sz w:val="26"/>
          <w:szCs w:val="26"/>
          <w:lang w:val="en-US"/>
        </w:rPr>
        <w:drawing>
          <wp:inline distT="0" distB="0" distL="0" distR="0" wp14:anchorId="1E1F1C54" wp14:editId="76D76A95">
            <wp:extent cx="309880" cy="381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880" cy="381635"/>
                    </a:xfrm>
                    <a:prstGeom prst="rect">
                      <a:avLst/>
                    </a:prstGeom>
                    <a:noFill/>
                    <a:ln>
                      <a:noFill/>
                    </a:ln>
                  </pic:spPr>
                </pic:pic>
              </a:graphicData>
            </a:graphic>
          </wp:inline>
        </w:drawing>
      </w:r>
    </w:p>
    <w:p w14:paraId="6803D4AC" w14:textId="77777777" w:rsidR="004F5675" w:rsidRDefault="004F5675" w:rsidP="00DA2BE5">
      <w:pPr>
        <w:pStyle w:val="ListParagraph"/>
        <w:numPr>
          <w:ilvl w:val="4"/>
          <w:numId w:val="2"/>
        </w:numPr>
        <w:spacing w:line="360" w:lineRule="auto"/>
        <w:outlineLvl w:val="4"/>
        <w:rPr>
          <w:rFonts w:ascii="Times New Roman" w:hAnsi="Times New Roman"/>
          <w:b/>
          <w:sz w:val="26"/>
          <w:szCs w:val="26"/>
        </w:rPr>
      </w:pPr>
      <w:bookmarkStart w:id="5428" w:name="_Toc1743497"/>
      <w:bookmarkStart w:id="5429" w:name="_Toc3204484"/>
      <w:r w:rsidRPr="00DC36F7">
        <w:rPr>
          <w:rFonts w:ascii="Times New Roman" w:hAnsi="Times New Roman"/>
          <w:b/>
          <w:sz w:val="26"/>
          <w:szCs w:val="26"/>
        </w:rPr>
        <w:t>Đầu vào (Data Input)</w:t>
      </w:r>
      <w:bookmarkEnd w:id="5428"/>
      <w:bookmarkEnd w:id="5429"/>
    </w:p>
    <w:p w14:paraId="7602B900" w14:textId="77777777" w:rsidR="004F5675" w:rsidRPr="00640BAB" w:rsidRDefault="004F5675" w:rsidP="004F5675">
      <w:pPr>
        <w:spacing w:line="360" w:lineRule="auto"/>
        <w:ind w:left="1080" w:firstLine="360"/>
        <w:rPr>
          <w:rFonts w:ascii="Times New Roman" w:hAnsi="Times New Roman"/>
          <w:sz w:val="26"/>
          <w:szCs w:val="26"/>
        </w:rPr>
      </w:pPr>
      <w:r w:rsidRPr="00640BAB">
        <w:rPr>
          <w:rFonts w:ascii="Times New Roman" w:hAnsi="Times New Roman"/>
          <w:sz w:val="26"/>
          <w:szCs w:val="26"/>
        </w:rPr>
        <w:t>Data Input là một loại dữ liệu đặc biệt được sử dụng làm đầu vào của một tiến trình. Data Input trong diagram quy trình nghiệp vụ hiển thị đầu vào của dữ liệu cho tiến trình cấp cao nhất hoặc hiển thị đầu vào của tiến trình được gọi.</w:t>
      </w:r>
      <w:r w:rsidRPr="00640BAB">
        <w:rPr>
          <w:rFonts w:ascii="Times New Roman" w:hAnsi="Times New Roman"/>
          <w:sz w:val="26"/>
          <w:szCs w:val="26"/>
        </w:rPr>
        <w:tab/>
      </w:r>
    </w:p>
    <w:p w14:paraId="61803221" w14:textId="77777777" w:rsidR="004F5675" w:rsidRPr="00640BAB" w:rsidRDefault="004F5675" w:rsidP="004F5675">
      <w:pPr>
        <w:spacing w:line="360" w:lineRule="auto"/>
        <w:rPr>
          <w:rFonts w:ascii="Times New Roman" w:hAnsi="Times New Roman"/>
          <w:sz w:val="26"/>
          <w:szCs w:val="26"/>
        </w:rPr>
      </w:pPr>
      <w:r w:rsidRPr="00640BAB">
        <w:rPr>
          <w:rFonts w:ascii="Times New Roman" w:hAnsi="Times New Roman"/>
          <w:sz w:val="26"/>
          <w:szCs w:val="26"/>
        </w:rPr>
        <w:tab/>
      </w:r>
      <w:r w:rsidRPr="00640BAB">
        <w:rPr>
          <w:rFonts w:ascii="Times New Roman" w:hAnsi="Times New Roman"/>
          <w:sz w:val="26"/>
          <w:szCs w:val="26"/>
        </w:rPr>
        <w:tab/>
        <w:t xml:space="preserve">Kí hiệu của Data Input: </w:t>
      </w:r>
      <w:r w:rsidRPr="00640BAB">
        <w:rPr>
          <w:rFonts w:ascii="Times New Roman" w:hAnsi="Times New Roman"/>
          <w:noProof/>
          <w:sz w:val="26"/>
          <w:szCs w:val="26"/>
          <w:lang w:val="en-US"/>
        </w:rPr>
        <w:drawing>
          <wp:inline distT="0" distB="0" distL="0" distR="0" wp14:anchorId="35DE681F" wp14:editId="4120DD13">
            <wp:extent cx="333375" cy="438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75" cy="438150"/>
                    </a:xfrm>
                    <a:prstGeom prst="rect">
                      <a:avLst/>
                    </a:prstGeom>
                    <a:noFill/>
                    <a:ln>
                      <a:noFill/>
                    </a:ln>
                  </pic:spPr>
                </pic:pic>
              </a:graphicData>
            </a:graphic>
          </wp:inline>
        </w:drawing>
      </w:r>
    </w:p>
    <w:p w14:paraId="0E100305" w14:textId="77777777" w:rsidR="004F5675" w:rsidRDefault="004F5675" w:rsidP="00DA2BE5">
      <w:pPr>
        <w:pStyle w:val="ListParagraph"/>
        <w:numPr>
          <w:ilvl w:val="4"/>
          <w:numId w:val="2"/>
        </w:numPr>
        <w:spacing w:line="360" w:lineRule="auto"/>
        <w:outlineLvl w:val="4"/>
        <w:rPr>
          <w:rFonts w:ascii="Times New Roman" w:hAnsi="Times New Roman"/>
          <w:b/>
          <w:sz w:val="26"/>
          <w:szCs w:val="26"/>
        </w:rPr>
      </w:pPr>
      <w:bookmarkStart w:id="5430" w:name="_Toc1743498"/>
      <w:bookmarkStart w:id="5431" w:name="_Toc3204485"/>
      <w:r w:rsidRPr="00DC36F7">
        <w:rPr>
          <w:rFonts w:ascii="Times New Roman" w:hAnsi="Times New Roman"/>
          <w:b/>
          <w:sz w:val="26"/>
          <w:szCs w:val="26"/>
        </w:rPr>
        <w:lastRenderedPageBreak/>
        <w:t>Đầu ra (Data Output)</w:t>
      </w:r>
      <w:bookmarkEnd w:id="5430"/>
      <w:bookmarkEnd w:id="5431"/>
    </w:p>
    <w:p w14:paraId="175080EE" w14:textId="77777777" w:rsidR="004F5675" w:rsidRPr="00676D95" w:rsidRDefault="004F5675" w:rsidP="004F5675">
      <w:pPr>
        <w:spacing w:line="360" w:lineRule="auto"/>
        <w:ind w:left="1080" w:firstLine="360"/>
        <w:rPr>
          <w:rFonts w:ascii="Times New Roman" w:hAnsi="Times New Roman"/>
          <w:sz w:val="26"/>
          <w:szCs w:val="26"/>
        </w:rPr>
      </w:pPr>
      <w:r w:rsidRPr="00676D95">
        <w:rPr>
          <w:rFonts w:ascii="Times New Roman" w:hAnsi="Times New Roman"/>
          <w:sz w:val="26"/>
          <w:szCs w:val="26"/>
        </w:rPr>
        <w:t>Data Output là một loại dữ liệu đặc biệt được tạo ra như đầu ra của một tiến trình. Data Output trong diagram quy trình nghiệp vụ cấp cao nhất hiển thị đầu ra của quy trình.</w:t>
      </w:r>
    </w:p>
    <w:p w14:paraId="066EE116" w14:textId="77777777" w:rsidR="004F5675" w:rsidRPr="00676D95" w:rsidRDefault="004F5675" w:rsidP="004F5675">
      <w:pPr>
        <w:spacing w:line="360" w:lineRule="auto"/>
        <w:rPr>
          <w:rFonts w:ascii="Times New Roman" w:hAnsi="Times New Roman"/>
          <w:sz w:val="26"/>
          <w:szCs w:val="26"/>
        </w:rPr>
      </w:pPr>
      <w:r w:rsidRPr="00676D95">
        <w:rPr>
          <w:rFonts w:ascii="Times New Roman" w:hAnsi="Times New Roman"/>
          <w:sz w:val="26"/>
          <w:szCs w:val="26"/>
        </w:rPr>
        <w:tab/>
      </w:r>
      <w:r w:rsidRPr="00676D95">
        <w:rPr>
          <w:rFonts w:ascii="Times New Roman" w:hAnsi="Times New Roman"/>
          <w:sz w:val="26"/>
          <w:szCs w:val="26"/>
        </w:rPr>
        <w:tab/>
        <w:t xml:space="preserve">Kí hiệu của Data Output: </w:t>
      </w:r>
      <w:r w:rsidRPr="00676D95">
        <w:rPr>
          <w:rFonts w:ascii="Times New Roman" w:hAnsi="Times New Roman"/>
          <w:noProof/>
          <w:sz w:val="26"/>
          <w:szCs w:val="26"/>
          <w:lang w:val="en-US"/>
        </w:rPr>
        <w:drawing>
          <wp:inline distT="0" distB="0" distL="0" distR="0" wp14:anchorId="1B917174" wp14:editId="24CE00FD">
            <wp:extent cx="318135" cy="429260"/>
            <wp:effectExtent l="0" t="0" r="571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135" cy="429260"/>
                    </a:xfrm>
                    <a:prstGeom prst="rect">
                      <a:avLst/>
                    </a:prstGeom>
                    <a:noFill/>
                    <a:ln>
                      <a:noFill/>
                    </a:ln>
                  </pic:spPr>
                </pic:pic>
              </a:graphicData>
            </a:graphic>
          </wp:inline>
        </w:drawing>
      </w:r>
    </w:p>
    <w:p w14:paraId="66BDCC6D" w14:textId="77777777" w:rsidR="004F5675" w:rsidRDefault="004F5675" w:rsidP="00DA2BE5">
      <w:pPr>
        <w:pStyle w:val="ListParagraph"/>
        <w:numPr>
          <w:ilvl w:val="4"/>
          <w:numId w:val="2"/>
        </w:numPr>
        <w:spacing w:line="360" w:lineRule="auto"/>
        <w:outlineLvl w:val="4"/>
        <w:rPr>
          <w:rFonts w:ascii="Times New Roman" w:hAnsi="Times New Roman"/>
          <w:b/>
          <w:sz w:val="26"/>
          <w:szCs w:val="26"/>
        </w:rPr>
      </w:pPr>
      <w:bookmarkStart w:id="5432" w:name="_Toc1743499"/>
      <w:bookmarkStart w:id="5433" w:name="_Toc3204486"/>
      <w:r w:rsidRPr="00DC36F7">
        <w:rPr>
          <w:rFonts w:ascii="Times New Roman" w:hAnsi="Times New Roman"/>
          <w:b/>
          <w:sz w:val="26"/>
          <w:szCs w:val="26"/>
        </w:rPr>
        <w:t>Kho dữ liệu (Data Store)</w:t>
      </w:r>
      <w:bookmarkEnd w:id="5432"/>
      <w:bookmarkEnd w:id="5433"/>
    </w:p>
    <w:p w14:paraId="1A585DB9" w14:textId="77777777" w:rsidR="004F5675" w:rsidRPr="0074594B" w:rsidRDefault="004F5675" w:rsidP="004F5675">
      <w:pPr>
        <w:spacing w:line="360" w:lineRule="auto"/>
        <w:ind w:left="1080" w:firstLine="360"/>
        <w:rPr>
          <w:rFonts w:ascii="Times New Roman" w:hAnsi="Times New Roman"/>
          <w:sz w:val="26"/>
          <w:szCs w:val="26"/>
        </w:rPr>
      </w:pPr>
      <w:r w:rsidRPr="0074594B">
        <w:rPr>
          <w:rFonts w:ascii="Times New Roman" w:hAnsi="Times New Roman"/>
          <w:sz w:val="26"/>
          <w:szCs w:val="26"/>
        </w:rPr>
        <w:t>Data Store cho phép các hoạt động truy xuất hoặc cập nhật thông tin lưu trữ sẽ tồn tại.</w:t>
      </w:r>
    </w:p>
    <w:p w14:paraId="4B1039CE" w14:textId="77777777" w:rsidR="004F5675" w:rsidRPr="0074594B" w:rsidRDefault="004F5675" w:rsidP="004F5675">
      <w:pPr>
        <w:spacing w:line="360" w:lineRule="auto"/>
        <w:rPr>
          <w:rFonts w:ascii="Times New Roman" w:hAnsi="Times New Roman"/>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Data Store: </w:t>
      </w:r>
      <w:r w:rsidRPr="0074594B">
        <w:rPr>
          <w:rFonts w:ascii="Times New Roman" w:hAnsi="Times New Roman"/>
          <w:noProof/>
          <w:sz w:val="26"/>
          <w:szCs w:val="26"/>
          <w:lang w:val="en-US"/>
        </w:rPr>
        <w:drawing>
          <wp:inline distT="0" distB="0" distL="0" distR="0" wp14:anchorId="428F44E5" wp14:editId="0E08B0A5">
            <wp:extent cx="397510" cy="3975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510" cy="397510"/>
                    </a:xfrm>
                    <a:prstGeom prst="rect">
                      <a:avLst/>
                    </a:prstGeom>
                    <a:noFill/>
                    <a:ln>
                      <a:noFill/>
                    </a:ln>
                  </pic:spPr>
                </pic:pic>
              </a:graphicData>
            </a:graphic>
          </wp:inline>
        </w:drawing>
      </w:r>
    </w:p>
    <w:p w14:paraId="48866522" w14:textId="77777777" w:rsidR="004F5675" w:rsidRPr="0074594B" w:rsidRDefault="004F5675" w:rsidP="004F5675">
      <w:pPr>
        <w:spacing w:line="360" w:lineRule="auto"/>
        <w:ind w:left="1134" w:firstLine="720"/>
        <w:rPr>
          <w:rFonts w:ascii="Times New Roman" w:hAnsi="Times New Roman"/>
          <w:sz w:val="26"/>
          <w:szCs w:val="26"/>
        </w:rPr>
      </w:pPr>
      <w:r w:rsidRPr="0074594B">
        <w:rPr>
          <w:rFonts w:ascii="Times New Roman" w:hAnsi="Times New Roman"/>
          <w:sz w:val="26"/>
          <w:szCs w:val="26"/>
        </w:rPr>
        <w:t>Ngoài ra, để thể hiện luồng đi của dữ liệu trong mô hình, BPMN sử dụng liên kết dữ liệu (Data Association).</w:t>
      </w:r>
    </w:p>
    <w:p w14:paraId="66E2A643" w14:textId="77777777" w:rsidR="004F5675" w:rsidRDefault="004F5675" w:rsidP="004F5675">
      <w:pPr>
        <w:spacing w:line="360" w:lineRule="auto"/>
        <w:rPr>
          <w:rFonts w:ascii="Times New Roman" w:hAnsi="Times New Roman"/>
          <w:b/>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Data Association: </w:t>
      </w:r>
      <w:r w:rsidRPr="0074594B">
        <w:rPr>
          <w:rFonts w:ascii="Times New Roman" w:hAnsi="Times New Roman"/>
          <w:noProof/>
          <w:sz w:val="26"/>
          <w:szCs w:val="26"/>
          <w:lang w:val="en-US"/>
        </w:rPr>
        <w:drawing>
          <wp:inline distT="0" distB="0" distL="0" distR="0" wp14:anchorId="40963851" wp14:editId="7E6D6F65">
            <wp:extent cx="476885" cy="2228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noFill/>
                    <a:ln>
                      <a:noFill/>
                    </a:ln>
                  </pic:spPr>
                </pic:pic>
              </a:graphicData>
            </a:graphic>
          </wp:inline>
        </w:drawing>
      </w:r>
      <w:bookmarkStart w:id="5434" w:name="_Toc1743500"/>
    </w:p>
    <w:p w14:paraId="20113B2C" w14:textId="77777777" w:rsidR="004F5675" w:rsidRDefault="004F5675" w:rsidP="00DA2BE5">
      <w:pPr>
        <w:pStyle w:val="ListParagraph"/>
        <w:numPr>
          <w:ilvl w:val="3"/>
          <w:numId w:val="2"/>
        </w:numPr>
        <w:spacing w:line="360" w:lineRule="auto"/>
        <w:outlineLvl w:val="3"/>
        <w:rPr>
          <w:rFonts w:ascii="Times New Roman" w:hAnsi="Times New Roman"/>
          <w:b/>
          <w:sz w:val="26"/>
          <w:szCs w:val="26"/>
        </w:rPr>
      </w:pPr>
      <w:bookmarkStart w:id="5435" w:name="_Toc1753149"/>
      <w:bookmarkStart w:id="5436" w:name="_Toc3204487"/>
      <w:r w:rsidRPr="00DC36F7">
        <w:rPr>
          <w:rFonts w:ascii="Times New Roman" w:hAnsi="Times New Roman"/>
          <w:b/>
          <w:sz w:val="26"/>
          <w:szCs w:val="26"/>
        </w:rPr>
        <w:t>Swimlanes</w:t>
      </w:r>
      <w:bookmarkEnd w:id="5434"/>
      <w:bookmarkEnd w:id="5435"/>
      <w:bookmarkEnd w:id="5436"/>
    </w:p>
    <w:p w14:paraId="5017D0DD" w14:textId="59E4C47C" w:rsidR="004F5675" w:rsidRPr="0074594B" w:rsidRDefault="004F5675" w:rsidP="004F5675">
      <w:pPr>
        <w:spacing w:line="360" w:lineRule="auto"/>
        <w:ind w:left="720" w:firstLine="720"/>
        <w:rPr>
          <w:rFonts w:ascii="Times New Roman" w:hAnsi="Times New Roman"/>
          <w:sz w:val="26"/>
          <w:szCs w:val="26"/>
        </w:rPr>
      </w:pPr>
      <w:r w:rsidRPr="0074594B">
        <w:rPr>
          <w:rFonts w:ascii="Times New Roman" w:hAnsi="Times New Roman"/>
          <w:sz w:val="26"/>
          <w:szCs w:val="26"/>
        </w:rPr>
        <w:t>Có hai cách thức để nhóm các phần tử mô hình hóa chính thông qua Swimlanes là Pool và Lane</w:t>
      </w:r>
      <w:ins w:id="5437" w:author="Chanh Duc Ngo" w:date="2019-03-10T16:35:00Z">
        <w:r w:rsidR="006C4A37">
          <w:rPr>
            <w:rFonts w:ascii="Times New Roman" w:hAnsi="Times New Roman"/>
            <w:sz w:val="26"/>
            <w:szCs w:val="26"/>
          </w:rPr>
          <w:t xml:space="preserve">. </w:t>
        </w:r>
      </w:ins>
      <w:del w:id="5438" w:author="Chanh Duc Ngo" w:date="2019-03-10T16:35:00Z">
        <w:r w:rsidRPr="0074594B" w:rsidDel="006C4A37">
          <w:rPr>
            <w:rFonts w:ascii="Times New Roman" w:hAnsi="Times New Roman"/>
            <w:sz w:val="26"/>
            <w:szCs w:val="26"/>
          </w:rPr>
          <w:delText xml:space="preserve">, </w:delText>
        </w:r>
      </w:del>
      <w:ins w:id="5439" w:author="Chanh Duc Ngo" w:date="2019-03-10T16:35:00Z">
        <w:r w:rsidR="006C4A37">
          <w:rPr>
            <w:rFonts w:ascii="Times New Roman" w:hAnsi="Times New Roman"/>
            <w:sz w:val="26"/>
            <w:szCs w:val="26"/>
          </w:rPr>
          <w:t>T</w:t>
        </w:r>
      </w:ins>
      <w:del w:id="5440" w:author="Chanh Duc Ngo" w:date="2019-03-10T16:35:00Z">
        <w:r w:rsidRPr="0074594B" w:rsidDel="006C4A37">
          <w:rPr>
            <w:rFonts w:ascii="Times New Roman" w:hAnsi="Times New Roman"/>
            <w:sz w:val="26"/>
            <w:szCs w:val="26"/>
          </w:rPr>
          <w:delText>t</w:delText>
        </w:r>
      </w:del>
      <w:r w:rsidRPr="0074594B">
        <w:rPr>
          <w:rFonts w:ascii="Times New Roman" w:hAnsi="Times New Roman"/>
          <w:sz w:val="26"/>
          <w:szCs w:val="26"/>
        </w:rPr>
        <w:t>rong đó, Pool là biểu diễn đồ họa của một Thành phần tham gia còn Lane là một phân vùng thuộc một Process (đôi khi thuộc một Pool).</w:t>
      </w:r>
    </w:p>
    <w:p w14:paraId="3CB48BDF" w14:textId="77777777" w:rsidR="004F5675" w:rsidRPr="00817C67" w:rsidRDefault="004F5675" w:rsidP="004F5675">
      <w:pPr>
        <w:pStyle w:val="NormalWeb"/>
        <w:shd w:val="clear" w:color="auto" w:fill="FFFFFF"/>
        <w:tabs>
          <w:tab w:val="left" w:pos="1134"/>
          <w:tab w:val="left" w:pos="1418"/>
        </w:tabs>
        <w:spacing w:line="360" w:lineRule="auto"/>
        <w:jc w:val="both"/>
        <w:rPr>
          <w:sz w:val="26"/>
          <w:szCs w:val="26"/>
        </w:rPr>
      </w:pPr>
      <w:r>
        <w:rPr>
          <w:sz w:val="26"/>
          <w:szCs w:val="26"/>
        </w:rPr>
        <w:tab/>
      </w:r>
      <w:r>
        <w:rPr>
          <w:sz w:val="26"/>
          <w:szCs w:val="26"/>
        </w:rPr>
        <w:tab/>
      </w:r>
      <w:r w:rsidRPr="00C352D1">
        <w:rPr>
          <w:sz w:val="26"/>
          <w:szCs w:val="26"/>
        </w:rPr>
        <w:t xml:space="preserve">Kiếu hiệu : </w:t>
      </w:r>
      <w:r w:rsidRPr="00C352D1">
        <w:rPr>
          <w:noProof/>
          <w:sz w:val="26"/>
          <w:szCs w:val="26"/>
          <w:lang w:val="en-US"/>
        </w:rPr>
        <w:drawing>
          <wp:inline distT="0" distB="0" distL="0" distR="0" wp14:anchorId="0FCECEB0" wp14:editId="47578481">
            <wp:extent cx="1471295" cy="556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1295" cy="556895"/>
                    </a:xfrm>
                    <a:prstGeom prst="rect">
                      <a:avLst/>
                    </a:prstGeom>
                    <a:noFill/>
                    <a:ln>
                      <a:noFill/>
                    </a:ln>
                  </pic:spPr>
                </pic:pic>
              </a:graphicData>
            </a:graphic>
          </wp:inline>
        </w:drawing>
      </w:r>
    </w:p>
    <w:p w14:paraId="7566BED4" w14:textId="77777777" w:rsidR="004F5675" w:rsidRDefault="004F5675" w:rsidP="00DA2BE5">
      <w:pPr>
        <w:pStyle w:val="ListParagraph"/>
        <w:numPr>
          <w:ilvl w:val="3"/>
          <w:numId w:val="2"/>
        </w:numPr>
        <w:spacing w:line="360" w:lineRule="auto"/>
        <w:outlineLvl w:val="3"/>
        <w:rPr>
          <w:rFonts w:ascii="Times New Roman" w:hAnsi="Times New Roman"/>
          <w:b/>
          <w:sz w:val="26"/>
          <w:szCs w:val="26"/>
        </w:rPr>
      </w:pPr>
      <w:bookmarkStart w:id="5441" w:name="_Toc1743501"/>
      <w:bookmarkStart w:id="5442" w:name="_Toc1753150"/>
      <w:bookmarkStart w:id="5443" w:name="_Toc3204488"/>
      <w:r w:rsidRPr="00DC36F7">
        <w:rPr>
          <w:rFonts w:ascii="Times New Roman" w:hAnsi="Times New Roman"/>
          <w:b/>
          <w:sz w:val="26"/>
          <w:szCs w:val="26"/>
        </w:rPr>
        <w:t>Flow.</w:t>
      </w:r>
      <w:bookmarkEnd w:id="5441"/>
      <w:bookmarkEnd w:id="5442"/>
      <w:bookmarkEnd w:id="5443"/>
    </w:p>
    <w:p w14:paraId="01B3BC89" w14:textId="77777777" w:rsidR="004F5675" w:rsidRPr="0074594B" w:rsidRDefault="004F5675" w:rsidP="004F5675">
      <w:pPr>
        <w:spacing w:line="360" w:lineRule="auto"/>
        <w:ind w:left="720" w:firstLine="720"/>
        <w:rPr>
          <w:rFonts w:ascii="Times New Roman" w:hAnsi="Times New Roman"/>
          <w:sz w:val="26"/>
          <w:szCs w:val="26"/>
        </w:rPr>
      </w:pPr>
      <w:r w:rsidRPr="0074594B">
        <w:rPr>
          <w:rFonts w:ascii="Times New Roman" w:hAnsi="Times New Roman"/>
          <w:sz w:val="26"/>
          <w:szCs w:val="26"/>
        </w:rPr>
        <w:lastRenderedPageBreak/>
        <w:t xml:space="preserve">Có 4 cách dùng để thể hiện luồng đi trong quy trình nghiệp vụ, cụ thể gồm: </w:t>
      </w:r>
    </w:p>
    <w:p w14:paraId="67548E70" w14:textId="77777777" w:rsidR="004F5675" w:rsidRPr="0074594B"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44" w:author="Chanh Duc Ngo" w:date="2019-03-10T16:35:00Z">
            <w:rPr>
              <w:rFonts w:ascii="Times New Roman" w:hAnsi="Times New Roman"/>
              <w:sz w:val="26"/>
              <w:szCs w:val="26"/>
            </w:rPr>
          </w:rPrChange>
        </w:rPr>
        <w:t>Luồng tuần tự (Sequence Flow)</w:t>
      </w:r>
      <w:r w:rsidRPr="0074594B">
        <w:rPr>
          <w:rFonts w:ascii="Times New Roman" w:hAnsi="Times New Roman"/>
          <w:sz w:val="26"/>
          <w:szCs w:val="26"/>
        </w:rPr>
        <w:t>: Luồng mô tả thứ tự thực hiện của các hoạt động trong quy trình.</w:t>
      </w:r>
    </w:p>
    <w:p w14:paraId="31E94126" w14:textId="77777777" w:rsidR="004F5675" w:rsidRPr="0074594B" w:rsidRDefault="004F5675" w:rsidP="004F5675">
      <w:pPr>
        <w:spacing w:line="360" w:lineRule="auto"/>
        <w:rPr>
          <w:rFonts w:ascii="Times New Roman" w:hAnsi="Times New Roman"/>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Sequence Flow: </w:t>
      </w:r>
      <w:r w:rsidRPr="0074594B">
        <w:rPr>
          <w:rFonts w:ascii="Times New Roman" w:hAnsi="Times New Roman"/>
          <w:noProof/>
          <w:sz w:val="26"/>
          <w:szCs w:val="26"/>
          <w:lang w:val="en-US"/>
        </w:rPr>
        <w:drawing>
          <wp:inline distT="0" distB="0" distL="0" distR="0" wp14:anchorId="0D712660" wp14:editId="03832ACC">
            <wp:extent cx="704850" cy="114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4850" cy="114300"/>
                    </a:xfrm>
                    <a:prstGeom prst="rect">
                      <a:avLst/>
                    </a:prstGeom>
                    <a:noFill/>
                    <a:ln>
                      <a:noFill/>
                    </a:ln>
                  </pic:spPr>
                </pic:pic>
              </a:graphicData>
            </a:graphic>
          </wp:inline>
        </w:drawing>
      </w:r>
    </w:p>
    <w:p w14:paraId="5C750CD8" w14:textId="77777777" w:rsidR="004F5675" w:rsidRPr="0074594B"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45" w:author="Chanh Duc Ngo" w:date="2019-03-10T16:35:00Z">
            <w:rPr>
              <w:rFonts w:ascii="Times New Roman" w:hAnsi="Times New Roman"/>
              <w:sz w:val="26"/>
              <w:szCs w:val="26"/>
            </w:rPr>
          </w:rPrChange>
        </w:rPr>
        <w:t>Luồng thông điệp (Message Flow):</w:t>
      </w:r>
      <w:r w:rsidRPr="0074594B">
        <w:rPr>
          <w:rFonts w:ascii="Times New Roman" w:hAnsi="Times New Roman"/>
          <w:sz w:val="26"/>
          <w:szCs w:val="26"/>
        </w:rPr>
        <w:t xml:space="preserve"> Luồng để trao đổi thông tin giữa các Lane hoặc Pool.</w:t>
      </w:r>
    </w:p>
    <w:p w14:paraId="117AA399" w14:textId="77777777" w:rsidR="004F5675" w:rsidRPr="0074594B" w:rsidRDefault="004F5675" w:rsidP="004F5675">
      <w:pPr>
        <w:spacing w:line="360" w:lineRule="auto"/>
        <w:rPr>
          <w:rFonts w:ascii="Times New Roman" w:hAnsi="Times New Roman"/>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Message Flow: </w:t>
      </w:r>
      <w:r w:rsidRPr="0074594B">
        <w:rPr>
          <w:rFonts w:ascii="Times New Roman" w:hAnsi="Times New Roman"/>
          <w:noProof/>
          <w:sz w:val="26"/>
          <w:szCs w:val="26"/>
          <w:lang w:val="en-US"/>
        </w:rPr>
        <w:drawing>
          <wp:inline distT="0" distB="0" distL="0" distR="0" wp14:anchorId="69C9A5FC" wp14:editId="5A0D9718">
            <wp:extent cx="762000" cy="161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00" cy="161925"/>
                    </a:xfrm>
                    <a:prstGeom prst="rect">
                      <a:avLst/>
                    </a:prstGeom>
                    <a:noFill/>
                    <a:ln>
                      <a:noFill/>
                    </a:ln>
                  </pic:spPr>
                </pic:pic>
              </a:graphicData>
            </a:graphic>
          </wp:inline>
        </w:drawing>
      </w:r>
    </w:p>
    <w:p w14:paraId="28E2D1FE" w14:textId="77777777" w:rsidR="004F5675" w:rsidRPr="0074594B"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46" w:author="Chanh Duc Ngo" w:date="2019-03-10T16:35:00Z">
            <w:rPr>
              <w:rFonts w:ascii="Times New Roman" w:hAnsi="Times New Roman"/>
              <w:sz w:val="26"/>
              <w:szCs w:val="26"/>
            </w:rPr>
          </w:rPrChange>
        </w:rPr>
        <w:t>Luồng mặc định (Default Flow):</w:t>
      </w:r>
      <w:r w:rsidRPr="0074594B">
        <w:rPr>
          <w:rFonts w:ascii="Times New Roman" w:hAnsi="Times New Roman"/>
          <w:sz w:val="26"/>
          <w:szCs w:val="26"/>
        </w:rPr>
        <w:t xml:space="preserve"> Nếu không có điều gì xảy ra, quy trình nghiệp vụ sẽ đi theo luồng mặc định.</w:t>
      </w:r>
    </w:p>
    <w:p w14:paraId="209EB399" w14:textId="77777777" w:rsidR="004F5675" w:rsidRPr="0074594B" w:rsidRDefault="004F5675" w:rsidP="004F5675">
      <w:pPr>
        <w:spacing w:line="360" w:lineRule="auto"/>
        <w:rPr>
          <w:rFonts w:ascii="Times New Roman" w:hAnsi="Times New Roman"/>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Default Flow: </w:t>
      </w:r>
      <w:r w:rsidRPr="0074594B">
        <w:rPr>
          <w:rFonts w:ascii="Times New Roman" w:hAnsi="Times New Roman"/>
          <w:noProof/>
          <w:sz w:val="26"/>
          <w:szCs w:val="26"/>
          <w:lang w:val="en-US"/>
        </w:rPr>
        <w:drawing>
          <wp:inline distT="0" distB="0" distL="0" distR="0" wp14:anchorId="0EAA3BAF" wp14:editId="566A5C64">
            <wp:extent cx="838200" cy="1428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8200" cy="142875"/>
                    </a:xfrm>
                    <a:prstGeom prst="rect">
                      <a:avLst/>
                    </a:prstGeom>
                    <a:noFill/>
                    <a:ln>
                      <a:noFill/>
                    </a:ln>
                  </pic:spPr>
                </pic:pic>
              </a:graphicData>
            </a:graphic>
          </wp:inline>
        </w:drawing>
      </w:r>
    </w:p>
    <w:p w14:paraId="035CC283" w14:textId="77777777" w:rsidR="004F5675" w:rsidRPr="0074594B"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47" w:author="Chanh Duc Ngo" w:date="2019-03-10T16:35:00Z">
            <w:rPr>
              <w:rFonts w:ascii="Times New Roman" w:hAnsi="Times New Roman"/>
              <w:sz w:val="26"/>
              <w:szCs w:val="26"/>
            </w:rPr>
          </w:rPrChange>
        </w:rPr>
        <w:t>Luồng điều kiện (Conditional Flow):</w:t>
      </w:r>
      <w:r w:rsidRPr="0074594B">
        <w:rPr>
          <w:rFonts w:ascii="Times New Roman" w:hAnsi="Times New Roman"/>
          <w:sz w:val="26"/>
          <w:szCs w:val="26"/>
        </w:rPr>
        <w:t xml:space="preserve"> Đầu vào của luồng là một điều kiện. Quy trình nghiệp vụ sẽ đi theo luồng này nếu điều kiện được thỏa mãn.</w:t>
      </w:r>
    </w:p>
    <w:p w14:paraId="189ECB79" w14:textId="77777777" w:rsidR="004F5675" w:rsidRPr="0074594B" w:rsidRDefault="004F5675" w:rsidP="004F5675">
      <w:pPr>
        <w:spacing w:line="360" w:lineRule="auto"/>
        <w:rPr>
          <w:rFonts w:ascii="Times New Roman" w:hAnsi="Times New Roman"/>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Conditional Flow: </w:t>
      </w:r>
      <w:r w:rsidRPr="0074594B">
        <w:rPr>
          <w:rFonts w:ascii="Times New Roman" w:hAnsi="Times New Roman"/>
          <w:noProof/>
          <w:sz w:val="26"/>
          <w:szCs w:val="26"/>
          <w:lang w:val="en-US"/>
        </w:rPr>
        <w:drawing>
          <wp:inline distT="0" distB="0" distL="0" distR="0" wp14:anchorId="76C322F1" wp14:editId="49675F04">
            <wp:extent cx="838200" cy="123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8200" cy="123825"/>
                    </a:xfrm>
                    <a:prstGeom prst="rect">
                      <a:avLst/>
                    </a:prstGeom>
                    <a:noFill/>
                    <a:ln>
                      <a:noFill/>
                    </a:ln>
                  </pic:spPr>
                </pic:pic>
              </a:graphicData>
            </a:graphic>
          </wp:inline>
        </w:drawing>
      </w:r>
    </w:p>
    <w:p w14:paraId="1EF0970F" w14:textId="77777777" w:rsidR="004F5675" w:rsidRPr="0074594B"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48" w:author="Chanh Duc Ngo" w:date="2019-03-10T16:35:00Z">
            <w:rPr>
              <w:rFonts w:ascii="Times New Roman" w:hAnsi="Times New Roman"/>
              <w:sz w:val="26"/>
              <w:szCs w:val="26"/>
            </w:rPr>
          </w:rPrChange>
        </w:rPr>
        <w:t>Liên kết (Association):</w:t>
      </w:r>
      <w:r w:rsidRPr="0074594B">
        <w:rPr>
          <w:rFonts w:ascii="Times New Roman" w:hAnsi="Times New Roman"/>
          <w:sz w:val="26"/>
          <w:szCs w:val="26"/>
        </w:rPr>
        <w:t xml:space="preserve"> Sử dụng để liên kết giữa các Marker Anotation với các thành phần khác trong mô hình</w:t>
      </w:r>
    </w:p>
    <w:p w14:paraId="0EDFD379" w14:textId="77777777" w:rsidR="004F5675" w:rsidRDefault="004F5675" w:rsidP="004F5675">
      <w:pPr>
        <w:spacing w:line="360" w:lineRule="auto"/>
        <w:rPr>
          <w:rFonts w:ascii="Times New Roman" w:hAnsi="Times New Roman"/>
          <w:b/>
          <w:sz w:val="26"/>
          <w:szCs w:val="26"/>
        </w:rPr>
      </w:pPr>
      <w:r w:rsidRPr="0074594B">
        <w:rPr>
          <w:rFonts w:ascii="Times New Roman" w:hAnsi="Times New Roman"/>
          <w:sz w:val="26"/>
          <w:szCs w:val="26"/>
        </w:rPr>
        <w:tab/>
      </w:r>
      <w:r w:rsidRPr="0074594B">
        <w:rPr>
          <w:rFonts w:ascii="Times New Roman" w:hAnsi="Times New Roman"/>
          <w:sz w:val="26"/>
          <w:szCs w:val="26"/>
        </w:rPr>
        <w:tab/>
        <w:t xml:space="preserve">Kí hiệu của Association: </w:t>
      </w:r>
      <w:r w:rsidRPr="0074594B">
        <w:rPr>
          <w:rFonts w:ascii="Times New Roman" w:hAnsi="Times New Roman"/>
          <w:noProof/>
          <w:sz w:val="26"/>
          <w:szCs w:val="26"/>
          <w:lang w:val="en-US"/>
        </w:rPr>
        <w:drawing>
          <wp:inline distT="0" distB="0" distL="0" distR="0" wp14:anchorId="7290C504" wp14:editId="1DB4EB81">
            <wp:extent cx="723900" cy="123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3900" cy="123825"/>
                    </a:xfrm>
                    <a:prstGeom prst="rect">
                      <a:avLst/>
                    </a:prstGeom>
                    <a:noFill/>
                    <a:ln>
                      <a:noFill/>
                    </a:ln>
                  </pic:spPr>
                </pic:pic>
              </a:graphicData>
            </a:graphic>
          </wp:inline>
        </w:drawing>
      </w:r>
      <w:bookmarkStart w:id="5449" w:name="_Toc1743502"/>
      <w:bookmarkStart w:id="5450" w:name="_Toc1753151"/>
    </w:p>
    <w:p w14:paraId="3BC08533" w14:textId="77777777" w:rsidR="004F5675" w:rsidRDefault="004F5675" w:rsidP="00DA2BE5">
      <w:pPr>
        <w:pStyle w:val="ListParagraph"/>
        <w:numPr>
          <w:ilvl w:val="3"/>
          <w:numId w:val="2"/>
        </w:numPr>
        <w:spacing w:line="360" w:lineRule="auto"/>
        <w:outlineLvl w:val="3"/>
        <w:rPr>
          <w:rFonts w:ascii="Times New Roman" w:hAnsi="Times New Roman"/>
          <w:b/>
          <w:sz w:val="26"/>
          <w:szCs w:val="26"/>
        </w:rPr>
      </w:pPr>
      <w:bookmarkStart w:id="5451" w:name="_Toc3204489"/>
      <w:r w:rsidRPr="00DC36F7">
        <w:rPr>
          <w:rFonts w:ascii="Times New Roman" w:hAnsi="Times New Roman"/>
          <w:b/>
          <w:sz w:val="26"/>
          <w:szCs w:val="26"/>
        </w:rPr>
        <w:t>Activities</w:t>
      </w:r>
      <w:bookmarkEnd w:id="5449"/>
      <w:bookmarkEnd w:id="5450"/>
      <w:bookmarkEnd w:id="5451"/>
    </w:p>
    <w:p w14:paraId="63C2D0DD" w14:textId="77777777" w:rsidR="004F5675" w:rsidRPr="00095890" w:rsidRDefault="004F5675" w:rsidP="004F5675">
      <w:pPr>
        <w:spacing w:line="360" w:lineRule="auto"/>
        <w:ind w:left="720" w:firstLine="720"/>
        <w:rPr>
          <w:rFonts w:ascii="Times New Roman" w:hAnsi="Times New Roman"/>
          <w:sz w:val="26"/>
          <w:szCs w:val="26"/>
        </w:rPr>
      </w:pPr>
      <w:r w:rsidRPr="00095890">
        <w:rPr>
          <w:rFonts w:ascii="Times New Roman" w:hAnsi="Times New Roman"/>
          <w:sz w:val="26"/>
          <w:szCs w:val="26"/>
        </w:rPr>
        <w:t>Activities dùng để mô tả công việc trong quy trình nghiệp vụ. Activities chia làm 2 loại chính: Task và Sub-process</w:t>
      </w:r>
    </w:p>
    <w:p w14:paraId="43D3983C" w14:textId="77777777" w:rsidR="004F5675" w:rsidRPr="00095890"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52" w:author="Chanh Duc Ngo" w:date="2019-03-10T16:36:00Z">
            <w:rPr>
              <w:rFonts w:ascii="Times New Roman" w:hAnsi="Times New Roman"/>
              <w:sz w:val="26"/>
              <w:szCs w:val="26"/>
            </w:rPr>
          </w:rPrChange>
        </w:rPr>
        <w:t>Task:</w:t>
      </w:r>
      <w:r w:rsidRPr="00095890">
        <w:rPr>
          <w:rFonts w:ascii="Times New Roman" w:hAnsi="Times New Roman"/>
          <w:sz w:val="26"/>
          <w:szCs w:val="26"/>
        </w:rPr>
        <w:t xml:space="preserve"> là hoạt động nguyên tố, không thể chia nhỏ ra được nữa.</w:t>
      </w:r>
    </w:p>
    <w:p w14:paraId="2784097E" w14:textId="77777777" w:rsidR="004F5675" w:rsidRPr="00095890" w:rsidRDefault="004F5675" w:rsidP="004F5675">
      <w:pPr>
        <w:spacing w:line="360" w:lineRule="auto"/>
        <w:ind w:left="720" w:firstLine="720"/>
        <w:rPr>
          <w:rFonts w:ascii="Times New Roman" w:hAnsi="Times New Roman"/>
          <w:sz w:val="26"/>
          <w:szCs w:val="26"/>
        </w:rPr>
      </w:pPr>
      <w:r w:rsidRPr="00095890">
        <w:rPr>
          <w:rFonts w:ascii="Times New Roman" w:hAnsi="Times New Roman"/>
          <w:sz w:val="26"/>
          <w:szCs w:val="26"/>
        </w:rPr>
        <w:lastRenderedPageBreak/>
        <w:t xml:space="preserve">Kí hiệu của Task:  </w:t>
      </w:r>
      <w:r w:rsidRPr="00095890">
        <w:rPr>
          <w:rFonts w:ascii="Times New Roman" w:hAnsi="Times New Roman"/>
          <w:noProof/>
          <w:sz w:val="26"/>
          <w:szCs w:val="26"/>
          <w:lang w:val="en-US"/>
        </w:rPr>
        <w:drawing>
          <wp:inline distT="0" distB="0" distL="0" distR="0" wp14:anchorId="3FB25133" wp14:editId="40BB7F8B">
            <wp:extent cx="341630" cy="28638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630" cy="286385"/>
                    </a:xfrm>
                    <a:prstGeom prst="rect">
                      <a:avLst/>
                    </a:prstGeom>
                    <a:noFill/>
                    <a:ln>
                      <a:noFill/>
                    </a:ln>
                  </pic:spPr>
                </pic:pic>
              </a:graphicData>
            </a:graphic>
          </wp:inline>
        </w:drawing>
      </w:r>
    </w:p>
    <w:p w14:paraId="0F6CFC7F" w14:textId="77777777" w:rsidR="004F5675" w:rsidRPr="00095890"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53" w:author="Chanh Duc Ngo" w:date="2019-03-10T16:36:00Z">
            <w:rPr>
              <w:rFonts w:ascii="Times New Roman" w:hAnsi="Times New Roman"/>
              <w:sz w:val="26"/>
              <w:szCs w:val="26"/>
            </w:rPr>
          </w:rPrChange>
        </w:rPr>
        <w:t>Sub-process</w:t>
      </w:r>
      <w:r w:rsidRPr="00095890">
        <w:rPr>
          <w:rFonts w:ascii="Times New Roman" w:hAnsi="Times New Roman"/>
          <w:sz w:val="26"/>
          <w:szCs w:val="26"/>
        </w:rPr>
        <w:t xml:space="preserve"> là hoạt động lớn có thể phân chia thành có hoạt động con.</w:t>
      </w:r>
    </w:p>
    <w:p w14:paraId="631F3FD1" w14:textId="77777777" w:rsidR="004F5675" w:rsidRPr="00095890" w:rsidRDefault="004F5675" w:rsidP="004F5675">
      <w:pPr>
        <w:spacing w:line="360" w:lineRule="auto"/>
        <w:ind w:left="720" w:firstLine="720"/>
        <w:rPr>
          <w:rFonts w:ascii="Times New Roman" w:hAnsi="Times New Roman"/>
          <w:sz w:val="26"/>
          <w:szCs w:val="26"/>
        </w:rPr>
      </w:pPr>
      <w:r w:rsidRPr="00095890">
        <w:rPr>
          <w:rFonts w:ascii="Times New Roman" w:hAnsi="Times New Roman"/>
          <w:sz w:val="26"/>
          <w:szCs w:val="26"/>
        </w:rPr>
        <w:t xml:space="preserve">Kí hiệu của Sub-process:  </w:t>
      </w:r>
      <w:r w:rsidRPr="00095890">
        <w:rPr>
          <w:rFonts w:ascii="Times New Roman" w:hAnsi="Times New Roman"/>
          <w:noProof/>
          <w:sz w:val="26"/>
          <w:szCs w:val="26"/>
          <w:lang w:val="en-US"/>
        </w:rPr>
        <w:drawing>
          <wp:inline distT="0" distB="0" distL="0" distR="0" wp14:anchorId="159ED4D9" wp14:editId="7418BC81">
            <wp:extent cx="405765" cy="349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765" cy="349885"/>
                    </a:xfrm>
                    <a:prstGeom prst="rect">
                      <a:avLst/>
                    </a:prstGeom>
                    <a:noFill/>
                    <a:ln>
                      <a:noFill/>
                    </a:ln>
                  </pic:spPr>
                </pic:pic>
              </a:graphicData>
            </a:graphic>
          </wp:inline>
        </w:drawing>
      </w:r>
    </w:p>
    <w:p w14:paraId="40E03128" w14:textId="77777777" w:rsidR="004F5675" w:rsidRPr="00095890" w:rsidRDefault="004F5675" w:rsidP="004F5675">
      <w:pPr>
        <w:spacing w:line="360" w:lineRule="auto"/>
        <w:ind w:left="720" w:firstLine="720"/>
        <w:rPr>
          <w:rFonts w:ascii="Times New Roman" w:hAnsi="Times New Roman"/>
          <w:sz w:val="26"/>
          <w:szCs w:val="26"/>
        </w:rPr>
      </w:pPr>
      <w:r w:rsidRPr="00095890">
        <w:rPr>
          <w:rFonts w:ascii="Times New Roman" w:hAnsi="Times New Roman"/>
          <w:sz w:val="26"/>
          <w:szCs w:val="26"/>
        </w:rPr>
        <w:t>Tuy nhiên, để thể hiện được nhiều activities phức tạp hơn, BPMN cung cấp thêm một số Marker để thể hiện hành vi thực hiện của các task và Task Type để thể hiện rõ nghĩa hơn các task.</w:t>
      </w:r>
    </w:p>
    <w:p w14:paraId="73CAAB83" w14:textId="77777777" w:rsidR="004F5675" w:rsidRDefault="004F5675" w:rsidP="00DA2BE5">
      <w:pPr>
        <w:pStyle w:val="ListParagraph"/>
        <w:numPr>
          <w:ilvl w:val="4"/>
          <w:numId w:val="2"/>
        </w:numPr>
        <w:spacing w:line="360" w:lineRule="auto"/>
        <w:jc w:val="left"/>
        <w:outlineLvl w:val="4"/>
        <w:rPr>
          <w:rFonts w:ascii="Times New Roman" w:hAnsi="Times New Roman"/>
          <w:b/>
          <w:sz w:val="26"/>
          <w:szCs w:val="26"/>
        </w:rPr>
      </w:pPr>
      <w:bookmarkStart w:id="5454" w:name="_Toc1743503"/>
      <w:bookmarkStart w:id="5455" w:name="_Toc3204490"/>
      <w:r w:rsidRPr="00DC36F7">
        <w:rPr>
          <w:rFonts w:ascii="Times New Roman" w:hAnsi="Times New Roman"/>
          <w:b/>
          <w:sz w:val="26"/>
          <w:szCs w:val="26"/>
        </w:rPr>
        <w:t>Activity Marker</w:t>
      </w:r>
      <w:bookmarkEnd w:id="5454"/>
      <w:bookmarkEnd w:id="5455"/>
    </w:p>
    <w:p w14:paraId="4122B494" w14:textId="77777777" w:rsidR="004F5675" w:rsidRPr="00CD126A" w:rsidRDefault="004F5675" w:rsidP="004F5675">
      <w:pPr>
        <w:spacing w:line="360" w:lineRule="auto"/>
        <w:ind w:left="1080" w:firstLine="720"/>
        <w:rPr>
          <w:rFonts w:ascii="Times New Roman" w:hAnsi="Times New Roman"/>
          <w:sz w:val="26"/>
          <w:szCs w:val="26"/>
        </w:rPr>
      </w:pPr>
      <w:r w:rsidRPr="00CD126A">
        <w:rPr>
          <w:rFonts w:ascii="Times New Roman" w:hAnsi="Times New Roman"/>
          <w:sz w:val="26"/>
          <w:szCs w:val="26"/>
        </w:rPr>
        <w:t>Activity Marker bao gồm 4 loại chính: Loop, Compensation, Multiple Instance, Ad Hoc.</w:t>
      </w:r>
    </w:p>
    <w:p w14:paraId="6B76727F" w14:textId="77777777" w:rsidR="004F5675" w:rsidRPr="00CD126A" w:rsidRDefault="004F5675" w:rsidP="004F5675">
      <w:pPr>
        <w:spacing w:line="360" w:lineRule="auto"/>
        <w:ind w:left="1080" w:firstLine="720"/>
        <w:rPr>
          <w:rFonts w:ascii="Times New Roman" w:hAnsi="Times New Roman"/>
          <w:sz w:val="26"/>
          <w:szCs w:val="26"/>
        </w:rPr>
      </w:pPr>
      <w:r w:rsidRPr="006C4A37">
        <w:rPr>
          <w:rFonts w:ascii="Times New Roman" w:hAnsi="Times New Roman"/>
          <w:b/>
          <w:sz w:val="26"/>
          <w:szCs w:val="26"/>
          <w:rPrChange w:id="5456" w:author="Chanh Duc Ngo" w:date="2019-03-10T16:35:00Z">
            <w:rPr>
              <w:rFonts w:ascii="Times New Roman" w:hAnsi="Times New Roman"/>
              <w:sz w:val="26"/>
              <w:szCs w:val="26"/>
            </w:rPr>
          </w:rPrChange>
        </w:rPr>
        <w:t>Loop</w:t>
      </w:r>
      <w:r w:rsidRPr="00CD126A">
        <w:rPr>
          <w:rFonts w:ascii="Times New Roman" w:hAnsi="Times New Roman"/>
          <w:sz w:val="26"/>
          <w:szCs w:val="26"/>
        </w:rPr>
        <w:t>: Một task trong quy trình nghiệp vụ sẽ được lặp đi lặp lại nhiều lần.</w:t>
      </w:r>
    </w:p>
    <w:p w14:paraId="3A135F15" w14:textId="77777777" w:rsidR="004F5675" w:rsidRPr="00CD126A" w:rsidRDefault="004F5675" w:rsidP="004F5675">
      <w:pPr>
        <w:spacing w:line="360" w:lineRule="auto"/>
        <w:ind w:left="720" w:firstLine="720"/>
        <w:rPr>
          <w:rFonts w:ascii="Times New Roman" w:hAnsi="Times New Roman"/>
          <w:sz w:val="26"/>
          <w:szCs w:val="26"/>
        </w:rPr>
      </w:pPr>
      <w:r w:rsidRPr="00CD126A">
        <w:rPr>
          <w:rFonts w:ascii="Times New Roman" w:hAnsi="Times New Roman"/>
          <w:sz w:val="26"/>
          <w:szCs w:val="26"/>
        </w:rPr>
        <w:t xml:space="preserve">Kí hiệu của Loop: </w:t>
      </w:r>
      <w:r w:rsidRPr="00C352D1">
        <w:rPr>
          <w:noProof/>
          <w:sz w:val="26"/>
          <w:szCs w:val="26"/>
          <w:bdr w:val="none" w:sz="0" w:space="0" w:color="auto" w:frame="1"/>
          <w:shd w:val="clear" w:color="auto" w:fill="FFFFFF"/>
          <w:lang w:val="en-US"/>
        </w:rPr>
        <w:drawing>
          <wp:inline distT="0" distB="0" distL="0" distR="0" wp14:anchorId="1961D0A0" wp14:editId="740485DD">
            <wp:extent cx="365760" cy="294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 cy="294005"/>
                    </a:xfrm>
                    <a:prstGeom prst="rect">
                      <a:avLst/>
                    </a:prstGeom>
                    <a:noFill/>
                    <a:ln>
                      <a:noFill/>
                    </a:ln>
                  </pic:spPr>
                </pic:pic>
              </a:graphicData>
            </a:graphic>
          </wp:inline>
        </w:drawing>
      </w:r>
      <w:r w:rsidRPr="00CD126A">
        <w:rPr>
          <w:rFonts w:ascii="Times New Roman" w:hAnsi="Times New Roman"/>
          <w:sz w:val="26"/>
          <w:szCs w:val="26"/>
        </w:rPr>
        <w:t xml:space="preserve"> </w:t>
      </w:r>
    </w:p>
    <w:p w14:paraId="143386AB" w14:textId="77777777" w:rsidR="004F5675" w:rsidRPr="00CD126A"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57" w:author="Chanh Duc Ngo" w:date="2019-03-10T16:36:00Z">
            <w:rPr>
              <w:rFonts w:ascii="Times New Roman" w:hAnsi="Times New Roman"/>
              <w:sz w:val="26"/>
              <w:szCs w:val="26"/>
            </w:rPr>
          </w:rPrChange>
        </w:rPr>
        <w:t>Compensation:</w:t>
      </w:r>
      <w:r w:rsidRPr="00CD126A">
        <w:rPr>
          <w:rFonts w:ascii="Times New Roman" w:hAnsi="Times New Roman"/>
          <w:sz w:val="26"/>
          <w:szCs w:val="26"/>
        </w:rPr>
        <w:t xml:space="preserve"> Là tác vụ mô tả sự backup, trở lại task ban đầu  trong quy trình nghiệp vụ.</w:t>
      </w:r>
    </w:p>
    <w:p w14:paraId="17C20007" w14:textId="77777777" w:rsidR="004F5675" w:rsidRPr="00CD126A" w:rsidRDefault="004F5675" w:rsidP="004F5675">
      <w:pPr>
        <w:spacing w:line="360" w:lineRule="auto"/>
        <w:ind w:left="720" w:firstLine="720"/>
        <w:rPr>
          <w:rFonts w:ascii="Times New Roman" w:hAnsi="Times New Roman"/>
          <w:sz w:val="26"/>
          <w:szCs w:val="26"/>
        </w:rPr>
      </w:pPr>
      <w:r w:rsidRPr="00CD126A">
        <w:rPr>
          <w:rFonts w:ascii="Times New Roman" w:hAnsi="Times New Roman"/>
          <w:sz w:val="26"/>
          <w:szCs w:val="26"/>
        </w:rPr>
        <w:t xml:space="preserve">Kí hiệu của Compensation:  </w:t>
      </w:r>
      <w:r w:rsidRPr="00C352D1">
        <w:rPr>
          <w:noProof/>
          <w:sz w:val="26"/>
          <w:szCs w:val="26"/>
          <w:bdr w:val="none" w:sz="0" w:space="0" w:color="auto" w:frame="1"/>
          <w:shd w:val="clear" w:color="auto" w:fill="FFFFFF"/>
          <w:lang w:val="en-US"/>
        </w:rPr>
        <w:drawing>
          <wp:inline distT="0" distB="0" distL="0" distR="0" wp14:anchorId="3CC63706" wp14:editId="6C9069CA">
            <wp:extent cx="334010" cy="27051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010" cy="270510"/>
                    </a:xfrm>
                    <a:prstGeom prst="rect">
                      <a:avLst/>
                    </a:prstGeom>
                    <a:noFill/>
                    <a:ln>
                      <a:noFill/>
                    </a:ln>
                  </pic:spPr>
                </pic:pic>
              </a:graphicData>
            </a:graphic>
          </wp:inline>
        </w:drawing>
      </w:r>
    </w:p>
    <w:p w14:paraId="0887BEF9" w14:textId="77777777" w:rsidR="004F5675" w:rsidRPr="00CD126A"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58" w:author="Chanh Duc Ngo" w:date="2019-03-10T16:36:00Z">
            <w:rPr>
              <w:rFonts w:ascii="Times New Roman" w:hAnsi="Times New Roman"/>
              <w:sz w:val="26"/>
              <w:szCs w:val="26"/>
            </w:rPr>
          </w:rPrChange>
        </w:rPr>
        <w:t>Ad Hoc:</w:t>
      </w:r>
      <w:r w:rsidRPr="00CD126A">
        <w:rPr>
          <w:rFonts w:ascii="Times New Roman" w:hAnsi="Times New Roman"/>
          <w:sz w:val="26"/>
          <w:szCs w:val="26"/>
        </w:rPr>
        <w:t xml:space="preserve"> Bao gồm các tác vụ trong một Sub-process mà chưa biết được thức tự thực hiện chúng và thứ tự thực hiện đó chỉ được hình thành khi cần thiết và dùng cho một mục đích nhất định.</w:t>
      </w:r>
    </w:p>
    <w:p w14:paraId="5AB6134C" w14:textId="5E9DD04A" w:rsidR="004F5675" w:rsidRPr="00CD126A" w:rsidDel="00954806" w:rsidRDefault="004F5675" w:rsidP="004F5675">
      <w:pPr>
        <w:spacing w:line="360" w:lineRule="auto"/>
        <w:ind w:left="720" w:firstLine="720"/>
        <w:rPr>
          <w:del w:id="5459" w:author="Thảo Nguyễn Kim" w:date="2019-03-13T10:51:00Z"/>
          <w:rFonts w:ascii="Times New Roman" w:hAnsi="Times New Roman"/>
          <w:sz w:val="26"/>
          <w:szCs w:val="26"/>
        </w:rPr>
      </w:pPr>
      <w:commentRangeStart w:id="5460"/>
      <w:commentRangeStart w:id="5461"/>
      <w:del w:id="5462" w:author="Thảo Nguyễn Kim" w:date="2019-03-13T10:51:00Z">
        <w:r w:rsidRPr="00CD126A" w:rsidDel="00954806">
          <w:rPr>
            <w:rFonts w:ascii="Times New Roman" w:hAnsi="Times New Roman"/>
            <w:sz w:val="26"/>
            <w:szCs w:val="26"/>
          </w:rPr>
          <w:delText>Ví dụ minh họa chi Ad Hoc: Đối với sinh viên năm nhất các trường, có các hoạt động như “Học văn hóa”, “Học quân sự”, “Thi cuối kì”. Đối với trường KHTN thì thứ tự thực hiện sẽ là: “Học quân sự” – “Học văn hóa” – “Thi cuối kì”. Đối với trường KHXV&amp;NV thứ tự thực hiện sẽ là: “Học văn hóa” – “Thi cuối kì” – “Học quân sự”. Đối với trường BK sẽ là: “Học văn hóa” – “Học quân sự” – “Thi cuối kì”. Có thể thấy, cùng các tác vụ như với mỗi đối tượng khác nhau sẽ có một thứ tự thực hiện khác nhau.</w:delText>
        </w:r>
        <w:commentRangeEnd w:id="5460"/>
        <w:r w:rsidR="006C4A37" w:rsidDel="00954806">
          <w:rPr>
            <w:rStyle w:val="CommentReference"/>
          </w:rPr>
          <w:commentReference w:id="5460"/>
        </w:r>
        <w:commentRangeEnd w:id="5461"/>
        <w:r w:rsidR="00954806" w:rsidDel="00954806">
          <w:rPr>
            <w:rStyle w:val="CommentReference"/>
          </w:rPr>
          <w:commentReference w:id="5461"/>
        </w:r>
      </w:del>
    </w:p>
    <w:p w14:paraId="160F3755" w14:textId="77777777" w:rsidR="004F5675" w:rsidRPr="00CD126A" w:rsidRDefault="004F5675" w:rsidP="004F5675">
      <w:pPr>
        <w:spacing w:line="360" w:lineRule="auto"/>
        <w:ind w:left="720" w:firstLine="720"/>
        <w:rPr>
          <w:rFonts w:ascii="Times New Roman" w:hAnsi="Times New Roman"/>
          <w:sz w:val="26"/>
          <w:szCs w:val="26"/>
        </w:rPr>
      </w:pPr>
      <w:r w:rsidRPr="00CD126A">
        <w:rPr>
          <w:rFonts w:ascii="Times New Roman" w:hAnsi="Times New Roman"/>
          <w:sz w:val="26"/>
          <w:szCs w:val="26"/>
        </w:rPr>
        <w:t xml:space="preserve">Kí hiệu của Ad Hoc:  </w:t>
      </w:r>
      <w:r w:rsidRPr="00C352D1">
        <w:rPr>
          <w:noProof/>
          <w:sz w:val="26"/>
          <w:szCs w:val="26"/>
          <w:bdr w:val="none" w:sz="0" w:space="0" w:color="auto" w:frame="1"/>
          <w:shd w:val="clear" w:color="auto" w:fill="FFFFFF"/>
          <w:lang w:val="en-US"/>
        </w:rPr>
        <w:drawing>
          <wp:inline distT="0" distB="0" distL="0" distR="0" wp14:anchorId="109D626E" wp14:editId="7B3769FB">
            <wp:extent cx="437515" cy="341630"/>
            <wp:effectExtent l="0" t="0" r="63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515" cy="341630"/>
                    </a:xfrm>
                    <a:prstGeom prst="rect">
                      <a:avLst/>
                    </a:prstGeom>
                    <a:noFill/>
                    <a:ln>
                      <a:noFill/>
                    </a:ln>
                  </pic:spPr>
                </pic:pic>
              </a:graphicData>
            </a:graphic>
          </wp:inline>
        </w:drawing>
      </w:r>
    </w:p>
    <w:p w14:paraId="60CA80DB" w14:textId="77777777" w:rsidR="004F5675" w:rsidRPr="00CD126A" w:rsidRDefault="004F5675" w:rsidP="004F5675">
      <w:pPr>
        <w:spacing w:line="360" w:lineRule="auto"/>
        <w:ind w:left="720" w:firstLine="720"/>
        <w:rPr>
          <w:rFonts w:ascii="Times New Roman" w:hAnsi="Times New Roman"/>
          <w:sz w:val="26"/>
          <w:szCs w:val="26"/>
        </w:rPr>
      </w:pPr>
      <w:r w:rsidRPr="00CD126A">
        <w:rPr>
          <w:rFonts w:ascii="Times New Roman" w:hAnsi="Times New Roman"/>
          <w:sz w:val="26"/>
          <w:szCs w:val="26"/>
        </w:rPr>
        <w:lastRenderedPageBreak/>
        <w:t>Multiple Instance: Là tác vụ cho phép thực hiện xong nhiều task cùng một thời điểm.</w:t>
      </w:r>
    </w:p>
    <w:p w14:paraId="53BE4E9D" w14:textId="77777777" w:rsidR="004F5675" w:rsidRPr="003D0EE1" w:rsidRDefault="004F5675" w:rsidP="004F5675">
      <w:pPr>
        <w:spacing w:line="360" w:lineRule="auto"/>
        <w:ind w:left="720" w:firstLine="720"/>
        <w:rPr>
          <w:rFonts w:ascii="Times New Roman" w:hAnsi="Times New Roman"/>
          <w:b/>
          <w:sz w:val="26"/>
          <w:szCs w:val="26"/>
          <w:lang w:val="fr-FR"/>
          <w:rPrChange w:id="5463" w:author="Chanh Duc Ngo" w:date="2019-03-10T15:58:00Z">
            <w:rPr>
              <w:rFonts w:ascii="Times New Roman" w:hAnsi="Times New Roman"/>
              <w:b/>
              <w:sz w:val="26"/>
              <w:szCs w:val="26"/>
            </w:rPr>
          </w:rPrChange>
        </w:rPr>
      </w:pPr>
      <w:r w:rsidRPr="003D0EE1">
        <w:rPr>
          <w:rFonts w:ascii="Times New Roman" w:hAnsi="Times New Roman"/>
          <w:sz w:val="26"/>
          <w:szCs w:val="26"/>
          <w:lang w:val="fr-FR"/>
          <w:rPrChange w:id="5464" w:author="Chanh Duc Ngo" w:date="2019-03-10T15:58:00Z">
            <w:rPr>
              <w:rFonts w:ascii="Times New Roman" w:hAnsi="Times New Roman"/>
              <w:sz w:val="26"/>
              <w:szCs w:val="26"/>
            </w:rPr>
          </w:rPrChange>
        </w:rPr>
        <w:t xml:space="preserve">Kí hiệu của Multiple Instance: </w:t>
      </w:r>
      <w:r w:rsidRPr="00C352D1">
        <w:rPr>
          <w:noProof/>
          <w:sz w:val="26"/>
          <w:szCs w:val="26"/>
          <w:bdr w:val="none" w:sz="0" w:space="0" w:color="auto" w:frame="1"/>
          <w:shd w:val="clear" w:color="auto" w:fill="FFFFFF"/>
          <w:lang w:val="en-US"/>
        </w:rPr>
        <w:drawing>
          <wp:inline distT="0" distB="0" distL="0" distR="0" wp14:anchorId="281017A8" wp14:editId="17E9CF47">
            <wp:extent cx="341630" cy="278130"/>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1630" cy="278130"/>
                    </a:xfrm>
                    <a:prstGeom prst="rect">
                      <a:avLst/>
                    </a:prstGeom>
                    <a:noFill/>
                    <a:ln>
                      <a:noFill/>
                    </a:ln>
                  </pic:spPr>
                </pic:pic>
              </a:graphicData>
            </a:graphic>
          </wp:inline>
        </w:drawing>
      </w:r>
      <w:r w:rsidRPr="003D0EE1">
        <w:rPr>
          <w:rFonts w:ascii="Times New Roman" w:hAnsi="Times New Roman"/>
          <w:sz w:val="26"/>
          <w:szCs w:val="26"/>
          <w:lang w:val="fr-FR"/>
          <w:rPrChange w:id="5465" w:author="Chanh Duc Ngo" w:date="2019-03-10T15:58:00Z">
            <w:rPr>
              <w:rFonts w:ascii="Times New Roman" w:hAnsi="Times New Roman"/>
              <w:sz w:val="26"/>
              <w:szCs w:val="26"/>
            </w:rPr>
          </w:rPrChange>
        </w:rPr>
        <w:t xml:space="preserve"> </w:t>
      </w:r>
      <w:bookmarkStart w:id="5466" w:name="_Toc1743504"/>
    </w:p>
    <w:p w14:paraId="46DABCF1" w14:textId="77777777" w:rsidR="004F5675" w:rsidRDefault="004F5675" w:rsidP="00DA2BE5">
      <w:pPr>
        <w:pStyle w:val="ListParagraph"/>
        <w:numPr>
          <w:ilvl w:val="4"/>
          <w:numId w:val="2"/>
        </w:numPr>
        <w:spacing w:line="360" w:lineRule="auto"/>
        <w:jc w:val="left"/>
        <w:outlineLvl w:val="4"/>
        <w:rPr>
          <w:rFonts w:ascii="Times New Roman" w:hAnsi="Times New Roman"/>
          <w:b/>
          <w:sz w:val="26"/>
          <w:szCs w:val="26"/>
        </w:rPr>
      </w:pPr>
      <w:bookmarkStart w:id="5467" w:name="_Toc3204491"/>
      <w:r w:rsidRPr="00DC36F7">
        <w:rPr>
          <w:rFonts w:ascii="Times New Roman" w:hAnsi="Times New Roman"/>
          <w:b/>
          <w:sz w:val="26"/>
          <w:szCs w:val="26"/>
        </w:rPr>
        <w:t>Task Type</w:t>
      </w:r>
      <w:bookmarkEnd w:id="5466"/>
      <w:bookmarkEnd w:id="5467"/>
    </w:p>
    <w:p w14:paraId="508F5692" w14:textId="77777777" w:rsidR="004F5675" w:rsidRPr="003B783C" w:rsidRDefault="004F5675" w:rsidP="004F5675">
      <w:pPr>
        <w:spacing w:line="360" w:lineRule="auto"/>
        <w:ind w:left="720" w:firstLine="720"/>
        <w:rPr>
          <w:rFonts w:ascii="Times New Roman" w:hAnsi="Times New Roman"/>
          <w:sz w:val="26"/>
          <w:szCs w:val="26"/>
        </w:rPr>
      </w:pPr>
      <w:r w:rsidRPr="003B783C">
        <w:rPr>
          <w:rFonts w:ascii="Times New Roman" w:hAnsi="Times New Roman"/>
          <w:sz w:val="26"/>
          <w:szCs w:val="26"/>
        </w:rPr>
        <w:t>BPMN cung cấp một bộ Task Type để thể hiện tính chất của các task.</w:t>
      </w:r>
    </w:p>
    <w:p w14:paraId="25F903E5" w14:textId="77777777" w:rsidR="004F5675" w:rsidRPr="003B783C"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68" w:author="Chanh Duc Ngo" w:date="2019-03-10T16:36:00Z">
            <w:rPr>
              <w:rFonts w:ascii="Times New Roman" w:hAnsi="Times New Roman"/>
              <w:sz w:val="26"/>
              <w:szCs w:val="26"/>
            </w:rPr>
          </w:rPrChange>
        </w:rPr>
        <w:t>Send task:</w:t>
      </w:r>
      <w:r w:rsidRPr="003B783C">
        <w:rPr>
          <w:rFonts w:ascii="Times New Roman" w:hAnsi="Times New Roman"/>
          <w:sz w:val="26"/>
          <w:szCs w:val="26"/>
        </w:rPr>
        <w:t xml:space="preserve"> Là các tác vụ BPMN đơn giản được thiết kế để gửi thông điệp đến những Swimlanes khác (thường là khác Pool), khi các thông điệp được gửi đi thì các tác vụ này cũng được hoàn thành</w:t>
      </w:r>
    </w:p>
    <w:p w14:paraId="5D172E66" w14:textId="7F3D81F9" w:rsidR="004F5675" w:rsidRPr="003B783C" w:rsidRDefault="004F5675" w:rsidP="004F5675">
      <w:pPr>
        <w:spacing w:line="360" w:lineRule="auto"/>
        <w:ind w:left="720" w:firstLine="720"/>
        <w:rPr>
          <w:rFonts w:ascii="Times New Roman" w:hAnsi="Times New Roman"/>
          <w:sz w:val="26"/>
          <w:szCs w:val="26"/>
        </w:rPr>
      </w:pPr>
      <w:r w:rsidRPr="003B783C">
        <w:rPr>
          <w:rFonts w:ascii="Times New Roman" w:hAnsi="Times New Roman"/>
          <w:sz w:val="26"/>
          <w:szCs w:val="26"/>
        </w:rPr>
        <w:t xml:space="preserve">Kí hiệu của Send task:  </w:t>
      </w:r>
      <w:ins w:id="5469" w:author="Thảo Nguyễn Kim" w:date="2019-03-13T11:58:00Z">
        <w:r w:rsidR="00EA380F" w:rsidRPr="00EA380F">
          <w:rPr>
            <w:rFonts w:ascii="Times New Roman" w:hAnsi="Times New Roman"/>
            <w:noProof/>
            <w:sz w:val="26"/>
            <w:szCs w:val="26"/>
            <w:lang w:val="en-US"/>
          </w:rPr>
          <w:drawing>
            <wp:inline distT="0" distB="0" distL="0" distR="0" wp14:anchorId="75B03B12" wp14:editId="75CDC8A6">
              <wp:extent cx="391583" cy="3524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346" cy="358512"/>
                      </a:xfrm>
                      <a:prstGeom prst="rect">
                        <a:avLst/>
                      </a:prstGeom>
                    </pic:spPr>
                  </pic:pic>
                </a:graphicData>
              </a:graphic>
            </wp:inline>
          </w:drawing>
        </w:r>
      </w:ins>
    </w:p>
    <w:p w14:paraId="5D5BE076" w14:textId="77777777" w:rsidR="004F5675" w:rsidRPr="003B783C"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70" w:author="Chanh Duc Ngo" w:date="2019-03-10T16:36:00Z">
            <w:rPr>
              <w:rFonts w:ascii="Times New Roman" w:hAnsi="Times New Roman"/>
              <w:sz w:val="26"/>
              <w:szCs w:val="26"/>
            </w:rPr>
          </w:rPrChange>
        </w:rPr>
        <w:t>Recieve task:</w:t>
      </w:r>
      <w:r w:rsidRPr="003B783C">
        <w:rPr>
          <w:rFonts w:ascii="Times New Roman" w:hAnsi="Times New Roman"/>
          <w:sz w:val="26"/>
          <w:szCs w:val="26"/>
        </w:rPr>
        <w:t xml:space="preserve"> Có tác vụ gửi thì sẽ cần tác vụ nhận, nên Receive task là một tác vụ được thiết kế để chờ một thông điệp nào đó từ Swimlanes khác (thường là khác Pool), Khi thông điệp đươc nhận, tác vụ này cũng được hoàn thành</w:t>
      </w:r>
    </w:p>
    <w:p w14:paraId="28BEEDCE" w14:textId="48E9D168" w:rsidR="004F5675" w:rsidRPr="003B783C" w:rsidRDefault="004F5675" w:rsidP="004F5675">
      <w:pPr>
        <w:spacing w:line="360" w:lineRule="auto"/>
        <w:ind w:left="720" w:firstLine="720"/>
        <w:rPr>
          <w:rFonts w:ascii="Times New Roman" w:hAnsi="Times New Roman"/>
          <w:sz w:val="26"/>
          <w:szCs w:val="26"/>
        </w:rPr>
      </w:pPr>
      <w:r w:rsidRPr="003B783C">
        <w:rPr>
          <w:rFonts w:ascii="Times New Roman" w:hAnsi="Times New Roman"/>
          <w:sz w:val="26"/>
          <w:szCs w:val="26"/>
        </w:rPr>
        <w:t xml:space="preserve">Kí hiệu của Recieve task:  </w:t>
      </w:r>
      <w:ins w:id="5471" w:author="Thảo Nguyễn Kim" w:date="2019-03-13T11:59:00Z">
        <w:r w:rsidR="00322A4D" w:rsidRPr="00322A4D">
          <w:rPr>
            <w:rFonts w:ascii="Times New Roman" w:hAnsi="Times New Roman"/>
            <w:noProof/>
            <w:sz w:val="26"/>
            <w:szCs w:val="26"/>
            <w:lang w:val="en-US"/>
          </w:rPr>
          <w:drawing>
            <wp:inline distT="0" distB="0" distL="0" distR="0" wp14:anchorId="4D135EDE" wp14:editId="5DBB3122">
              <wp:extent cx="400050" cy="35892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564" cy="362076"/>
                      </a:xfrm>
                      <a:prstGeom prst="rect">
                        <a:avLst/>
                      </a:prstGeom>
                    </pic:spPr>
                  </pic:pic>
                </a:graphicData>
              </a:graphic>
            </wp:inline>
          </w:drawing>
        </w:r>
      </w:ins>
    </w:p>
    <w:p w14:paraId="3FB5B0A2" w14:textId="77777777" w:rsidR="004F5675" w:rsidRPr="003B783C"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72" w:author="Chanh Duc Ngo" w:date="2019-03-10T16:36:00Z">
            <w:rPr>
              <w:rFonts w:ascii="Times New Roman" w:hAnsi="Times New Roman"/>
              <w:sz w:val="26"/>
              <w:szCs w:val="26"/>
            </w:rPr>
          </w:rPrChange>
        </w:rPr>
        <w:t>User Task:</w:t>
      </w:r>
      <w:r w:rsidRPr="003B783C">
        <w:rPr>
          <w:rFonts w:ascii="Times New Roman" w:hAnsi="Times New Roman"/>
          <w:sz w:val="26"/>
          <w:szCs w:val="26"/>
        </w:rPr>
        <w:t xml:space="preserve"> Là tác vụ được sử dụng phổ biến trong một quy trình BPMN vì nó đại diện cho một tác vụ điển hình trong một quy trình làm việc. User Task là một tác vụ được thực thi bởi một người và có sự trợ giúp của phần mềm ứng dụng mà mô hình BPMN đang mô tả.</w:t>
      </w:r>
    </w:p>
    <w:p w14:paraId="3846048E" w14:textId="77777777" w:rsidR="004F5675" w:rsidRPr="003B783C" w:rsidRDefault="004F5675" w:rsidP="004F5675">
      <w:pPr>
        <w:spacing w:line="360" w:lineRule="auto"/>
        <w:ind w:left="720" w:firstLine="720"/>
        <w:rPr>
          <w:rFonts w:ascii="Times New Roman" w:hAnsi="Times New Roman"/>
          <w:sz w:val="26"/>
          <w:szCs w:val="26"/>
        </w:rPr>
      </w:pPr>
      <w:r w:rsidRPr="003B783C">
        <w:rPr>
          <w:rFonts w:ascii="Times New Roman" w:hAnsi="Times New Roman"/>
          <w:sz w:val="26"/>
          <w:szCs w:val="26"/>
        </w:rPr>
        <w:t xml:space="preserve">Kí hiệu của User Task:  </w:t>
      </w:r>
      <w:r w:rsidRPr="00C352D1">
        <w:rPr>
          <w:noProof/>
          <w:lang w:val="en-US"/>
        </w:rPr>
        <w:drawing>
          <wp:inline distT="0" distB="0" distL="0" distR="0" wp14:anchorId="1B8DE48A" wp14:editId="7FC18B77">
            <wp:extent cx="421640" cy="349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640" cy="349885"/>
                    </a:xfrm>
                    <a:prstGeom prst="rect">
                      <a:avLst/>
                    </a:prstGeom>
                    <a:noFill/>
                    <a:ln>
                      <a:noFill/>
                    </a:ln>
                  </pic:spPr>
                </pic:pic>
              </a:graphicData>
            </a:graphic>
          </wp:inline>
        </w:drawing>
      </w:r>
    </w:p>
    <w:p w14:paraId="71297CEC" w14:textId="77777777" w:rsidR="004F5675" w:rsidRPr="003B783C"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73" w:author="Chanh Duc Ngo" w:date="2019-03-10T16:36:00Z">
            <w:rPr>
              <w:rFonts w:ascii="Times New Roman" w:hAnsi="Times New Roman"/>
              <w:sz w:val="26"/>
              <w:szCs w:val="26"/>
            </w:rPr>
          </w:rPrChange>
        </w:rPr>
        <w:lastRenderedPageBreak/>
        <w:t>Manual Task:</w:t>
      </w:r>
      <w:r w:rsidRPr="003B783C">
        <w:rPr>
          <w:rFonts w:ascii="Times New Roman" w:hAnsi="Times New Roman"/>
          <w:sz w:val="26"/>
          <w:szCs w:val="26"/>
        </w:rPr>
        <w:t xml:space="preserve"> Trái với User Task, Manual Task là một tác vụ được thực thi bởi một người nhưng sẽ không có sự trợ giúp của phần mềm ứng dụng mà mô hình BPMN đang mô tả</w:t>
      </w:r>
    </w:p>
    <w:p w14:paraId="5FAA528F" w14:textId="77777777" w:rsidR="004F5675" w:rsidRPr="003B783C" w:rsidRDefault="004F5675" w:rsidP="004F5675">
      <w:pPr>
        <w:spacing w:line="360" w:lineRule="auto"/>
        <w:ind w:left="720" w:firstLine="720"/>
        <w:rPr>
          <w:rFonts w:ascii="Times New Roman" w:hAnsi="Times New Roman"/>
          <w:sz w:val="26"/>
          <w:szCs w:val="26"/>
        </w:rPr>
      </w:pPr>
      <w:r w:rsidRPr="003B783C">
        <w:rPr>
          <w:rFonts w:ascii="Times New Roman" w:hAnsi="Times New Roman"/>
          <w:sz w:val="26"/>
          <w:szCs w:val="26"/>
        </w:rPr>
        <w:t xml:space="preserve">Kí hiệu của Manual Task:  </w:t>
      </w:r>
      <w:r w:rsidRPr="00C352D1">
        <w:rPr>
          <w:noProof/>
          <w:lang w:val="en-US"/>
        </w:rPr>
        <w:drawing>
          <wp:inline distT="0" distB="0" distL="0" distR="0" wp14:anchorId="6F306C2F" wp14:editId="3F1048AB">
            <wp:extent cx="389890" cy="3181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890" cy="318135"/>
                    </a:xfrm>
                    <a:prstGeom prst="rect">
                      <a:avLst/>
                    </a:prstGeom>
                    <a:noFill/>
                    <a:ln>
                      <a:noFill/>
                    </a:ln>
                  </pic:spPr>
                </pic:pic>
              </a:graphicData>
            </a:graphic>
          </wp:inline>
        </w:drawing>
      </w:r>
    </w:p>
    <w:p w14:paraId="242E1649" w14:textId="77777777" w:rsidR="004F5675" w:rsidRPr="003B783C"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74" w:author="Chanh Duc Ngo" w:date="2019-03-10T16:36:00Z">
            <w:rPr>
              <w:rFonts w:ascii="Times New Roman" w:hAnsi="Times New Roman"/>
              <w:sz w:val="26"/>
              <w:szCs w:val="26"/>
            </w:rPr>
          </w:rPrChange>
        </w:rPr>
        <w:t>Service Task:</w:t>
      </w:r>
      <w:r w:rsidRPr="003B783C">
        <w:rPr>
          <w:rFonts w:ascii="Times New Roman" w:hAnsi="Times New Roman"/>
          <w:sz w:val="26"/>
          <w:szCs w:val="26"/>
        </w:rPr>
        <w:t xml:space="preserve"> Khác với User Task và Manual Task, Service Task không yêu cầu sự tương tác của người dùng mà nó được thực hiện tự động bằng service của hệ thống. Tác vụ này được gọi là Automated Task. Service Task sẽ được thực hiện tự động thông qua các hàm được thêm vào trong quá trình thực thi. </w:t>
      </w:r>
    </w:p>
    <w:p w14:paraId="1719BC4C" w14:textId="77777777" w:rsidR="004F5675" w:rsidRPr="003B783C" w:rsidRDefault="004F5675" w:rsidP="004F5675">
      <w:pPr>
        <w:spacing w:line="360" w:lineRule="auto"/>
        <w:ind w:left="720" w:firstLine="720"/>
        <w:rPr>
          <w:rFonts w:ascii="Times New Roman" w:hAnsi="Times New Roman"/>
          <w:sz w:val="26"/>
          <w:szCs w:val="26"/>
        </w:rPr>
      </w:pPr>
      <w:r w:rsidRPr="003B783C">
        <w:rPr>
          <w:rFonts w:ascii="Times New Roman" w:hAnsi="Times New Roman"/>
          <w:sz w:val="26"/>
          <w:szCs w:val="26"/>
        </w:rPr>
        <w:t xml:space="preserve">Kí hiệu của Service Task:  </w:t>
      </w:r>
      <w:r w:rsidRPr="00C352D1">
        <w:rPr>
          <w:rFonts w:ascii="Times New Roman" w:hAnsi="Times New Roman"/>
          <w:noProof/>
          <w:sz w:val="26"/>
          <w:szCs w:val="26"/>
          <w:lang w:val="en-US"/>
        </w:rPr>
        <w:drawing>
          <wp:inline distT="0" distB="0" distL="0" distR="0" wp14:anchorId="09E0C62B" wp14:editId="6EC0AC73">
            <wp:extent cx="365760" cy="309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760" cy="309880"/>
                    </a:xfrm>
                    <a:prstGeom prst="rect">
                      <a:avLst/>
                    </a:prstGeom>
                    <a:noFill/>
                    <a:ln>
                      <a:noFill/>
                    </a:ln>
                  </pic:spPr>
                </pic:pic>
              </a:graphicData>
            </a:graphic>
          </wp:inline>
        </w:drawing>
      </w:r>
    </w:p>
    <w:p w14:paraId="515977EA" w14:textId="77777777" w:rsidR="004F5675" w:rsidRPr="003B783C" w:rsidRDefault="004F5675" w:rsidP="004F5675">
      <w:pPr>
        <w:spacing w:line="360" w:lineRule="auto"/>
        <w:ind w:left="720" w:firstLine="720"/>
        <w:rPr>
          <w:rFonts w:ascii="Times New Roman" w:hAnsi="Times New Roman"/>
          <w:sz w:val="26"/>
          <w:szCs w:val="26"/>
        </w:rPr>
      </w:pPr>
      <w:r w:rsidRPr="006C4A37">
        <w:rPr>
          <w:rFonts w:ascii="Times New Roman" w:hAnsi="Times New Roman"/>
          <w:b/>
          <w:sz w:val="26"/>
          <w:szCs w:val="26"/>
          <w:rPrChange w:id="5475" w:author="Chanh Duc Ngo" w:date="2019-03-10T16:36:00Z">
            <w:rPr>
              <w:rFonts w:ascii="Times New Roman" w:hAnsi="Times New Roman"/>
              <w:sz w:val="26"/>
              <w:szCs w:val="26"/>
            </w:rPr>
          </w:rPrChange>
        </w:rPr>
        <w:t>Script Task:</w:t>
      </w:r>
      <w:r w:rsidRPr="003B783C">
        <w:rPr>
          <w:rFonts w:ascii="Times New Roman" w:hAnsi="Times New Roman"/>
          <w:sz w:val="26"/>
          <w:szCs w:val="26"/>
        </w:rPr>
        <w:t xml:space="preserve"> nó là một loại Automated Task. Script Task là tác vụ được thực hiện bởi chính công cụ thực thi của hệ thống. Một  đoạn code sẽ được tạo sẵn dựa trên các ngôn ngữ mà công cụ của hệ thống có thể chạy được. Khi tác vụ này thực thi, công cụ này sẽ chạy đoạn code đã dựng sẵn để thực hiện công việc.</w:t>
      </w:r>
    </w:p>
    <w:p w14:paraId="705A30B5" w14:textId="77777777" w:rsidR="004F5675" w:rsidRPr="003B783C" w:rsidRDefault="004F5675" w:rsidP="004F5675">
      <w:pPr>
        <w:spacing w:line="360" w:lineRule="auto"/>
        <w:ind w:left="504" w:firstLine="720"/>
        <w:rPr>
          <w:rFonts w:ascii="Times New Roman" w:hAnsi="Times New Roman"/>
          <w:sz w:val="26"/>
          <w:szCs w:val="26"/>
        </w:rPr>
      </w:pPr>
      <w:r w:rsidRPr="003B783C">
        <w:rPr>
          <w:rFonts w:ascii="Times New Roman" w:hAnsi="Times New Roman"/>
          <w:sz w:val="26"/>
          <w:szCs w:val="26"/>
        </w:rPr>
        <w:t xml:space="preserve">Kí hiệu của  Script Task:  </w:t>
      </w:r>
      <w:r w:rsidRPr="00C352D1">
        <w:rPr>
          <w:rFonts w:ascii="Times New Roman" w:hAnsi="Times New Roman"/>
          <w:noProof/>
          <w:sz w:val="26"/>
          <w:szCs w:val="26"/>
          <w:lang w:val="en-US"/>
        </w:rPr>
        <w:drawing>
          <wp:inline distT="0" distB="0" distL="0" distR="0" wp14:anchorId="3696D2F8" wp14:editId="70A499EE">
            <wp:extent cx="405765" cy="286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765" cy="286385"/>
                    </a:xfrm>
                    <a:prstGeom prst="rect">
                      <a:avLst/>
                    </a:prstGeom>
                    <a:noFill/>
                    <a:ln>
                      <a:noFill/>
                    </a:ln>
                  </pic:spPr>
                </pic:pic>
              </a:graphicData>
            </a:graphic>
          </wp:inline>
        </w:drawing>
      </w:r>
    </w:p>
    <w:p w14:paraId="4F0B94C0" w14:textId="77777777" w:rsidR="004F5675" w:rsidRPr="003B783C" w:rsidRDefault="004F5675" w:rsidP="004F5675">
      <w:pPr>
        <w:spacing w:line="360" w:lineRule="auto"/>
        <w:ind w:left="504" w:firstLine="720"/>
        <w:rPr>
          <w:rFonts w:ascii="Times New Roman" w:hAnsi="Times New Roman"/>
          <w:sz w:val="26"/>
          <w:szCs w:val="26"/>
        </w:rPr>
      </w:pPr>
      <w:r w:rsidRPr="003B783C">
        <w:rPr>
          <w:rFonts w:ascii="Times New Roman" w:hAnsi="Times New Roman"/>
          <w:sz w:val="26"/>
          <w:szCs w:val="26"/>
        </w:rPr>
        <w:t>Bussiness Rule Task: là task được thực hiện dựa trên những quy tắc nghiệp vụ nào đó.</w:t>
      </w:r>
    </w:p>
    <w:p w14:paraId="0A56737A" w14:textId="77777777" w:rsidR="004F5675" w:rsidRPr="003B783C" w:rsidRDefault="004F5675" w:rsidP="004F5675">
      <w:pPr>
        <w:spacing w:line="360" w:lineRule="auto"/>
        <w:ind w:left="504" w:firstLine="720"/>
        <w:rPr>
          <w:rFonts w:ascii="Times New Roman" w:hAnsi="Times New Roman"/>
          <w:sz w:val="26"/>
          <w:szCs w:val="26"/>
        </w:rPr>
      </w:pPr>
      <w:r w:rsidRPr="003B783C">
        <w:rPr>
          <w:rFonts w:ascii="Times New Roman" w:hAnsi="Times New Roman"/>
          <w:sz w:val="26"/>
          <w:szCs w:val="26"/>
        </w:rPr>
        <w:t xml:space="preserve">Kí hiệu của Bussiness Rule Task:   </w:t>
      </w:r>
      <w:r w:rsidRPr="00C352D1">
        <w:rPr>
          <w:noProof/>
          <w:lang w:val="en-US"/>
        </w:rPr>
        <w:drawing>
          <wp:inline distT="0" distB="0" distL="0" distR="0" wp14:anchorId="4C56BA97" wp14:editId="75B23DDD">
            <wp:extent cx="365760" cy="2705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760" cy="270510"/>
                    </a:xfrm>
                    <a:prstGeom prst="rect">
                      <a:avLst/>
                    </a:prstGeom>
                    <a:noFill/>
                    <a:ln>
                      <a:noFill/>
                    </a:ln>
                  </pic:spPr>
                </pic:pic>
              </a:graphicData>
            </a:graphic>
          </wp:inline>
        </w:drawing>
      </w:r>
    </w:p>
    <w:p w14:paraId="3198CE1D" w14:textId="77777777" w:rsidR="004F5675" w:rsidRDefault="004F5675" w:rsidP="00DA2BE5">
      <w:pPr>
        <w:pStyle w:val="ListParagraph"/>
        <w:numPr>
          <w:ilvl w:val="3"/>
          <w:numId w:val="2"/>
        </w:numPr>
        <w:spacing w:line="360" w:lineRule="auto"/>
        <w:jc w:val="left"/>
        <w:outlineLvl w:val="3"/>
        <w:rPr>
          <w:rFonts w:ascii="Times New Roman" w:hAnsi="Times New Roman"/>
          <w:b/>
          <w:sz w:val="26"/>
          <w:szCs w:val="26"/>
        </w:rPr>
      </w:pPr>
      <w:bookmarkStart w:id="5476" w:name="_Toc1743505"/>
      <w:bookmarkStart w:id="5477" w:name="_Toc1753152"/>
      <w:bookmarkStart w:id="5478" w:name="_Toc3204492"/>
      <w:commentRangeStart w:id="5479"/>
      <w:commentRangeStart w:id="5480"/>
      <w:r w:rsidRPr="00DC36F7">
        <w:rPr>
          <w:rFonts w:ascii="Times New Roman" w:hAnsi="Times New Roman"/>
          <w:b/>
          <w:sz w:val="26"/>
          <w:szCs w:val="26"/>
        </w:rPr>
        <w:t>Gateways.</w:t>
      </w:r>
      <w:bookmarkEnd w:id="5476"/>
      <w:bookmarkEnd w:id="5477"/>
      <w:commentRangeEnd w:id="5479"/>
      <w:r w:rsidR="006C4A37">
        <w:rPr>
          <w:rStyle w:val="CommentReference"/>
        </w:rPr>
        <w:commentReference w:id="5479"/>
      </w:r>
      <w:bookmarkEnd w:id="5478"/>
      <w:commentRangeEnd w:id="5480"/>
      <w:r w:rsidR="006D017E">
        <w:rPr>
          <w:rStyle w:val="CommentReference"/>
        </w:rPr>
        <w:commentReference w:id="5480"/>
      </w:r>
    </w:p>
    <w:p w14:paraId="4E27EA41" w14:textId="7C760EFC" w:rsidR="004F5675" w:rsidRPr="00D329B2" w:rsidDel="0070790C" w:rsidRDefault="004F5675" w:rsidP="004F5675">
      <w:pPr>
        <w:spacing w:line="360" w:lineRule="auto"/>
        <w:ind w:left="720" w:firstLine="720"/>
        <w:rPr>
          <w:del w:id="5481" w:author="Thảo Nguyễn Kim" w:date="2019-03-13T11:27:00Z"/>
          <w:rFonts w:ascii="Times New Roman" w:hAnsi="Times New Roman"/>
          <w:sz w:val="26"/>
          <w:szCs w:val="26"/>
        </w:rPr>
      </w:pPr>
      <w:del w:id="5482" w:author="Thảo Nguyễn Kim" w:date="2019-03-13T11:27:00Z">
        <w:r w:rsidRPr="00D329B2" w:rsidDel="0070790C">
          <w:rPr>
            <w:rFonts w:ascii="Times New Roman" w:hAnsi="Times New Roman"/>
            <w:sz w:val="26"/>
            <w:szCs w:val="26"/>
          </w:rPr>
          <w:delText>Gateway nghĩa là “cổng”, mà khi qua cổng này, luồng đi của hệ thống sẽ bị thay đổi tùy vào các điều kiện khác nhau.</w:delText>
        </w:r>
      </w:del>
    </w:p>
    <w:p w14:paraId="6C529089" w14:textId="5829C1D9" w:rsidR="004F5675" w:rsidRPr="0070790C" w:rsidDel="0070790C" w:rsidRDefault="004F5675" w:rsidP="004F5675">
      <w:pPr>
        <w:spacing w:line="360" w:lineRule="auto"/>
        <w:ind w:left="720" w:firstLine="720"/>
        <w:rPr>
          <w:del w:id="5483" w:author="Thảo Nguyễn Kim" w:date="2019-03-13T11:27:00Z"/>
          <w:rFonts w:ascii="Times New Roman" w:hAnsi="Times New Roman"/>
          <w:sz w:val="26"/>
          <w:szCs w:val="26"/>
          <w:lang w:val="en-US"/>
          <w:rPrChange w:id="5484" w:author="Thảo Nguyễn Kim" w:date="2019-03-13T11:27:00Z">
            <w:rPr>
              <w:del w:id="5485" w:author="Thảo Nguyễn Kim" w:date="2019-03-13T11:27:00Z"/>
              <w:rFonts w:ascii="Times New Roman" w:hAnsi="Times New Roman"/>
              <w:sz w:val="26"/>
              <w:szCs w:val="26"/>
            </w:rPr>
          </w:rPrChange>
        </w:rPr>
      </w:pPr>
      <w:r w:rsidRPr="00D329B2">
        <w:rPr>
          <w:rFonts w:ascii="Times New Roman" w:hAnsi="Times New Roman"/>
          <w:sz w:val="26"/>
          <w:szCs w:val="26"/>
        </w:rPr>
        <w:t xml:space="preserve">Gateway là đối tượng điều khiển dùng để trộn hoặc phân chia các luồng thực thi. Vì vậy nó sẽ quyết định việc rẽ nhán, trộn… các luồng tiến </w:t>
      </w:r>
      <w:r w:rsidRPr="00D329B2">
        <w:rPr>
          <w:rFonts w:ascii="Times New Roman" w:hAnsi="Times New Roman"/>
          <w:sz w:val="26"/>
          <w:szCs w:val="26"/>
        </w:rPr>
        <w:lastRenderedPageBreak/>
        <w:t>trình với nhau tuỳ thuộc vào loại hành vi được chỉ định</w:t>
      </w:r>
      <w:ins w:id="5486" w:author="Thảo Nguyễn Kim" w:date="2019-03-13T11:27:00Z">
        <w:r w:rsidR="0070790C">
          <w:rPr>
            <w:rFonts w:ascii="Times New Roman" w:hAnsi="Times New Roman"/>
            <w:sz w:val="26"/>
            <w:szCs w:val="26"/>
            <w:lang w:val="en-US"/>
          </w:rPr>
          <w:t xml:space="preserve">. </w:t>
        </w:r>
      </w:ins>
    </w:p>
    <w:p w14:paraId="367FB834" w14:textId="3694AF2D" w:rsidR="004F5675" w:rsidRPr="00D329B2" w:rsidDel="00B148A3" w:rsidRDefault="004F5675" w:rsidP="008A4616">
      <w:pPr>
        <w:spacing w:line="360" w:lineRule="auto"/>
        <w:ind w:left="720" w:firstLine="720"/>
        <w:rPr>
          <w:del w:id="5487" w:author="Thảo Nguyễn Kim" w:date="2019-03-13T11:50:00Z"/>
          <w:rFonts w:ascii="Times New Roman" w:hAnsi="Times New Roman"/>
          <w:sz w:val="26"/>
          <w:szCs w:val="26"/>
        </w:rPr>
      </w:pPr>
      <w:r w:rsidRPr="00D329B2">
        <w:rPr>
          <w:rFonts w:ascii="Times New Roman" w:hAnsi="Times New Roman"/>
          <w:sz w:val="26"/>
          <w:szCs w:val="26"/>
        </w:rPr>
        <w:t xml:space="preserve">BPMN thì có rất nhiều Gateway, khoảng… 68 loại nhưng có </w:t>
      </w:r>
      <w:ins w:id="5488" w:author="Thảo Nguyễn Kim" w:date="2019-03-13T11:32:00Z">
        <w:r w:rsidR="00734F14">
          <w:rPr>
            <w:rFonts w:ascii="Times New Roman" w:hAnsi="Times New Roman"/>
            <w:sz w:val="26"/>
            <w:szCs w:val="26"/>
            <w:lang w:val="en-US"/>
          </w:rPr>
          <w:t>5</w:t>
        </w:r>
      </w:ins>
      <w:del w:id="5489" w:author="Thảo Nguyễn Kim" w:date="2019-03-13T11:32:00Z">
        <w:r w:rsidRPr="00D329B2" w:rsidDel="00734F14">
          <w:rPr>
            <w:rFonts w:ascii="Times New Roman" w:hAnsi="Times New Roman"/>
            <w:sz w:val="26"/>
            <w:szCs w:val="26"/>
          </w:rPr>
          <w:delText>4</w:delText>
        </w:r>
      </w:del>
      <w:r w:rsidRPr="00D329B2">
        <w:rPr>
          <w:rFonts w:ascii="Times New Roman" w:hAnsi="Times New Roman"/>
          <w:sz w:val="26"/>
          <w:szCs w:val="26"/>
        </w:rPr>
        <w:t xml:space="preserve"> loại Gateway thường được sử dụng</w:t>
      </w:r>
    </w:p>
    <w:p w14:paraId="5CCA7409" w14:textId="5E6470F7" w:rsidR="004F5675" w:rsidRPr="00D329B2" w:rsidDel="00ED4E1B" w:rsidRDefault="004F5675" w:rsidP="004F5675">
      <w:pPr>
        <w:spacing w:line="360" w:lineRule="auto"/>
        <w:rPr>
          <w:del w:id="5490" w:author="Thảo Nguyễn Kim" w:date="2019-03-13T11:22:00Z"/>
          <w:rFonts w:ascii="Times New Roman" w:hAnsi="Times New Roman"/>
          <w:sz w:val="26"/>
          <w:szCs w:val="26"/>
        </w:rPr>
      </w:pPr>
      <w:del w:id="5491" w:author="Thảo Nguyễn Kim" w:date="2019-03-13T11:50:00Z">
        <w:r w:rsidDel="00B148A3">
          <w:rPr>
            <w:rFonts w:ascii="Times New Roman" w:hAnsi="Times New Roman"/>
            <w:noProof/>
            <w:sz w:val="26"/>
            <w:szCs w:val="26"/>
            <w:lang w:val="en-US"/>
          </w:rPr>
          <w:drawing>
            <wp:anchor distT="0" distB="0" distL="0" distR="0" simplePos="0" relativeHeight="251668992" behindDoc="0" locked="0" layoutInCell="1" allowOverlap="1" wp14:anchorId="79ECAAAF" wp14:editId="4E4E8DA5">
              <wp:simplePos x="0" y="0"/>
              <wp:positionH relativeFrom="page">
                <wp:posOffset>2111541</wp:posOffset>
              </wp:positionH>
              <wp:positionV relativeFrom="paragraph">
                <wp:posOffset>374457</wp:posOffset>
              </wp:positionV>
              <wp:extent cx="3837305" cy="3115310"/>
              <wp:effectExtent l="0" t="0" r="0" b="889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7305"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5DD2729B" w14:textId="369CCB95" w:rsidR="004F5675" w:rsidRPr="00D329B2" w:rsidDel="00B148A3" w:rsidRDefault="004F5675">
      <w:pPr>
        <w:spacing w:line="360" w:lineRule="auto"/>
        <w:rPr>
          <w:del w:id="5492" w:author="Thảo Nguyễn Kim" w:date="2019-03-13T11:50:00Z"/>
        </w:rPr>
        <w:pPrChange w:id="5493" w:author="Thảo Nguyễn Kim" w:date="2019-03-13T11:22:00Z">
          <w:pPr>
            <w:pStyle w:val="Bng"/>
          </w:pPr>
        </w:pPrChange>
      </w:pPr>
    </w:p>
    <w:p w14:paraId="6D838F61" w14:textId="4918F781" w:rsidR="004F5675" w:rsidRPr="00D329B2" w:rsidDel="00B148A3" w:rsidRDefault="004F5675" w:rsidP="004F5675">
      <w:pPr>
        <w:pStyle w:val="Bng"/>
        <w:rPr>
          <w:del w:id="5494" w:author="Thảo Nguyễn Kim" w:date="2019-03-13T11:50:00Z"/>
        </w:rPr>
      </w:pPr>
      <w:bookmarkStart w:id="5495" w:name="_Toc1756211"/>
      <w:bookmarkStart w:id="5496" w:name="_Toc3208043"/>
      <w:bookmarkStart w:id="5497" w:name="_Toc3208529"/>
      <w:bookmarkStart w:id="5498" w:name="_Toc3208613"/>
      <w:del w:id="5499" w:author="Thảo Nguyễn Kim" w:date="2019-03-13T11:50:00Z">
        <w:r w:rsidDel="00B148A3">
          <w:delText xml:space="preserve">Bảng </w:delText>
        </w:r>
      </w:del>
      <w:del w:id="5500" w:author="Thảo Nguyễn Kim" w:date="2019-03-11T14:30:00Z">
        <w:r w:rsidDel="00E7298B">
          <w:delText>2</w:delText>
        </w:r>
      </w:del>
      <w:del w:id="5501" w:author="Thảo Nguyễn Kim" w:date="2019-03-13T11:50:00Z">
        <w:r w:rsidDel="00B148A3">
          <w:delText xml:space="preserve">. </w:delText>
        </w:r>
        <w:r w:rsidDel="00B148A3">
          <w:rPr>
            <w:noProof/>
          </w:rPr>
          <w:fldChar w:fldCharType="begin"/>
        </w:r>
        <w:r w:rsidDel="00B148A3">
          <w:rPr>
            <w:noProof/>
          </w:rPr>
          <w:delInstrText xml:space="preserve"> SEQ Bảng_2. \* ARABIC </w:delInstrText>
        </w:r>
        <w:r w:rsidDel="00B148A3">
          <w:rPr>
            <w:noProof/>
          </w:rPr>
          <w:fldChar w:fldCharType="separate"/>
        </w:r>
        <w:r w:rsidDel="00B148A3">
          <w:rPr>
            <w:noProof/>
          </w:rPr>
          <w:delText>3</w:delText>
        </w:r>
        <w:r w:rsidDel="00B148A3">
          <w:rPr>
            <w:noProof/>
          </w:rPr>
          <w:fldChar w:fldCharType="end"/>
        </w:r>
        <w:r w:rsidDel="00B148A3">
          <w:delText xml:space="preserve">- </w:delText>
        </w:r>
      </w:del>
      <w:del w:id="5502" w:author="Thảo Nguyễn Kim" w:date="2019-03-13T11:22:00Z">
        <w:r w:rsidRPr="00D329B2" w:rsidDel="00ED4E1B">
          <w:delText>Cổng độc quyền (Exclusive Gateway)</w:delText>
        </w:r>
      </w:del>
      <w:bookmarkEnd w:id="5495"/>
      <w:bookmarkEnd w:id="5496"/>
      <w:bookmarkEnd w:id="5497"/>
      <w:bookmarkEnd w:id="5498"/>
    </w:p>
    <w:p w14:paraId="6B206BBB" w14:textId="72600C56" w:rsidR="004F5675" w:rsidRPr="00D329B2" w:rsidRDefault="004F5675">
      <w:pPr>
        <w:spacing w:line="360" w:lineRule="auto"/>
        <w:ind w:left="720" w:firstLine="720"/>
        <w:rPr>
          <w:rFonts w:ascii="Times New Roman" w:hAnsi="Times New Roman"/>
          <w:sz w:val="26"/>
          <w:szCs w:val="26"/>
        </w:rPr>
        <w:pPrChange w:id="5503" w:author="Thảo Nguyễn Kim" w:date="2019-03-13T11:50:00Z">
          <w:pPr>
            <w:spacing w:line="360" w:lineRule="auto"/>
          </w:pPr>
        </w:pPrChange>
      </w:pPr>
      <w:del w:id="5504" w:author="Thảo Nguyễn Kim" w:date="2019-03-13T11:29:00Z">
        <w:r w:rsidRPr="00D329B2" w:rsidDel="0070790C">
          <w:rPr>
            <w:rFonts w:ascii="Times New Roman" w:hAnsi="Times New Roman"/>
            <w:sz w:val="26"/>
            <w:szCs w:val="26"/>
          </w:rPr>
          <w:tab/>
        </w:r>
        <w:r w:rsidDel="0070790C">
          <w:rPr>
            <w:rFonts w:ascii="Times New Roman" w:hAnsi="Times New Roman"/>
            <w:sz w:val="26"/>
            <w:szCs w:val="26"/>
          </w:rPr>
          <w:tab/>
        </w:r>
        <w:commentRangeStart w:id="5505"/>
        <w:commentRangeStart w:id="5506"/>
        <w:r w:rsidRPr="00D329B2" w:rsidDel="0070790C">
          <w:rPr>
            <w:rFonts w:ascii="Times New Roman" w:hAnsi="Times New Roman"/>
            <w:sz w:val="26"/>
            <w:szCs w:val="26"/>
          </w:rPr>
          <w:delText>Ký</w:delText>
        </w:r>
        <w:commentRangeEnd w:id="5505"/>
        <w:r w:rsidR="006C4A37" w:rsidDel="0070790C">
          <w:rPr>
            <w:rStyle w:val="CommentReference"/>
          </w:rPr>
          <w:commentReference w:id="5505"/>
        </w:r>
        <w:commentRangeEnd w:id="5506"/>
        <w:r w:rsidR="00ED4E1B" w:rsidDel="0070790C">
          <w:rPr>
            <w:rStyle w:val="CommentReference"/>
          </w:rPr>
          <w:commentReference w:id="5506"/>
        </w:r>
        <w:r w:rsidRPr="00D329B2" w:rsidDel="0070790C">
          <w:rPr>
            <w:rFonts w:ascii="Times New Roman" w:hAnsi="Times New Roman"/>
            <w:sz w:val="26"/>
            <w:szCs w:val="26"/>
          </w:rPr>
          <w:delText xml:space="preserve"> hiệu:</w:delText>
        </w:r>
        <w:r w:rsidRPr="00651B7E" w:rsidDel="0070790C">
          <w:rPr>
            <w:rFonts w:ascii="Times New Roman" w:hAnsi="Times New Roman"/>
            <w:noProof/>
            <w:sz w:val="26"/>
            <w:szCs w:val="26"/>
          </w:rPr>
          <w:delText xml:space="preserve"> </w:delText>
        </w:r>
        <w:r w:rsidRPr="00C352D1" w:rsidDel="0070790C">
          <w:rPr>
            <w:rFonts w:ascii="Times New Roman" w:hAnsi="Times New Roman"/>
            <w:noProof/>
            <w:sz w:val="26"/>
            <w:szCs w:val="26"/>
            <w:lang w:val="en-US"/>
          </w:rPr>
          <w:drawing>
            <wp:inline distT="0" distB="0" distL="0" distR="0" wp14:anchorId="152573C4" wp14:editId="5307FDEB">
              <wp:extent cx="516890" cy="516890"/>
              <wp:effectExtent l="0" t="0" r="0" b="0"/>
              <wp:docPr id="90" name="Picture 90" descr="Exclusiv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lusive gatewa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890" cy="516890"/>
                      </a:xfrm>
                      <a:prstGeom prst="rect">
                        <a:avLst/>
                      </a:prstGeom>
                      <a:noFill/>
                      <a:ln>
                        <a:noFill/>
                      </a:ln>
                    </pic:spPr>
                  </pic:pic>
                </a:graphicData>
              </a:graphic>
            </wp:inline>
          </w:drawing>
        </w:r>
        <w:r w:rsidRPr="00D329B2" w:rsidDel="0070790C">
          <w:rPr>
            <w:rFonts w:ascii="Times New Roman" w:hAnsi="Times New Roman"/>
            <w:sz w:val="26"/>
            <w:szCs w:val="26"/>
          </w:rPr>
          <w:tab/>
          <w:delText xml:space="preserve"> </w:delText>
        </w:r>
      </w:del>
    </w:p>
    <w:p w14:paraId="55D1C990" w14:textId="41162C9A" w:rsidR="004F5675" w:rsidRDefault="004F5675" w:rsidP="004F5675">
      <w:pPr>
        <w:spacing w:line="360" w:lineRule="auto"/>
        <w:ind w:left="720"/>
        <w:rPr>
          <w:ins w:id="5507" w:author="Thảo Nguyễn Kim" w:date="2019-03-13T11:31:00Z"/>
          <w:rFonts w:ascii="Times New Roman" w:hAnsi="Times New Roman"/>
          <w:sz w:val="26"/>
          <w:szCs w:val="26"/>
        </w:rPr>
      </w:pPr>
      <w:r w:rsidRPr="00D329B2">
        <w:rPr>
          <w:rFonts w:ascii="Times New Roman" w:hAnsi="Times New Roman"/>
          <w:sz w:val="26"/>
          <w:szCs w:val="26"/>
        </w:rPr>
        <w:tab/>
      </w:r>
      <w:ins w:id="5508" w:author="Thảo Nguyễn Kim" w:date="2019-03-13T11:28:00Z">
        <w:r w:rsidR="0070790C" w:rsidRPr="00BD1F0E">
          <w:rPr>
            <w:rFonts w:ascii="Times New Roman" w:hAnsi="Times New Roman"/>
            <w:b/>
            <w:sz w:val="26"/>
            <w:szCs w:val="26"/>
            <w:lang w:val="en-US"/>
          </w:rPr>
          <w:t>E</w:t>
        </w:r>
        <w:r w:rsidR="0070790C" w:rsidRPr="00BD1F0E">
          <w:rPr>
            <w:rFonts w:ascii="Times New Roman" w:hAnsi="Times New Roman"/>
            <w:b/>
            <w:sz w:val="26"/>
            <w:szCs w:val="26"/>
          </w:rPr>
          <w:t>xclusive</w:t>
        </w:r>
        <w:r w:rsidR="0070790C" w:rsidRPr="00BD1F0E">
          <w:rPr>
            <w:rFonts w:ascii="Times New Roman" w:hAnsi="Times New Roman"/>
            <w:b/>
            <w:spacing w:val="-1"/>
            <w:sz w:val="26"/>
            <w:szCs w:val="26"/>
          </w:rPr>
          <w:t xml:space="preserve"> </w:t>
        </w:r>
        <w:r w:rsidR="0070790C" w:rsidRPr="00BD1F0E">
          <w:rPr>
            <w:rFonts w:ascii="Times New Roman" w:hAnsi="Times New Roman"/>
            <w:b/>
            <w:sz w:val="26"/>
            <w:szCs w:val="26"/>
          </w:rPr>
          <w:t>Gateway</w:t>
        </w:r>
        <w:r w:rsidR="0070790C" w:rsidRPr="00D329B2">
          <w:rPr>
            <w:rFonts w:ascii="Times New Roman" w:hAnsi="Times New Roman"/>
            <w:sz w:val="26"/>
            <w:szCs w:val="26"/>
          </w:rPr>
          <w:t xml:space="preserve"> </w:t>
        </w:r>
        <w:r w:rsidR="0070790C">
          <w:rPr>
            <w:rFonts w:ascii="Times New Roman" w:hAnsi="Times New Roman"/>
            <w:sz w:val="26"/>
            <w:szCs w:val="26"/>
            <w:lang w:val="en-US"/>
          </w:rPr>
          <w:t xml:space="preserve">: </w:t>
        </w:r>
      </w:ins>
      <w:r w:rsidRPr="00D329B2">
        <w:rPr>
          <w:rFonts w:ascii="Times New Roman" w:hAnsi="Times New Roman"/>
          <w:sz w:val="26"/>
          <w:szCs w:val="26"/>
        </w:rPr>
        <w:t>Cổng độc quyền đánh giá trạng thái của quy trình nghiệp vụ và  dựa trên điều kiện, chia flow thành một trong hai hoặc nhiều đường dẫn loại trừ nhau.</w:t>
      </w:r>
    </w:p>
    <w:p w14:paraId="3778CDEA" w14:textId="30805ED4" w:rsidR="002F7E70" w:rsidRDefault="00734F14">
      <w:pPr>
        <w:pStyle w:val="Hnh"/>
        <w:ind w:left="720" w:firstLine="720"/>
        <w:jc w:val="both"/>
        <w:rPr>
          <w:ins w:id="5509" w:author="Thảo Nguyễn Kim" w:date="2019-03-13T13:33:00Z"/>
        </w:rPr>
        <w:pPrChange w:id="5510" w:author="Thảo Nguyễn Kim" w:date="2019-03-13T13:32:00Z">
          <w:pPr>
            <w:spacing w:line="360" w:lineRule="auto"/>
            <w:ind w:left="720"/>
          </w:pPr>
        </w:pPrChange>
      </w:pPr>
      <w:bookmarkStart w:id="5511" w:name="_Toc3376336"/>
      <w:bookmarkStart w:id="5512" w:name="_Toc3376398"/>
      <w:commentRangeStart w:id="5513"/>
      <w:commentRangeStart w:id="5514"/>
      <w:ins w:id="5515" w:author="Thảo Nguyễn Kim" w:date="2019-03-13T11:31:00Z">
        <w:r w:rsidRPr="00D329B2">
          <w:t>Ký</w:t>
        </w:r>
        <w:commentRangeEnd w:id="5513"/>
        <w:r>
          <w:rPr>
            <w:rStyle w:val="CommentReference"/>
          </w:rPr>
          <w:commentReference w:id="5513"/>
        </w:r>
        <w:commentRangeEnd w:id="5514"/>
        <w:r>
          <w:rPr>
            <w:rStyle w:val="CommentReference"/>
          </w:rPr>
          <w:commentReference w:id="5514"/>
        </w:r>
        <w:r w:rsidRPr="00D329B2">
          <w:t xml:space="preserve"> hiệu</w:t>
        </w:r>
        <w:r>
          <w:t xml:space="preserve"> </w:t>
        </w:r>
        <w:r w:rsidRPr="00BD1F0E">
          <w:t>của Exclusive</w:t>
        </w:r>
        <w:r w:rsidRPr="00BD1F0E">
          <w:rPr>
            <w:spacing w:val="-1"/>
          </w:rPr>
          <w:t xml:space="preserve"> </w:t>
        </w:r>
        <w:r w:rsidRPr="00BD1F0E">
          <w:t>Gateway</w:t>
        </w:r>
        <w:r w:rsidRPr="00D329B2">
          <w:t>:</w:t>
        </w:r>
        <w:r w:rsidRPr="00651B7E">
          <w:rPr>
            <w:noProof/>
          </w:rPr>
          <w:t xml:space="preserve"> </w:t>
        </w:r>
      </w:ins>
      <w:ins w:id="5516" w:author="Thảo Nguyễn Kim" w:date="2019-03-13T11:32:00Z">
        <w:r w:rsidR="006A1C52" w:rsidRPr="006A1C52">
          <w:rPr>
            <w:noProof/>
          </w:rPr>
          <w:drawing>
            <wp:inline distT="0" distB="0" distL="0" distR="0" wp14:anchorId="5BFA6D7E" wp14:editId="439A9F50">
              <wp:extent cx="304800" cy="35922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555" cy="366012"/>
                      </a:xfrm>
                      <a:prstGeom prst="rect">
                        <a:avLst/>
                      </a:prstGeom>
                    </pic:spPr>
                  </pic:pic>
                </a:graphicData>
              </a:graphic>
            </wp:inline>
          </w:drawing>
        </w:r>
      </w:ins>
      <w:bookmarkEnd w:id="5511"/>
      <w:bookmarkEnd w:id="5512"/>
      <w:ins w:id="5517" w:author="Thảo Nguyễn Kim" w:date="2019-03-13T11:31:00Z">
        <w:r w:rsidRPr="00D329B2">
          <w:tab/>
        </w:r>
      </w:ins>
    </w:p>
    <w:p w14:paraId="02A36157" w14:textId="77777777" w:rsidR="002F7E70" w:rsidRPr="008A4616" w:rsidDel="002F7E70" w:rsidRDefault="002F7E70">
      <w:pPr>
        <w:pStyle w:val="Hnh"/>
        <w:jc w:val="both"/>
        <w:rPr>
          <w:del w:id="5518" w:author="Thảo Nguyễn Kim" w:date="2019-03-13T13:33:00Z"/>
        </w:rPr>
        <w:pPrChange w:id="5519" w:author="Thảo Nguyễn Kim" w:date="2019-03-13T13:33:00Z">
          <w:pPr>
            <w:spacing w:line="360" w:lineRule="auto"/>
            <w:ind w:left="720"/>
          </w:pPr>
        </w:pPrChange>
      </w:pPr>
    </w:p>
    <w:p w14:paraId="6C2E710D" w14:textId="302C0764" w:rsidR="004F5675" w:rsidRPr="00D329B2" w:rsidDel="00ED4E1B" w:rsidRDefault="004F5675">
      <w:pPr>
        <w:spacing w:line="360" w:lineRule="auto"/>
        <w:ind w:left="720" w:firstLine="720"/>
        <w:rPr>
          <w:del w:id="5520" w:author="Thảo Nguyễn Kim" w:date="2019-03-13T11:21:00Z"/>
          <w:rFonts w:ascii="Times New Roman" w:hAnsi="Times New Roman"/>
          <w:sz w:val="26"/>
          <w:szCs w:val="26"/>
        </w:rPr>
      </w:pPr>
      <w:del w:id="5521" w:author="Thảo Nguyễn Kim" w:date="2019-03-13T11:21:00Z">
        <w:r w:rsidRPr="00D329B2" w:rsidDel="00ED4E1B">
          <w:rPr>
            <w:rFonts w:ascii="Times New Roman" w:hAnsi="Times New Roman"/>
            <w:sz w:val="26"/>
            <w:szCs w:val="26"/>
          </w:rPr>
          <w:delText>Trong ví dụ dưới, ký hiệu sẽ được đặt ở Old North Church nếu người đi bằng đường bộ, hai nếu bằng đường biển.</w:delText>
        </w:r>
      </w:del>
    </w:p>
    <w:p w14:paraId="4CB3F476" w14:textId="4029907B" w:rsidR="004F5675" w:rsidRPr="00D329B2" w:rsidRDefault="004F5675">
      <w:pPr>
        <w:spacing w:line="360" w:lineRule="auto"/>
        <w:jc w:val="center"/>
        <w:rPr>
          <w:rFonts w:ascii="Times New Roman" w:hAnsi="Times New Roman"/>
          <w:sz w:val="26"/>
          <w:szCs w:val="26"/>
        </w:rPr>
        <w:pPrChange w:id="5522" w:author="Thảo Nguyễn Kim" w:date="2019-03-13T13:33:00Z">
          <w:pPr>
            <w:spacing w:line="360" w:lineRule="auto"/>
          </w:pPr>
        </w:pPrChange>
      </w:pPr>
      <w:del w:id="5523" w:author="Thảo Nguyễn Kim" w:date="2019-03-13T11:21:00Z">
        <w:r w:rsidRPr="00C352D1" w:rsidDel="00ED4E1B">
          <w:rPr>
            <w:rFonts w:ascii="Times New Roman" w:hAnsi="Times New Roman"/>
            <w:noProof/>
            <w:sz w:val="26"/>
            <w:szCs w:val="26"/>
            <w:lang w:val="en-US"/>
          </w:rPr>
          <w:drawing>
            <wp:inline distT="0" distB="0" distL="0" distR="0" wp14:anchorId="44C5E141" wp14:editId="15A6AC14">
              <wp:extent cx="5732890" cy="3944328"/>
              <wp:effectExtent l="0" t="0" r="0" b="0"/>
              <wp:docPr id="91" name="Picture 91" descr="Exclusive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lusive BPMN Gatewa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668" cy="3949679"/>
                      </a:xfrm>
                      <a:prstGeom prst="rect">
                        <a:avLst/>
                      </a:prstGeom>
                      <a:noFill/>
                      <a:ln>
                        <a:noFill/>
                      </a:ln>
                    </pic:spPr>
                  </pic:pic>
                </a:graphicData>
              </a:graphic>
            </wp:inline>
          </w:drawing>
        </w:r>
      </w:del>
      <w:ins w:id="5524" w:author="Thảo Nguyễn Kim" w:date="2019-03-13T11:52:00Z">
        <w:r w:rsidR="00F05B26" w:rsidRPr="00C352D1">
          <w:rPr>
            <w:rFonts w:ascii="Times New Roman" w:hAnsi="Times New Roman"/>
            <w:noProof/>
            <w:sz w:val="26"/>
            <w:szCs w:val="26"/>
            <w:lang w:val="en-US"/>
          </w:rPr>
          <w:drawing>
            <wp:inline distT="0" distB="0" distL="0" distR="0" wp14:anchorId="15989BAC" wp14:editId="0C64E520">
              <wp:extent cx="3067050" cy="2110041"/>
              <wp:effectExtent l="0" t="0" r="0" b="0"/>
              <wp:docPr id="107" name="Picture 107" descr="Exclusive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lusive BPMN Gatewa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7735" cy="2124272"/>
                      </a:xfrm>
                      <a:prstGeom prst="rect">
                        <a:avLst/>
                      </a:prstGeom>
                      <a:noFill/>
                      <a:ln>
                        <a:noFill/>
                      </a:ln>
                    </pic:spPr>
                  </pic:pic>
                </a:graphicData>
              </a:graphic>
            </wp:inline>
          </w:drawing>
        </w:r>
      </w:ins>
    </w:p>
    <w:p w14:paraId="330723F7" w14:textId="7DCD8EE1" w:rsidR="0070790C" w:rsidDel="005D53BF" w:rsidRDefault="004F5675">
      <w:pPr>
        <w:pStyle w:val="Hnh"/>
        <w:ind w:left="720" w:firstLine="720"/>
        <w:jc w:val="both"/>
        <w:rPr>
          <w:del w:id="5525" w:author="Thảo Nguyễn Kim" w:date="2019-03-13T11:31:00Z"/>
        </w:rPr>
        <w:pPrChange w:id="5526" w:author="Thảo Nguyễn Kim" w:date="2019-03-13T13:33:00Z">
          <w:pPr>
            <w:spacing w:line="360" w:lineRule="auto"/>
          </w:pPr>
        </w:pPrChange>
      </w:pPr>
      <w:bookmarkStart w:id="5527" w:name="_Toc3208653"/>
      <w:bookmarkStart w:id="5528" w:name="_Toc3208711"/>
      <w:bookmarkStart w:id="5529" w:name="_Toc3376337"/>
      <w:bookmarkStart w:id="5530" w:name="_Toc3376399"/>
      <w:r>
        <w:t xml:space="preserve">Hình </w:t>
      </w:r>
      <w:ins w:id="5531" w:author="Thảo Nguyễn Kim" w:date="2019-03-11T14:01:00Z">
        <w:r w:rsidR="00F259E8">
          <w:t>3.1</w:t>
        </w:r>
      </w:ins>
      <w:del w:id="5532" w:author="Thảo Nguyễn Kim" w:date="2019-03-11T14:01:00Z">
        <w:r w:rsidDel="00F259E8">
          <w:delText>2.2</w:delText>
        </w:r>
      </w:del>
      <w:r>
        <w:t xml:space="preserve"> </w:t>
      </w:r>
      <w:del w:id="5533" w:author="Thảo Nguyễn Kim" w:date="2019-03-13T11:52:00Z">
        <w:r w:rsidDel="00977257">
          <w:delText>-</w:delText>
        </w:r>
      </w:del>
      <w:ins w:id="5534" w:author="Thảo Nguyễn Kim" w:date="2019-03-13T11:52:00Z">
        <w:r w:rsidR="00977257">
          <w:t>–</w:t>
        </w:r>
      </w:ins>
      <w:r>
        <w:t xml:space="preserve"> </w:t>
      </w:r>
      <w:ins w:id="5535" w:author="Thảo Nguyễn Kim" w:date="2019-03-13T11:52:00Z">
        <w:r w:rsidR="00977257">
          <w:t xml:space="preserve">Ví dụ cho </w:t>
        </w:r>
      </w:ins>
      <w:del w:id="5536" w:author="Thảo Nguyễn Kim" w:date="2019-03-13T11:53:00Z">
        <w:r w:rsidRPr="00D329B2" w:rsidDel="00977257">
          <w:delText>C</w:delText>
        </w:r>
      </w:del>
      <w:ins w:id="5537" w:author="Thảo Nguyễn Kim" w:date="2019-03-13T11:53:00Z">
        <w:r w:rsidR="00977257">
          <w:t>c</w:t>
        </w:r>
      </w:ins>
      <w:r w:rsidRPr="00D329B2">
        <w:t xml:space="preserve">ổng </w:t>
      </w:r>
      <w:del w:id="5538" w:author="Thảo Nguyễn Kim" w:date="2019-03-13T11:25:00Z">
        <w:r w:rsidRPr="00D329B2" w:rsidDel="00ED4E1B">
          <w:delText>dựa trên sự kiện</w:delText>
        </w:r>
      </w:del>
      <w:ins w:id="5539" w:author="Thảo Nguyễn Kim" w:date="2019-03-13T11:25:00Z">
        <w:r w:rsidR="00ED4E1B">
          <w:t>độc quyền</w:t>
        </w:r>
      </w:ins>
      <w:r w:rsidRPr="00D329B2">
        <w:t xml:space="preserve"> (</w:t>
      </w:r>
      <w:ins w:id="5540" w:author="Thảo Nguyễn Kim" w:date="2019-03-13T11:25:00Z">
        <w:r w:rsidR="00ED4E1B" w:rsidRPr="00ED4E1B">
          <w:rPr>
            <w:szCs w:val="26"/>
            <w:rPrChange w:id="5541" w:author="Thảo Nguyễn Kim" w:date="2019-03-13T11:25:00Z">
              <w:rPr>
                <w:rFonts w:ascii="Times New Roman" w:hAnsi="Times New Roman"/>
                <w:b/>
                <w:sz w:val="26"/>
                <w:szCs w:val="26"/>
                <w:lang w:val="en-US"/>
              </w:rPr>
            </w:rPrChange>
          </w:rPr>
          <w:t>E</w:t>
        </w:r>
        <w:r w:rsidR="00ED4E1B" w:rsidRPr="00ED4E1B">
          <w:rPr>
            <w:szCs w:val="26"/>
            <w:rPrChange w:id="5542" w:author="Thảo Nguyễn Kim" w:date="2019-03-13T11:25:00Z">
              <w:rPr>
                <w:rFonts w:ascii="Times New Roman" w:hAnsi="Times New Roman"/>
                <w:b/>
                <w:sz w:val="26"/>
                <w:szCs w:val="26"/>
              </w:rPr>
            </w:rPrChange>
          </w:rPr>
          <w:t>xclusive</w:t>
        </w:r>
        <w:r w:rsidR="00ED4E1B" w:rsidRPr="00ED4E1B">
          <w:rPr>
            <w:spacing w:val="-1"/>
            <w:szCs w:val="26"/>
            <w:rPrChange w:id="5543" w:author="Thảo Nguyễn Kim" w:date="2019-03-13T11:25:00Z">
              <w:rPr>
                <w:rFonts w:ascii="Times New Roman" w:hAnsi="Times New Roman"/>
                <w:b/>
                <w:spacing w:val="-1"/>
                <w:sz w:val="26"/>
                <w:szCs w:val="26"/>
              </w:rPr>
            </w:rPrChange>
          </w:rPr>
          <w:t xml:space="preserve"> </w:t>
        </w:r>
        <w:r w:rsidR="00ED4E1B" w:rsidRPr="00ED4E1B">
          <w:rPr>
            <w:szCs w:val="26"/>
            <w:rPrChange w:id="5544" w:author="Thảo Nguyễn Kim" w:date="2019-03-13T11:25:00Z">
              <w:rPr>
                <w:rFonts w:ascii="Times New Roman" w:hAnsi="Times New Roman"/>
                <w:b/>
                <w:sz w:val="26"/>
                <w:szCs w:val="26"/>
              </w:rPr>
            </w:rPrChange>
          </w:rPr>
          <w:t>Gateway</w:t>
        </w:r>
        <w:r w:rsidR="00ED4E1B" w:rsidRPr="00D329B2" w:rsidDel="00ED4E1B">
          <w:t xml:space="preserve"> </w:t>
        </w:r>
      </w:ins>
      <w:del w:id="5545" w:author="Thảo Nguyễn Kim" w:date="2019-03-13T11:25:00Z">
        <w:r w:rsidRPr="00D329B2" w:rsidDel="00ED4E1B">
          <w:delText>Event-Based Gateway</w:delText>
        </w:r>
      </w:del>
      <w:r w:rsidRPr="00D329B2">
        <w:t>)</w:t>
      </w:r>
      <w:bookmarkEnd w:id="5527"/>
      <w:bookmarkEnd w:id="5528"/>
      <w:bookmarkEnd w:id="5529"/>
      <w:bookmarkEnd w:id="5530"/>
    </w:p>
    <w:p w14:paraId="206A21A4" w14:textId="77777777" w:rsidR="005D53BF" w:rsidRPr="00D329B2" w:rsidRDefault="005D53BF">
      <w:pPr>
        <w:pStyle w:val="Hnh"/>
        <w:ind w:left="720" w:firstLine="720"/>
        <w:jc w:val="both"/>
        <w:rPr>
          <w:ins w:id="5546" w:author="Thảo Nguyễn Kim" w:date="2019-03-13T11:59:00Z"/>
        </w:rPr>
        <w:pPrChange w:id="5547" w:author="Thảo Nguyễn Kim" w:date="2019-03-13T13:33:00Z">
          <w:pPr>
            <w:pStyle w:val="BodyText"/>
            <w:jc w:val="center"/>
          </w:pPr>
        </w:pPrChange>
      </w:pPr>
    </w:p>
    <w:p w14:paraId="1DDDED6E" w14:textId="70CD1315" w:rsidR="004F5675" w:rsidRPr="00D329B2" w:rsidRDefault="004F5675">
      <w:pPr>
        <w:pStyle w:val="Hnh"/>
        <w:pPrChange w:id="5548" w:author="Thảo Nguyễn Kim" w:date="2019-03-13T11:55:00Z">
          <w:pPr>
            <w:spacing w:line="360" w:lineRule="auto"/>
          </w:pPr>
        </w:pPrChange>
      </w:pPr>
      <w:del w:id="5549" w:author="Thảo Nguyễn Kim" w:date="2019-03-13T11:30:00Z">
        <w:r w:rsidRPr="00D329B2" w:rsidDel="0070790C">
          <w:tab/>
        </w:r>
        <w:r w:rsidDel="0070790C">
          <w:tab/>
        </w:r>
      </w:del>
      <w:del w:id="5550" w:author="Thảo Nguyễn Kim" w:date="2019-03-13T11:29:00Z">
        <w:r w:rsidRPr="00D329B2" w:rsidDel="0070790C">
          <w:delText xml:space="preserve">Ký hiệu:  </w:delText>
        </w:r>
        <w:r w:rsidRPr="00C352D1" w:rsidDel="0070790C">
          <w:rPr>
            <w:noProof/>
          </w:rPr>
          <w:drawing>
            <wp:inline distT="0" distB="0" distL="0" distR="0" wp14:anchorId="42DB9071" wp14:editId="7B3637B9">
              <wp:extent cx="501015" cy="516890"/>
              <wp:effectExtent l="0" t="0" r="0" b="0"/>
              <wp:docPr id="92" name="Picture 92" descr="Event-based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vent-based Gateway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015" cy="516890"/>
                      </a:xfrm>
                      <a:prstGeom prst="rect">
                        <a:avLst/>
                      </a:prstGeom>
                      <a:noFill/>
                      <a:ln>
                        <a:noFill/>
                      </a:ln>
                    </pic:spPr>
                  </pic:pic>
                </a:graphicData>
              </a:graphic>
            </wp:inline>
          </w:drawing>
        </w:r>
      </w:del>
    </w:p>
    <w:p w14:paraId="65EA47FC" w14:textId="07D31C06" w:rsidR="004F5675" w:rsidRPr="00D329B2" w:rsidRDefault="004F5675" w:rsidP="004F5675">
      <w:pPr>
        <w:spacing w:line="360" w:lineRule="auto"/>
        <w:ind w:left="720"/>
        <w:rPr>
          <w:rFonts w:ascii="Times New Roman" w:hAnsi="Times New Roman"/>
          <w:sz w:val="26"/>
          <w:szCs w:val="26"/>
        </w:rPr>
      </w:pPr>
      <w:r w:rsidRPr="00D329B2">
        <w:rPr>
          <w:rFonts w:ascii="Times New Roman" w:hAnsi="Times New Roman"/>
          <w:sz w:val="26"/>
          <w:szCs w:val="26"/>
        </w:rPr>
        <w:tab/>
      </w:r>
      <w:ins w:id="5551" w:author="Thảo Nguyễn Kim" w:date="2019-03-13T11:29:00Z">
        <w:r w:rsidR="0070790C" w:rsidRPr="00BD1F0E">
          <w:rPr>
            <w:rFonts w:ascii="Times New Roman" w:hAnsi="Times New Roman"/>
            <w:b/>
            <w:sz w:val="26"/>
            <w:szCs w:val="26"/>
            <w:lang w:val="en-US"/>
          </w:rPr>
          <w:t>Event-based Gateways</w:t>
        </w:r>
        <w:r w:rsidR="0070790C" w:rsidRPr="00D329B2">
          <w:rPr>
            <w:rFonts w:ascii="Times New Roman" w:hAnsi="Times New Roman"/>
            <w:sz w:val="26"/>
            <w:szCs w:val="26"/>
          </w:rPr>
          <w:t xml:space="preserve"> </w:t>
        </w:r>
        <w:r w:rsidR="0070790C">
          <w:rPr>
            <w:rFonts w:ascii="Times New Roman" w:hAnsi="Times New Roman"/>
            <w:sz w:val="26"/>
            <w:szCs w:val="26"/>
            <w:lang w:val="en-US"/>
          </w:rPr>
          <w:t xml:space="preserve">: </w:t>
        </w:r>
      </w:ins>
      <w:r w:rsidRPr="00D329B2">
        <w:rPr>
          <w:rFonts w:ascii="Times New Roman" w:hAnsi="Times New Roman"/>
          <w:sz w:val="26"/>
          <w:szCs w:val="26"/>
        </w:rPr>
        <w:t>Cổng dựa trên sự kiện tương tự như cổng độc quyền vì cả hai đều liên quan đến một đường dẫn trong luồng. Tuy nhiên, trong cổng dựa trên sự kiện, bạn đánh giá sự kiện nào đã xảy ra chứ không phải điều kiện nào cũng đã được đáp ứng.</w:t>
      </w:r>
    </w:p>
    <w:p w14:paraId="0D2AE987" w14:textId="42BC3DB6" w:rsidR="00734F14" w:rsidRDefault="00734F14">
      <w:pPr>
        <w:pStyle w:val="BodyText"/>
        <w:ind w:left="720" w:firstLine="720"/>
        <w:rPr>
          <w:ins w:id="5552" w:author="Thảo Nguyễn Kim" w:date="2019-03-13T11:31:00Z"/>
        </w:rPr>
        <w:pPrChange w:id="5553" w:author="Thảo Nguyễn Kim" w:date="2019-03-13T11:31:00Z">
          <w:pPr>
            <w:pStyle w:val="BodyText"/>
            <w:ind w:firstLine="720"/>
          </w:pPr>
        </w:pPrChange>
      </w:pPr>
      <w:ins w:id="5554" w:author="Thảo Nguyễn Kim" w:date="2019-03-13T11:31:00Z">
        <w:r w:rsidRPr="00D329B2">
          <w:t>Ký hiệu</w:t>
        </w:r>
        <w:r w:rsidRPr="00BD1F0E">
          <w:rPr>
            <w:b/>
            <w:lang w:val="en-US"/>
          </w:rPr>
          <w:t xml:space="preserve"> </w:t>
        </w:r>
        <w:r w:rsidRPr="00BD1F0E">
          <w:rPr>
            <w:lang w:val="en-US"/>
          </w:rPr>
          <w:t>Event-based Gateways</w:t>
        </w:r>
        <w:r w:rsidRPr="00D329B2">
          <w:t xml:space="preserve">:  </w:t>
        </w:r>
      </w:ins>
      <w:ins w:id="5555" w:author="Thảo Nguyễn Kim" w:date="2019-03-13T11:34:00Z">
        <w:r w:rsidR="00AE7B81" w:rsidRPr="00AE7B81">
          <w:rPr>
            <w:noProof/>
            <w:lang w:val="en-US" w:bidi="ar-SA"/>
          </w:rPr>
          <w:drawing>
            <wp:inline distT="0" distB="0" distL="0" distR="0" wp14:anchorId="4A985026" wp14:editId="15C6AF0F">
              <wp:extent cx="514350" cy="46434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611" cy="478121"/>
                      </a:xfrm>
                      <a:prstGeom prst="rect">
                        <a:avLst/>
                      </a:prstGeom>
                    </pic:spPr>
                  </pic:pic>
                </a:graphicData>
              </a:graphic>
            </wp:inline>
          </w:drawing>
        </w:r>
      </w:ins>
    </w:p>
    <w:p w14:paraId="67D88322" w14:textId="4A3B6EE3" w:rsidR="004F5675" w:rsidRPr="00D329B2" w:rsidDel="0070790C" w:rsidRDefault="004F5675" w:rsidP="004F5675">
      <w:pPr>
        <w:spacing w:line="360" w:lineRule="auto"/>
        <w:ind w:left="720" w:firstLine="720"/>
        <w:rPr>
          <w:del w:id="5556" w:author="Thảo Nguyễn Kim" w:date="2019-03-13T11:30:00Z"/>
          <w:rFonts w:ascii="Times New Roman" w:hAnsi="Times New Roman"/>
          <w:sz w:val="26"/>
          <w:szCs w:val="26"/>
        </w:rPr>
      </w:pPr>
      <w:del w:id="5557" w:author="Thảo Nguyễn Kim" w:date="2019-03-13T11:30:00Z">
        <w:r w:rsidRPr="00D329B2" w:rsidDel="0070790C">
          <w:rPr>
            <w:rFonts w:ascii="Times New Roman" w:hAnsi="Times New Roman"/>
            <w:sz w:val="26"/>
            <w:szCs w:val="26"/>
          </w:rPr>
          <w:delText>Trong tiến trình dưới, nếu một khoảng thời gian nhất định trôi qua mà không có người British đến, những người lính sẽ về nhà.</w:delText>
        </w:r>
      </w:del>
    </w:p>
    <w:p w14:paraId="782BA177" w14:textId="6519E0AA" w:rsidR="004F5675" w:rsidRDefault="004F5675" w:rsidP="004F5675">
      <w:pPr>
        <w:spacing w:line="360" w:lineRule="auto"/>
        <w:rPr>
          <w:rFonts w:ascii="Times New Roman" w:hAnsi="Times New Roman"/>
          <w:sz w:val="26"/>
          <w:szCs w:val="26"/>
        </w:rPr>
      </w:pPr>
      <w:del w:id="5558" w:author="Thảo Nguyễn Kim" w:date="2019-03-13T11:30:00Z">
        <w:r w:rsidRPr="00D329B2" w:rsidDel="0070790C">
          <w:rPr>
            <w:rFonts w:ascii="Times New Roman" w:hAnsi="Times New Roman"/>
            <w:sz w:val="26"/>
            <w:szCs w:val="26"/>
          </w:rPr>
          <w:delText xml:space="preserve"> </w:delText>
        </w:r>
      </w:del>
    </w:p>
    <w:p w14:paraId="3CDE4492" w14:textId="276EB9E0" w:rsidR="004F5675" w:rsidRPr="00D329B2" w:rsidRDefault="004F5675">
      <w:pPr>
        <w:spacing w:line="360" w:lineRule="auto"/>
        <w:jc w:val="center"/>
        <w:rPr>
          <w:rFonts w:ascii="Times New Roman" w:hAnsi="Times New Roman"/>
          <w:sz w:val="26"/>
          <w:szCs w:val="26"/>
        </w:rPr>
        <w:pPrChange w:id="5559" w:author="Thảo Nguyễn Kim" w:date="2019-03-13T11:31:00Z">
          <w:pPr>
            <w:spacing w:line="360" w:lineRule="auto"/>
          </w:pPr>
        </w:pPrChange>
      </w:pPr>
      <w:del w:id="5560" w:author="Thảo Nguyễn Kim" w:date="2019-03-13T11:30:00Z">
        <w:r w:rsidRPr="00C352D1" w:rsidDel="00734F14">
          <w:rPr>
            <w:rFonts w:ascii="Times New Roman" w:hAnsi="Times New Roman"/>
            <w:noProof/>
            <w:sz w:val="26"/>
            <w:szCs w:val="26"/>
            <w:lang w:val="en-US"/>
          </w:rPr>
          <w:lastRenderedPageBreak/>
          <w:drawing>
            <wp:inline distT="0" distB="0" distL="0" distR="0" wp14:anchorId="67A13D4B" wp14:editId="1D549B12">
              <wp:extent cx="5829300" cy="1394460"/>
              <wp:effectExtent l="0" t="0" r="0" b="0"/>
              <wp:docPr id="93" name="Picture 93" descr="Event-based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based BPMN Gatewa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9300" cy="1394460"/>
                      </a:xfrm>
                      <a:prstGeom prst="rect">
                        <a:avLst/>
                      </a:prstGeom>
                      <a:noFill/>
                      <a:ln>
                        <a:noFill/>
                      </a:ln>
                    </pic:spPr>
                  </pic:pic>
                </a:graphicData>
              </a:graphic>
            </wp:inline>
          </w:drawing>
        </w:r>
      </w:del>
      <w:ins w:id="5561" w:author="Thảo Nguyễn Kim" w:date="2019-03-13T11:53:00Z">
        <w:r w:rsidR="0028501B" w:rsidRPr="00C352D1">
          <w:rPr>
            <w:rFonts w:ascii="Times New Roman" w:hAnsi="Times New Roman"/>
            <w:noProof/>
            <w:sz w:val="26"/>
            <w:szCs w:val="26"/>
            <w:lang w:val="en-US"/>
          </w:rPr>
          <w:drawing>
            <wp:inline distT="0" distB="0" distL="0" distR="0" wp14:anchorId="5DDD8204" wp14:editId="0F758446">
              <wp:extent cx="4180850" cy="1000125"/>
              <wp:effectExtent l="0" t="0" r="0" b="0"/>
              <wp:docPr id="113" name="Picture 113" descr="Event-based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based BPMN Gateway"/>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00617" cy="1004854"/>
                      </a:xfrm>
                      <a:prstGeom prst="rect">
                        <a:avLst/>
                      </a:prstGeom>
                      <a:noFill/>
                      <a:ln>
                        <a:noFill/>
                      </a:ln>
                    </pic:spPr>
                  </pic:pic>
                </a:graphicData>
              </a:graphic>
            </wp:inline>
          </w:drawing>
        </w:r>
      </w:ins>
    </w:p>
    <w:p w14:paraId="5834FDC9" w14:textId="0BF77FDF" w:rsidR="00AE7B81" w:rsidRDefault="004F5675">
      <w:pPr>
        <w:pStyle w:val="BodyText"/>
        <w:ind w:firstLine="720"/>
        <w:jc w:val="center"/>
        <w:rPr>
          <w:ins w:id="5562" w:author="Thảo Nguyễn Kim" w:date="2019-03-13T11:59:00Z"/>
        </w:rPr>
        <w:pPrChange w:id="5563" w:author="Thảo Nguyễn Kim" w:date="2019-03-13T11:55:00Z">
          <w:pPr>
            <w:spacing w:line="360" w:lineRule="auto"/>
            <w:ind w:left="720" w:firstLine="720"/>
          </w:pPr>
        </w:pPrChange>
      </w:pPr>
      <w:r>
        <w:t xml:space="preserve">Hình </w:t>
      </w:r>
      <w:ins w:id="5564" w:author="Thảo Nguyễn Kim" w:date="2019-03-11T14:30:00Z">
        <w:r w:rsidR="00E7298B">
          <w:rPr>
            <w:lang w:val="en-US"/>
          </w:rPr>
          <w:t>3.2</w:t>
        </w:r>
      </w:ins>
      <w:del w:id="5565" w:author="Thảo Nguyễn Kim" w:date="2019-03-11T14:30:00Z">
        <w:r w:rsidDel="00E7298B">
          <w:delText>2.3</w:delText>
        </w:r>
      </w:del>
      <w:r>
        <w:t xml:space="preserve"> </w:t>
      </w:r>
      <w:del w:id="5566" w:author="Thảo Nguyễn Kim" w:date="2019-03-13T11:53:00Z">
        <w:r w:rsidDel="0028501B">
          <w:delText>-</w:delText>
        </w:r>
      </w:del>
      <w:ins w:id="5567" w:author="Thảo Nguyễn Kim" w:date="2019-03-13T11:53:00Z">
        <w:r w:rsidR="0028501B">
          <w:t>–</w:t>
        </w:r>
      </w:ins>
      <w:r>
        <w:t xml:space="preserve"> </w:t>
      </w:r>
      <w:ins w:id="5568" w:author="Thảo Nguyễn Kim" w:date="2019-03-13T11:53:00Z">
        <w:r w:rsidR="0028501B">
          <w:rPr>
            <w:lang w:val="en-US"/>
          </w:rPr>
          <w:t>Ví dụ cho c</w:t>
        </w:r>
      </w:ins>
      <w:ins w:id="5569" w:author="Thảo Nguyễn Kim" w:date="2019-03-13T11:24:00Z">
        <w:r w:rsidR="00ED4E1B" w:rsidRPr="00D329B2">
          <w:t>ổng dựa trên sự kiện (Event-Based Gateway)</w:t>
        </w:r>
      </w:ins>
    </w:p>
    <w:p w14:paraId="229943C2" w14:textId="77777777" w:rsidR="005D53BF" w:rsidRDefault="005D53BF">
      <w:pPr>
        <w:pStyle w:val="BodyText"/>
        <w:ind w:firstLine="720"/>
        <w:jc w:val="center"/>
        <w:rPr>
          <w:ins w:id="5570" w:author="Thảo Nguyễn Kim" w:date="2019-03-13T11:35:00Z"/>
        </w:rPr>
        <w:pPrChange w:id="5571" w:author="Thảo Nguyễn Kim" w:date="2019-03-13T11:55:00Z">
          <w:pPr>
            <w:spacing w:line="360" w:lineRule="auto"/>
            <w:ind w:left="720" w:firstLine="720"/>
          </w:pPr>
        </w:pPrChange>
      </w:pPr>
    </w:p>
    <w:p w14:paraId="35F97612" w14:textId="0E554F26" w:rsidR="004F5675" w:rsidRPr="00D329B2" w:rsidDel="00AE7B81" w:rsidRDefault="004F5675">
      <w:pPr>
        <w:pStyle w:val="BodyText"/>
        <w:ind w:firstLine="720"/>
        <w:rPr>
          <w:del w:id="5572" w:author="Thảo Nguyễn Kim" w:date="2019-03-13T11:35:00Z"/>
        </w:rPr>
        <w:pPrChange w:id="5573" w:author="Thảo Nguyễn Kim" w:date="2019-03-13T11:30:00Z">
          <w:pPr>
            <w:pStyle w:val="BodyText"/>
            <w:ind w:firstLine="720"/>
            <w:jc w:val="center"/>
          </w:pPr>
        </w:pPrChange>
      </w:pPr>
      <w:del w:id="5574" w:author="Thảo Nguyễn Kim" w:date="2019-03-13T11:24:00Z">
        <w:r w:rsidRPr="00D329B2" w:rsidDel="00ED4E1B">
          <w:delText>Cổn</w:delText>
        </w:r>
        <w:r w:rsidRPr="00E7298B" w:rsidDel="00ED4E1B">
          <w:rPr>
            <w:rStyle w:val="HnhChar"/>
            <w:rPrChange w:id="5575" w:author="Thảo Nguyễn Kim" w:date="2019-03-11T14:30:00Z">
              <w:rPr/>
            </w:rPrChange>
          </w:rPr>
          <w:delText>g</w:delText>
        </w:r>
        <w:r w:rsidRPr="00D329B2" w:rsidDel="00ED4E1B">
          <w:delText xml:space="preserve"> song song (Parallel Gateway)</w:delText>
        </w:r>
      </w:del>
    </w:p>
    <w:p w14:paraId="3E3372FF" w14:textId="79CA1282" w:rsidR="004F5675" w:rsidRPr="00D329B2" w:rsidDel="00AE7B81" w:rsidRDefault="004F5675" w:rsidP="004F5675">
      <w:pPr>
        <w:spacing w:line="360" w:lineRule="auto"/>
        <w:rPr>
          <w:del w:id="5576" w:author="Thảo Nguyễn Kim" w:date="2019-03-13T11:35:00Z"/>
          <w:rFonts w:ascii="Times New Roman" w:hAnsi="Times New Roman"/>
          <w:sz w:val="26"/>
          <w:szCs w:val="26"/>
        </w:rPr>
      </w:pPr>
      <w:del w:id="5577" w:author="Thảo Nguyễn Kim" w:date="2019-03-13T11:35:00Z">
        <w:r w:rsidRPr="00D329B2" w:rsidDel="00AE7B81">
          <w:rPr>
            <w:rFonts w:ascii="Times New Roman" w:hAnsi="Times New Roman"/>
            <w:sz w:val="26"/>
            <w:szCs w:val="26"/>
          </w:rPr>
          <w:tab/>
        </w:r>
        <w:r w:rsidDel="00AE7B81">
          <w:rPr>
            <w:rFonts w:ascii="Times New Roman" w:hAnsi="Times New Roman"/>
            <w:sz w:val="26"/>
            <w:szCs w:val="26"/>
          </w:rPr>
          <w:tab/>
        </w:r>
        <w:r w:rsidRPr="00D329B2" w:rsidDel="00AE7B81">
          <w:rPr>
            <w:rFonts w:ascii="Times New Roman" w:hAnsi="Times New Roman"/>
            <w:sz w:val="26"/>
            <w:szCs w:val="26"/>
          </w:rPr>
          <w:delText xml:space="preserve">Ký hiệu:  </w:delText>
        </w:r>
        <w:r w:rsidRPr="00C352D1" w:rsidDel="00AE7B81">
          <w:rPr>
            <w:rFonts w:ascii="Times New Roman" w:hAnsi="Times New Roman"/>
            <w:noProof/>
            <w:sz w:val="26"/>
            <w:szCs w:val="26"/>
            <w:lang w:val="en-US"/>
          </w:rPr>
          <w:drawing>
            <wp:inline distT="0" distB="0" distL="0" distR="0" wp14:anchorId="72914A01" wp14:editId="2A68B786">
              <wp:extent cx="540385" cy="540385"/>
              <wp:effectExtent l="0" t="0" r="0" b="0"/>
              <wp:docPr id="94" name="Picture 94" descr="Parallel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allel Gateway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385" cy="540385"/>
                      </a:xfrm>
                      <a:prstGeom prst="rect">
                        <a:avLst/>
                      </a:prstGeom>
                      <a:noFill/>
                      <a:ln>
                        <a:noFill/>
                      </a:ln>
                    </pic:spPr>
                  </pic:pic>
                </a:graphicData>
              </a:graphic>
            </wp:inline>
          </w:drawing>
        </w:r>
      </w:del>
    </w:p>
    <w:p w14:paraId="56CF6E09" w14:textId="2750C39B" w:rsidR="004F5675" w:rsidRDefault="00AE7B81" w:rsidP="004F5675">
      <w:pPr>
        <w:spacing w:line="360" w:lineRule="auto"/>
        <w:ind w:left="720" w:firstLine="720"/>
        <w:rPr>
          <w:ins w:id="5578" w:author="Thảo Nguyễn Kim" w:date="2019-03-13T11:35:00Z"/>
          <w:rFonts w:ascii="Times New Roman" w:hAnsi="Times New Roman"/>
          <w:sz w:val="26"/>
          <w:szCs w:val="26"/>
        </w:rPr>
      </w:pPr>
      <w:ins w:id="5579" w:author="Thảo Nguyễn Kim" w:date="2019-03-13T11:34:00Z">
        <w:r w:rsidRPr="00BD1F0E">
          <w:rPr>
            <w:rFonts w:ascii="Times New Roman" w:hAnsi="Times New Roman"/>
            <w:b/>
            <w:sz w:val="26"/>
            <w:szCs w:val="26"/>
          </w:rPr>
          <w:t>Parallel Gateway</w:t>
        </w:r>
        <w:r>
          <w:rPr>
            <w:rFonts w:ascii="Times New Roman" w:hAnsi="Times New Roman"/>
            <w:sz w:val="26"/>
            <w:szCs w:val="26"/>
          </w:rPr>
          <w:t xml:space="preserve">: </w:t>
        </w:r>
      </w:ins>
      <w:r w:rsidR="004F5675" w:rsidRPr="00D329B2">
        <w:rPr>
          <w:rFonts w:ascii="Times New Roman" w:hAnsi="Times New Roman"/>
          <w:sz w:val="26"/>
          <w:szCs w:val="26"/>
        </w:rPr>
        <w:t>Cổng song song rất khác so với các cổng trước vì không đánh giá bất kỳ điều kiện hoặc sự kiện nào. Thay vào đó, một cổng song song được sử dụng để thể hiện hai nhiệm vụ đồng thời trong một quy trình nghiệp vụ. Nó giống như một ngã ba trong sơ đồ hoạt động UML.</w:t>
      </w:r>
    </w:p>
    <w:p w14:paraId="16735216" w14:textId="75E2F384" w:rsidR="00AE7B81" w:rsidDel="00E14035" w:rsidRDefault="00AE7B81">
      <w:pPr>
        <w:spacing w:line="360" w:lineRule="auto"/>
        <w:jc w:val="center"/>
        <w:rPr>
          <w:del w:id="5580" w:author="Thảo Nguyễn Kim" w:date="2019-03-13T11:55:00Z"/>
          <w:rFonts w:ascii="Times New Roman" w:hAnsi="Times New Roman"/>
          <w:sz w:val="26"/>
          <w:szCs w:val="26"/>
        </w:rPr>
        <w:pPrChange w:id="5581" w:author="Thảo Nguyễn Kim" w:date="2019-03-13T11:36:00Z">
          <w:pPr>
            <w:spacing w:line="360" w:lineRule="auto"/>
          </w:pPr>
        </w:pPrChange>
      </w:pPr>
      <w:ins w:id="5582" w:author="Thảo Nguyễn Kim" w:date="2019-03-13T11:35:00Z">
        <w:r w:rsidRPr="00D329B2">
          <w:rPr>
            <w:rFonts w:ascii="Times New Roman" w:hAnsi="Times New Roman"/>
            <w:sz w:val="26"/>
            <w:szCs w:val="26"/>
          </w:rPr>
          <w:t>Ký hiệu</w:t>
        </w:r>
        <w:r>
          <w:rPr>
            <w:rFonts w:ascii="Times New Roman" w:hAnsi="Times New Roman"/>
            <w:sz w:val="26"/>
            <w:szCs w:val="26"/>
            <w:lang w:val="en-US"/>
          </w:rPr>
          <w:t xml:space="preserve"> </w:t>
        </w:r>
        <w:r w:rsidRPr="00AE7B81">
          <w:rPr>
            <w:rFonts w:ascii="Times New Roman" w:hAnsi="Times New Roman"/>
            <w:sz w:val="26"/>
            <w:szCs w:val="26"/>
            <w:rPrChange w:id="5583" w:author="Thảo Nguyễn Kim" w:date="2019-03-13T11:35:00Z">
              <w:rPr>
                <w:rFonts w:ascii="Times New Roman" w:hAnsi="Times New Roman"/>
                <w:b/>
                <w:sz w:val="26"/>
                <w:szCs w:val="26"/>
              </w:rPr>
            </w:rPrChange>
          </w:rPr>
          <w:t>Parallel Gateway</w:t>
        </w:r>
        <w:r w:rsidRPr="00D329B2">
          <w:rPr>
            <w:rFonts w:ascii="Times New Roman" w:hAnsi="Times New Roman"/>
            <w:sz w:val="26"/>
            <w:szCs w:val="26"/>
          </w:rPr>
          <w:t xml:space="preserve">:  </w:t>
        </w:r>
        <w:r w:rsidRPr="00AE7B81">
          <w:rPr>
            <w:rFonts w:ascii="Times New Roman" w:hAnsi="Times New Roman"/>
            <w:noProof/>
            <w:sz w:val="26"/>
            <w:szCs w:val="26"/>
            <w:lang w:val="en-US"/>
          </w:rPr>
          <w:drawing>
            <wp:inline distT="0" distB="0" distL="0" distR="0" wp14:anchorId="1EA4FB9A" wp14:editId="128B663B">
              <wp:extent cx="285750" cy="2725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865" cy="280302"/>
                      </a:xfrm>
                      <a:prstGeom prst="rect">
                        <a:avLst/>
                      </a:prstGeom>
                    </pic:spPr>
                  </pic:pic>
                </a:graphicData>
              </a:graphic>
            </wp:inline>
          </w:drawing>
        </w:r>
      </w:ins>
    </w:p>
    <w:p w14:paraId="2AFA8A6E" w14:textId="77777777" w:rsidR="00E14035" w:rsidRPr="00D329B2" w:rsidRDefault="00E14035" w:rsidP="004F5675">
      <w:pPr>
        <w:spacing w:line="360" w:lineRule="auto"/>
        <w:ind w:left="720" w:firstLine="720"/>
        <w:rPr>
          <w:ins w:id="5584" w:author="Thảo Nguyễn Kim" w:date="2019-03-13T11:55:00Z"/>
          <w:rFonts w:ascii="Times New Roman" w:hAnsi="Times New Roman"/>
          <w:sz w:val="26"/>
          <w:szCs w:val="26"/>
        </w:rPr>
      </w:pPr>
    </w:p>
    <w:p w14:paraId="6EBD4175" w14:textId="77BD79A7" w:rsidR="004F5675" w:rsidRPr="00D329B2" w:rsidDel="00AE7B81" w:rsidRDefault="00C9314A">
      <w:pPr>
        <w:spacing w:line="360" w:lineRule="auto"/>
        <w:ind w:left="720" w:firstLine="720"/>
        <w:jc w:val="center"/>
        <w:rPr>
          <w:del w:id="5585" w:author="Thảo Nguyễn Kim" w:date="2019-03-13T11:35:00Z"/>
          <w:rFonts w:ascii="Times New Roman" w:hAnsi="Times New Roman"/>
          <w:sz w:val="26"/>
          <w:szCs w:val="26"/>
        </w:rPr>
        <w:pPrChange w:id="5586" w:author="Thảo Nguyễn Kim" w:date="2019-03-13T11:55:00Z">
          <w:pPr>
            <w:spacing w:line="360" w:lineRule="auto"/>
            <w:ind w:left="720" w:firstLine="720"/>
          </w:pPr>
        </w:pPrChange>
      </w:pPr>
      <w:ins w:id="5587" w:author="Thảo Nguyễn Kim" w:date="2019-03-13T11:53:00Z">
        <w:r w:rsidRPr="00C352D1">
          <w:rPr>
            <w:rFonts w:ascii="Times New Roman" w:hAnsi="Times New Roman"/>
            <w:noProof/>
            <w:sz w:val="26"/>
            <w:szCs w:val="26"/>
            <w:lang w:val="en-US"/>
          </w:rPr>
          <w:drawing>
            <wp:inline distT="0" distB="0" distL="0" distR="0" wp14:anchorId="3AF0F14E" wp14:editId="6962217D">
              <wp:extent cx="3448050" cy="1489371"/>
              <wp:effectExtent l="0" t="0" r="0" b="0"/>
              <wp:docPr id="118" name="Picture 118" descr="Parallel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rallel BPMN Gatewa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64822" cy="1496615"/>
                      </a:xfrm>
                      <a:prstGeom prst="rect">
                        <a:avLst/>
                      </a:prstGeom>
                      <a:noFill/>
                      <a:ln>
                        <a:noFill/>
                      </a:ln>
                    </pic:spPr>
                  </pic:pic>
                </a:graphicData>
              </a:graphic>
            </wp:inline>
          </w:drawing>
        </w:r>
      </w:ins>
      <w:del w:id="5588" w:author="Thảo Nguyễn Kim" w:date="2019-03-13T11:35:00Z">
        <w:r w:rsidR="004F5675" w:rsidRPr="00D329B2" w:rsidDel="00AE7B81">
          <w:rPr>
            <w:rFonts w:ascii="Times New Roman" w:hAnsi="Times New Roman"/>
            <w:sz w:val="26"/>
            <w:szCs w:val="26"/>
          </w:rPr>
          <w:delText>Trong ví dụ dưới đây, quy trình nghiệp vụ này sử dụng một cổng song song vì công ty đang có bánh và cũng ăn bánh.</w:delText>
        </w:r>
      </w:del>
    </w:p>
    <w:p w14:paraId="6D851ECF" w14:textId="689D5DDF" w:rsidR="004F5675" w:rsidRPr="00D329B2" w:rsidDel="00E14035" w:rsidRDefault="004F5675">
      <w:pPr>
        <w:spacing w:line="360" w:lineRule="auto"/>
        <w:jc w:val="center"/>
        <w:rPr>
          <w:del w:id="5589" w:author="Thảo Nguyễn Kim" w:date="2019-03-13T11:55:00Z"/>
          <w:rFonts w:ascii="Times New Roman" w:hAnsi="Times New Roman"/>
          <w:sz w:val="26"/>
          <w:szCs w:val="26"/>
        </w:rPr>
        <w:pPrChange w:id="5590" w:author="Thảo Nguyễn Kim" w:date="2019-03-13T11:55:00Z">
          <w:pPr>
            <w:spacing w:line="360" w:lineRule="auto"/>
          </w:pPr>
        </w:pPrChange>
      </w:pPr>
      <w:del w:id="5591" w:author="Thảo Nguyễn Kim" w:date="2019-03-13T11:35:00Z">
        <w:r w:rsidRPr="00D329B2" w:rsidDel="00AE7B81">
          <w:rPr>
            <w:rFonts w:ascii="Times New Roman" w:hAnsi="Times New Roman"/>
            <w:sz w:val="26"/>
            <w:szCs w:val="26"/>
          </w:rPr>
          <w:delText xml:space="preserve"> </w:delText>
        </w:r>
      </w:del>
      <w:del w:id="5592" w:author="Thảo Nguyễn Kim" w:date="2019-03-13T11:36:00Z">
        <w:r w:rsidRPr="00C352D1" w:rsidDel="00727AB9">
          <w:rPr>
            <w:rFonts w:ascii="Times New Roman" w:hAnsi="Times New Roman"/>
            <w:noProof/>
            <w:sz w:val="26"/>
            <w:szCs w:val="26"/>
            <w:lang w:val="en-US"/>
          </w:rPr>
          <w:drawing>
            <wp:inline distT="0" distB="0" distL="0" distR="0" wp14:anchorId="4E4E4AED" wp14:editId="07C0FF86">
              <wp:extent cx="5430520" cy="2345690"/>
              <wp:effectExtent l="0" t="0" r="0" b="0"/>
              <wp:docPr id="95" name="Picture 95" descr="Parallel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rallel BPMN Gatewa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30520" cy="2345690"/>
                      </a:xfrm>
                      <a:prstGeom prst="rect">
                        <a:avLst/>
                      </a:prstGeom>
                      <a:noFill/>
                      <a:ln>
                        <a:noFill/>
                      </a:ln>
                    </pic:spPr>
                  </pic:pic>
                </a:graphicData>
              </a:graphic>
            </wp:inline>
          </w:drawing>
        </w:r>
      </w:del>
    </w:p>
    <w:p w14:paraId="6984660D" w14:textId="77777777" w:rsidR="00E14035" w:rsidRDefault="00E14035">
      <w:pPr>
        <w:jc w:val="center"/>
        <w:rPr>
          <w:ins w:id="5593" w:author="Thảo Nguyễn Kim" w:date="2019-03-13T11:55:00Z"/>
        </w:rPr>
        <w:pPrChange w:id="5594" w:author="Thảo Nguyễn Kim" w:date="2019-03-13T11:55:00Z">
          <w:pPr>
            <w:spacing w:line="360" w:lineRule="auto"/>
          </w:pPr>
        </w:pPrChange>
      </w:pPr>
      <w:bookmarkStart w:id="5595" w:name="_Toc3208654"/>
      <w:bookmarkStart w:id="5596" w:name="_Toc3208712"/>
    </w:p>
    <w:p w14:paraId="6CC91F46" w14:textId="77777777" w:rsidR="005D53BF" w:rsidRDefault="004F5675">
      <w:pPr>
        <w:jc w:val="center"/>
        <w:rPr>
          <w:ins w:id="5597" w:author="Thảo Nguyễn Kim" w:date="2019-03-13T11:59:00Z"/>
          <w:rFonts w:ascii="Times New Roman" w:hAnsi="Times New Roman"/>
          <w:sz w:val="26"/>
          <w:szCs w:val="26"/>
        </w:rPr>
        <w:pPrChange w:id="5598" w:author="Thảo Nguyễn Kim" w:date="2019-03-13T11:55:00Z">
          <w:pPr>
            <w:spacing w:line="360" w:lineRule="auto"/>
          </w:pPr>
        </w:pPrChange>
      </w:pPr>
      <w:r w:rsidRPr="00E14035">
        <w:rPr>
          <w:rFonts w:ascii="Times New Roman" w:hAnsi="Times New Roman"/>
          <w:sz w:val="26"/>
          <w:szCs w:val="26"/>
          <w:rPrChange w:id="5599" w:author="Thảo Nguyễn Kim" w:date="2019-03-13T11:56:00Z">
            <w:rPr/>
          </w:rPrChange>
        </w:rPr>
        <w:t xml:space="preserve">Hình </w:t>
      </w:r>
      <w:ins w:id="5600" w:author="Thảo Nguyễn Kim" w:date="2019-03-11T14:30:00Z">
        <w:r w:rsidR="00E7298B" w:rsidRPr="00E14035">
          <w:rPr>
            <w:rFonts w:ascii="Times New Roman" w:hAnsi="Times New Roman"/>
            <w:sz w:val="26"/>
            <w:szCs w:val="26"/>
            <w:rPrChange w:id="5601" w:author="Thảo Nguyễn Kim" w:date="2019-03-13T11:56:00Z">
              <w:rPr/>
            </w:rPrChange>
          </w:rPr>
          <w:t>3.3</w:t>
        </w:r>
      </w:ins>
      <w:del w:id="5602" w:author="Thảo Nguyễn Kim" w:date="2019-03-11T14:30:00Z">
        <w:r w:rsidRPr="00E14035" w:rsidDel="00E7298B">
          <w:rPr>
            <w:rFonts w:ascii="Times New Roman" w:hAnsi="Times New Roman"/>
            <w:sz w:val="26"/>
            <w:szCs w:val="26"/>
            <w:rPrChange w:id="5603" w:author="Thảo Nguyễn Kim" w:date="2019-03-13T11:56:00Z">
              <w:rPr/>
            </w:rPrChange>
          </w:rPr>
          <w:delText>2.4</w:delText>
        </w:r>
      </w:del>
      <w:r w:rsidRPr="00E14035">
        <w:rPr>
          <w:rFonts w:ascii="Times New Roman" w:hAnsi="Times New Roman"/>
          <w:sz w:val="26"/>
          <w:szCs w:val="26"/>
          <w:rPrChange w:id="5604" w:author="Thảo Nguyễn Kim" w:date="2019-03-13T11:56:00Z">
            <w:rPr/>
          </w:rPrChange>
        </w:rPr>
        <w:t xml:space="preserve"> </w:t>
      </w:r>
      <w:del w:id="5605" w:author="Thảo Nguyễn Kim" w:date="2019-03-13T11:53:00Z">
        <w:r w:rsidRPr="00E14035" w:rsidDel="00AC71A8">
          <w:rPr>
            <w:rFonts w:ascii="Times New Roman" w:hAnsi="Times New Roman"/>
            <w:sz w:val="26"/>
            <w:szCs w:val="26"/>
            <w:rPrChange w:id="5606" w:author="Thảo Nguyễn Kim" w:date="2019-03-13T11:56:00Z">
              <w:rPr/>
            </w:rPrChange>
          </w:rPr>
          <w:delText>-</w:delText>
        </w:r>
      </w:del>
      <w:ins w:id="5607" w:author="Thảo Nguyễn Kim" w:date="2019-03-13T11:53:00Z">
        <w:r w:rsidR="00AC71A8" w:rsidRPr="00E14035">
          <w:rPr>
            <w:rFonts w:ascii="Times New Roman" w:hAnsi="Times New Roman"/>
            <w:sz w:val="26"/>
            <w:szCs w:val="26"/>
            <w:rPrChange w:id="5608" w:author="Thảo Nguyễn Kim" w:date="2019-03-13T11:56:00Z">
              <w:rPr/>
            </w:rPrChange>
          </w:rPr>
          <w:t>–</w:t>
        </w:r>
      </w:ins>
      <w:r w:rsidRPr="00E14035">
        <w:rPr>
          <w:rFonts w:ascii="Times New Roman" w:hAnsi="Times New Roman"/>
          <w:sz w:val="26"/>
          <w:szCs w:val="26"/>
          <w:rPrChange w:id="5609" w:author="Thảo Nguyễn Kim" w:date="2019-03-13T11:56:00Z">
            <w:rPr/>
          </w:rPrChange>
        </w:rPr>
        <w:t xml:space="preserve"> </w:t>
      </w:r>
      <w:ins w:id="5610" w:author="Thảo Nguyễn Kim" w:date="2019-03-13T11:53:00Z">
        <w:r w:rsidR="00AC71A8" w:rsidRPr="00E14035">
          <w:rPr>
            <w:rFonts w:ascii="Times New Roman" w:hAnsi="Times New Roman"/>
            <w:sz w:val="26"/>
            <w:szCs w:val="26"/>
            <w:rPrChange w:id="5611" w:author="Thảo Nguyễn Kim" w:date="2019-03-13T11:56:00Z">
              <w:rPr/>
            </w:rPrChange>
          </w:rPr>
          <w:t>Ví dụ cho c</w:t>
        </w:r>
      </w:ins>
      <w:ins w:id="5612" w:author="Thảo Nguyễn Kim" w:date="2019-03-13T11:27:00Z">
        <w:r w:rsidR="0070790C" w:rsidRPr="00E14035">
          <w:rPr>
            <w:rFonts w:ascii="Times New Roman" w:hAnsi="Times New Roman"/>
            <w:sz w:val="26"/>
            <w:szCs w:val="26"/>
            <w:rPrChange w:id="5613" w:author="Thảo Nguyễn Kim" w:date="2019-03-13T11:56:00Z">
              <w:rPr/>
            </w:rPrChange>
          </w:rPr>
          <w:t>ổng song song (Parallel Gateway)</w:t>
        </w:r>
      </w:ins>
    </w:p>
    <w:p w14:paraId="26FBEE67" w14:textId="7AC1AA4D" w:rsidR="004F5675" w:rsidRPr="00E14035" w:rsidDel="00217677" w:rsidRDefault="004F5675">
      <w:pPr>
        <w:spacing w:line="360" w:lineRule="auto"/>
        <w:jc w:val="center"/>
        <w:rPr>
          <w:del w:id="5614" w:author="Thảo Nguyễn Kim" w:date="2019-03-13T11:46:00Z"/>
          <w:rFonts w:ascii="Times New Roman" w:hAnsi="Times New Roman"/>
          <w:sz w:val="26"/>
          <w:szCs w:val="26"/>
          <w:rPrChange w:id="5615" w:author="Thảo Nguyễn Kim" w:date="2019-03-13T11:56:00Z">
            <w:rPr>
              <w:del w:id="5616" w:author="Thảo Nguyễn Kim" w:date="2019-03-13T11:46:00Z"/>
            </w:rPr>
          </w:rPrChange>
        </w:rPr>
        <w:pPrChange w:id="5617" w:author="Thảo Nguyễn Kim" w:date="2019-03-13T11:55:00Z">
          <w:pPr>
            <w:spacing w:line="360" w:lineRule="auto"/>
          </w:pPr>
        </w:pPrChange>
      </w:pPr>
      <w:del w:id="5618" w:author="Thảo Nguyễn Kim" w:date="2019-03-13T11:27:00Z">
        <w:r w:rsidRPr="00E14035" w:rsidDel="0070790C">
          <w:rPr>
            <w:rFonts w:ascii="Times New Roman" w:hAnsi="Times New Roman"/>
            <w:sz w:val="26"/>
            <w:szCs w:val="26"/>
            <w:rPrChange w:id="5619" w:author="Thảo Nguyễn Kim" w:date="2019-03-13T11:56:00Z">
              <w:rPr/>
            </w:rPrChange>
          </w:rPr>
          <w:delText>Cổng dựa trên sự kiện song song (Parallel Event-Based Gateway)</w:delText>
        </w:r>
      </w:del>
      <w:bookmarkEnd w:id="5595"/>
      <w:bookmarkEnd w:id="5596"/>
    </w:p>
    <w:p w14:paraId="29F59AFE" w14:textId="2CB6F8F2" w:rsidR="004F5675" w:rsidRPr="008A4616" w:rsidDel="0084203E" w:rsidRDefault="004F5675">
      <w:pPr>
        <w:jc w:val="center"/>
        <w:rPr>
          <w:del w:id="5620" w:author="Thảo Nguyễn Kim" w:date="2019-03-13T11:46:00Z"/>
          <w:rFonts w:ascii="Times New Roman" w:hAnsi="Times New Roman"/>
          <w:sz w:val="26"/>
          <w:szCs w:val="26"/>
        </w:rPr>
        <w:pPrChange w:id="5621" w:author="Thảo Nguyễn Kim" w:date="2019-03-13T11:55:00Z">
          <w:pPr>
            <w:spacing w:line="360" w:lineRule="auto"/>
            <w:ind w:left="720" w:firstLine="720"/>
          </w:pPr>
        </w:pPrChange>
      </w:pPr>
      <w:del w:id="5622" w:author="Thảo Nguyễn Kim" w:date="2019-03-13T11:46:00Z">
        <w:r w:rsidRPr="008A4616" w:rsidDel="0084203E">
          <w:rPr>
            <w:rFonts w:ascii="Times New Roman" w:hAnsi="Times New Roman"/>
            <w:sz w:val="26"/>
            <w:szCs w:val="26"/>
          </w:rPr>
          <w:delText xml:space="preserve">Ký hiệu:  </w:delText>
        </w:r>
        <w:r w:rsidRPr="008A4616" w:rsidDel="0084203E">
          <w:rPr>
            <w:rFonts w:ascii="Times New Roman" w:hAnsi="Times New Roman"/>
            <w:noProof/>
            <w:sz w:val="26"/>
            <w:szCs w:val="26"/>
            <w:lang w:val="en-US"/>
          </w:rPr>
          <w:drawing>
            <wp:inline distT="0" distB="0" distL="0" distR="0" wp14:anchorId="26DE950B" wp14:editId="7FF7DA5C">
              <wp:extent cx="501015" cy="501015"/>
              <wp:effectExtent l="0" t="0" r="0" b="0"/>
              <wp:docPr id="96" name="Picture 96" descr="Parallel Event-Based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rallel Event-Based Gatewa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1015" cy="501015"/>
                      </a:xfrm>
                      <a:prstGeom prst="rect">
                        <a:avLst/>
                      </a:prstGeom>
                      <a:noFill/>
                      <a:ln>
                        <a:noFill/>
                      </a:ln>
                    </pic:spPr>
                  </pic:pic>
                </a:graphicData>
              </a:graphic>
            </wp:inline>
          </w:drawing>
        </w:r>
      </w:del>
    </w:p>
    <w:p w14:paraId="4E47D73E" w14:textId="67CB54A1" w:rsidR="004F5675" w:rsidRPr="00E14035" w:rsidDel="0084203E" w:rsidRDefault="004F5675">
      <w:pPr>
        <w:jc w:val="center"/>
        <w:rPr>
          <w:del w:id="5623" w:author="Thảo Nguyễn Kim" w:date="2019-03-13T11:46:00Z"/>
          <w:rFonts w:ascii="Times New Roman" w:hAnsi="Times New Roman"/>
          <w:sz w:val="26"/>
          <w:szCs w:val="26"/>
        </w:rPr>
        <w:pPrChange w:id="5624" w:author="Thảo Nguyễn Kim" w:date="2019-03-13T11:55:00Z">
          <w:pPr>
            <w:spacing w:line="360" w:lineRule="auto"/>
            <w:ind w:left="720" w:firstLine="720"/>
          </w:pPr>
        </w:pPrChange>
      </w:pPr>
      <w:del w:id="5625" w:author="Thảo Nguyễn Kim" w:date="2019-03-13T11:46:00Z">
        <w:r w:rsidRPr="00CF5A07" w:rsidDel="0084203E">
          <w:rPr>
            <w:rFonts w:ascii="Times New Roman" w:hAnsi="Times New Roman"/>
            <w:sz w:val="26"/>
            <w:szCs w:val="26"/>
          </w:rPr>
          <w:delText>Như tên cho thấy, cổng này tương tự như cổng song song. Nó cho phép nhiều quá trình xảy ra cùng một lúc, nhưng không giống như cổng song song, các quy trình phụ thuộc vào các sự kiện cụ th</w:delText>
        </w:r>
        <w:r w:rsidRPr="00E14035" w:rsidDel="0084203E">
          <w:rPr>
            <w:rFonts w:ascii="Times New Roman" w:hAnsi="Times New Roman"/>
            <w:sz w:val="26"/>
            <w:szCs w:val="26"/>
          </w:rPr>
          <w:delText>ể. Có thể coi một cổng dựa trên sự kiện song song là một cổng dựa trên sự kiện không độc quyền, nơi nhiều sự kiện có thể kích hoạt nhiều quy trình, nhưng các quy trình vẫn phụ thuộc vào các sự kiện cụ thể.</w:delText>
        </w:r>
      </w:del>
    </w:p>
    <w:p w14:paraId="35193E9D" w14:textId="3FE531A8" w:rsidR="004F5675" w:rsidRPr="008A4616" w:rsidDel="0084203E" w:rsidRDefault="004F5675">
      <w:pPr>
        <w:jc w:val="center"/>
        <w:rPr>
          <w:del w:id="5626" w:author="Thảo Nguyễn Kim" w:date="2019-03-13T11:46:00Z"/>
          <w:rFonts w:ascii="Times New Roman" w:hAnsi="Times New Roman"/>
          <w:sz w:val="26"/>
          <w:szCs w:val="26"/>
        </w:rPr>
        <w:pPrChange w:id="5627" w:author="Thảo Nguyễn Kim" w:date="2019-03-13T11:55:00Z">
          <w:pPr>
            <w:spacing w:line="360" w:lineRule="auto"/>
          </w:pPr>
        </w:pPrChange>
      </w:pPr>
      <w:del w:id="5628" w:author="Thảo Nguyễn Kim" w:date="2019-03-13T11:46:00Z">
        <w:r w:rsidRPr="00E14035" w:rsidDel="0084203E">
          <w:rPr>
            <w:rFonts w:ascii="Times New Roman" w:hAnsi="Times New Roman"/>
            <w:sz w:val="26"/>
            <w:szCs w:val="26"/>
          </w:rPr>
          <w:delText xml:space="preserve"> </w:delText>
        </w:r>
        <w:r w:rsidRPr="008A4616" w:rsidDel="0084203E">
          <w:rPr>
            <w:rFonts w:ascii="Times New Roman" w:hAnsi="Times New Roman"/>
            <w:noProof/>
            <w:sz w:val="26"/>
            <w:szCs w:val="26"/>
            <w:lang w:val="en-US"/>
          </w:rPr>
          <w:drawing>
            <wp:inline distT="0" distB="0" distL="0" distR="0" wp14:anchorId="17D8BCE5" wp14:editId="6280E991">
              <wp:extent cx="5343525" cy="3617595"/>
              <wp:effectExtent l="0" t="0" r="0" b="0"/>
              <wp:docPr id="97" name="Picture 97" descr="Parallel Event-Based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rallel Event-Based BPMN Gatewa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3525" cy="3617595"/>
                      </a:xfrm>
                      <a:prstGeom prst="rect">
                        <a:avLst/>
                      </a:prstGeom>
                      <a:noFill/>
                      <a:ln>
                        <a:noFill/>
                      </a:ln>
                    </pic:spPr>
                  </pic:pic>
                </a:graphicData>
              </a:graphic>
            </wp:inline>
          </w:drawing>
        </w:r>
      </w:del>
    </w:p>
    <w:p w14:paraId="2483E5C1" w14:textId="526D4F7A" w:rsidR="004F5675" w:rsidRPr="00E14035" w:rsidDel="0084203E" w:rsidRDefault="004F5675">
      <w:pPr>
        <w:jc w:val="center"/>
        <w:rPr>
          <w:del w:id="5629" w:author="Thảo Nguyễn Kim" w:date="2019-03-13T11:46:00Z"/>
          <w:rPrChange w:id="5630" w:author="Thảo Nguyễn Kim" w:date="2019-03-13T11:56:00Z">
            <w:rPr>
              <w:del w:id="5631" w:author="Thảo Nguyễn Kim" w:date="2019-03-13T11:46:00Z"/>
            </w:rPr>
          </w:rPrChange>
        </w:rPr>
        <w:pPrChange w:id="5632" w:author="Thảo Nguyễn Kim" w:date="2019-03-13T11:55:00Z">
          <w:pPr>
            <w:pStyle w:val="BodyText"/>
            <w:jc w:val="center"/>
          </w:pPr>
        </w:pPrChange>
      </w:pPr>
      <w:bookmarkStart w:id="5633" w:name="_Toc3208655"/>
      <w:bookmarkStart w:id="5634" w:name="_Toc3208713"/>
      <w:del w:id="5635" w:author="Thảo Nguyễn Kim" w:date="2019-03-13T11:46:00Z">
        <w:r w:rsidRPr="00E14035" w:rsidDel="0084203E">
          <w:rPr>
            <w:rFonts w:ascii="Times New Roman" w:hAnsi="Times New Roman"/>
            <w:sz w:val="26"/>
            <w:szCs w:val="26"/>
            <w:rPrChange w:id="5636" w:author="Thảo Nguyễn Kim" w:date="2019-03-13T11:56:00Z">
              <w:rPr/>
            </w:rPrChange>
          </w:rPr>
          <w:delText xml:space="preserve">Hình </w:delText>
        </w:r>
      </w:del>
      <w:del w:id="5637" w:author="Thảo Nguyễn Kim" w:date="2019-03-11T14:31:00Z">
        <w:r w:rsidRPr="00E14035" w:rsidDel="00E7298B">
          <w:rPr>
            <w:rFonts w:ascii="Times New Roman" w:hAnsi="Times New Roman"/>
            <w:sz w:val="26"/>
            <w:szCs w:val="26"/>
            <w:rPrChange w:id="5638" w:author="Thảo Nguyễn Kim" w:date="2019-03-13T11:56:00Z">
              <w:rPr/>
            </w:rPrChange>
          </w:rPr>
          <w:delText>2.5</w:delText>
        </w:r>
      </w:del>
      <w:del w:id="5639" w:author="Thảo Nguyễn Kim" w:date="2019-03-13T11:46:00Z">
        <w:r w:rsidRPr="00E14035" w:rsidDel="0084203E">
          <w:rPr>
            <w:rFonts w:ascii="Times New Roman" w:hAnsi="Times New Roman"/>
            <w:sz w:val="26"/>
            <w:szCs w:val="26"/>
            <w:rPrChange w:id="5640" w:author="Thảo Nguyễn Kim" w:date="2019-03-13T11:56:00Z">
              <w:rPr/>
            </w:rPrChange>
          </w:rPr>
          <w:delText xml:space="preserve"> - Cổng bào hàm (Inclusive Gateway)</w:delText>
        </w:r>
        <w:bookmarkEnd w:id="5633"/>
        <w:bookmarkEnd w:id="5634"/>
      </w:del>
    </w:p>
    <w:p w14:paraId="7311D2FC" w14:textId="77777777" w:rsidR="004F5675" w:rsidRPr="00E14035" w:rsidRDefault="004F5675">
      <w:pPr>
        <w:jc w:val="center"/>
        <w:rPr>
          <w:rFonts w:ascii="Times New Roman" w:hAnsi="Times New Roman"/>
          <w:sz w:val="26"/>
          <w:szCs w:val="26"/>
          <w:rPrChange w:id="5641" w:author="Thảo Nguyễn Kim" w:date="2019-03-13T11:56:00Z">
            <w:rPr/>
          </w:rPrChange>
        </w:rPr>
        <w:pPrChange w:id="5642" w:author="Thảo Nguyễn Kim" w:date="2019-03-13T11:55:00Z">
          <w:pPr>
            <w:spacing w:line="360" w:lineRule="auto"/>
          </w:pPr>
        </w:pPrChange>
      </w:pPr>
    </w:p>
    <w:p w14:paraId="0DD7FE64" w14:textId="141EBB8B" w:rsidR="004F5675" w:rsidRPr="008A4616" w:rsidDel="00143288" w:rsidRDefault="004F5675" w:rsidP="004F5675">
      <w:pPr>
        <w:spacing w:line="360" w:lineRule="auto"/>
        <w:ind w:left="720" w:firstLine="720"/>
        <w:rPr>
          <w:del w:id="5643" w:author="Thảo Nguyễn Kim" w:date="2019-03-13T11:45:00Z"/>
          <w:rFonts w:ascii="Times New Roman" w:hAnsi="Times New Roman"/>
          <w:sz w:val="26"/>
          <w:szCs w:val="26"/>
        </w:rPr>
      </w:pPr>
      <w:del w:id="5644" w:author="Thảo Nguyễn Kim" w:date="2019-03-13T11:45:00Z">
        <w:r w:rsidRPr="008A4616" w:rsidDel="00143288">
          <w:rPr>
            <w:rFonts w:ascii="Times New Roman" w:hAnsi="Times New Roman"/>
            <w:sz w:val="26"/>
            <w:szCs w:val="26"/>
          </w:rPr>
          <w:delText xml:space="preserve">Ký hiệu:  </w:delText>
        </w:r>
        <w:r w:rsidRPr="008A4616" w:rsidDel="00143288">
          <w:rPr>
            <w:rFonts w:ascii="Times New Roman" w:hAnsi="Times New Roman"/>
            <w:noProof/>
            <w:sz w:val="26"/>
            <w:szCs w:val="26"/>
            <w:lang w:val="en-US"/>
          </w:rPr>
          <w:drawing>
            <wp:inline distT="0" distB="0" distL="0" distR="0" wp14:anchorId="76A7D7D5" wp14:editId="068D3A1E">
              <wp:extent cx="516890" cy="501015"/>
              <wp:effectExtent l="0" t="0" r="0" b="0"/>
              <wp:docPr id="98" name="Picture 98" descr="Inclusiv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clusive Gatewa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890" cy="501015"/>
                      </a:xfrm>
                      <a:prstGeom prst="rect">
                        <a:avLst/>
                      </a:prstGeom>
                      <a:noFill/>
                      <a:ln>
                        <a:noFill/>
                      </a:ln>
                    </pic:spPr>
                  </pic:pic>
                </a:graphicData>
              </a:graphic>
            </wp:inline>
          </w:drawing>
        </w:r>
      </w:del>
    </w:p>
    <w:p w14:paraId="32470B16" w14:textId="32360AFB" w:rsidR="004F5675" w:rsidRPr="00143288" w:rsidDel="00143288" w:rsidRDefault="004F5675" w:rsidP="008A4616">
      <w:pPr>
        <w:spacing w:line="360" w:lineRule="auto"/>
        <w:ind w:left="720" w:firstLine="720"/>
        <w:rPr>
          <w:del w:id="5645" w:author="Thảo Nguyễn Kim" w:date="2019-03-13T11:45:00Z"/>
          <w:rFonts w:ascii="Times New Roman" w:hAnsi="Times New Roman"/>
          <w:b/>
          <w:sz w:val="26"/>
          <w:rPrChange w:id="5646" w:author="Thảo Nguyễn Kim" w:date="2019-03-13T11:45:00Z">
            <w:rPr>
              <w:del w:id="5647" w:author="Thảo Nguyễn Kim" w:date="2019-03-13T11:45:00Z"/>
            </w:rPr>
          </w:rPrChange>
        </w:rPr>
      </w:pPr>
      <w:del w:id="5648" w:author="Thảo Nguyễn Kim" w:date="2019-03-13T11:45:00Z">
        <w:r w:rsidRPr="00143288" w:rsidDel="00143288">
          <w:rPr>
            <w:rFonts w:ascii="Times New Roman" w:hAnsi="Times New Roman"/>
            <w:sz w:val="26"/>
            <w:szCs w:val="26"/>
            <w:rPrChange w:id="5649" w:author="Thảo Nguyễn Kim" w:date="2019-03-13T11:45:00Z">
              <w:rPr/>
            </w:rPrChange>
          </w:rPr>
          <w:delText xml:space="preserve">Một cổng bao hàm phá vỡ luồng tiến trình thành một hoặc nhiều luồng. </w:delText>
        </w:r>
      </w:del>
    </w:p>
    <w:p w14:paraId="5E50114E" w14:textId="77777777" w:rsidR="00143288" w:rsidRDefault="00143288" w:rsidP="004F5675">
      <w:pPr>
        <w:spacing w:line="360" w:lineRule="auto"/>
        <w:ind w:left="720" w:firstLine="720"/>
        <w:rPr>
          <w:ins w:id="5650" w:author="Thảo Nguyễn Kim" w:date="2019-03-13T11:45:00Z"/>
          <w:rFonts w:ascii="Times New Roman" w:hAnsi="Times New Roman"/>
          <w:sz w:val="26"/>
          <w:szCs w:val="26"/>
        </w:rPr>
      </w:pPr>
      <w:ins w:id="5651" w:author="Thảo Nguyễn Kim" w:date="2019-03-13T11:45:00Z">
        <w:r w:rsidRPr="00143288">
          <w:rPr>
            <w:rFonts w:ascii="Times New Roman" w:hAnsi="Times New Roman"/>
            <w:b/>
            <w:sz w:val="26"/>
            <w:rPrChange w:id="5652" w:author="Thảo Nguyễn Kim" w:date="2019-03-13T11:45:00Z">
              <w:rPr>
                <w:b/>
                <w:sz w:val="26"/>
              </w:rPr>
            </w:rPrChange>
          </w:rPr>
          <w:t>Inclusive</w:t>
        </w:r>
        <w:r w:rsidRPr="00143288">
          <w:rPr>
            <w:rFonts w:ascii="Times New Roman" w:hAnsi="Times New Roman"/>
            <w:b/>
            <w:spacing w:val="1"/>
            <w:sz w:val="26"/>
            <w:rPrChange w:id="5653" w:author="Thảo Nguyễn Kim" w:date="2019-03-13T11:45:00Z">
              <w:rPr>
                <w:b/>
                <w:spacing w:val="1"/>
                <w:sz w:val="26"/>
              </w:rPr>
            </w:rPrChange>
          </w:rPr>
          <w:t xml:space="preserve"> </w:t>
        </w:r>
        <w:r w:rsidRPr="00143288">
          <w:rPr>
            <w:rFonts w:ascii="Times New Roman" w:hAnsi="Times New Roman"/>
            <w:b/>
            <w:sz w:val="26"/>
            <w:rPrChange w:id="5654" w:author="Thảo Nguyễn Kim" w:date="2019-03-13T11:45:00Z">
              <w:rPr>
                <w:b/>
                <w:sz w:val="26"/>
              </w:rPr>
            </w:rPrChange>
          </w:rPr>
          <w:t>Gateways</w:t>
        </w:r>
        <w:r>
          <w:rPr>
            <w:rFonts w:ascii="Times New Roman" w:hAnsi="Times New Roman"/>
            <w:sz w:val="26"/>
            <w:szCs w:val="26"/>
          </w:rPr>
          <w:t xml:space="preserve">: </w:t>
        </w:r>
        <w:r w:rsidRPr="00BD1F0E">
          <w:rPr>
            <w:rFonts w:ascii="Times New Roman" w:hAnsi="Times New Roman"/>
            <w:sz w:val="26"/>
            <w:szCs w:val="26"/>
          </w:rPr>
          <w:t>Một cổng bao hàm phá vỡ luồng tiến trình thành một hoặc nhiều luồng.</w:t>
        </w:r>
      </w:ins>
    </w:p>
    <w:p w14:paraId="6A810CC7" w14:textId="7E80C868" w:rsidR="004F5675" w:rsidRPr="00143288" w:rsidRDefault="00143288" w:rsidP="008A4616">
      <w:pPr>
        <w:spacing w:line="360" w:lineRule="auto"/>
        <w:ind w:left="720" w:firstLine="720"/>
        <w:rPr>
          <w:b/>
          <w:sz w:val="26"/>
          <w:rPrChange w:id="5655" w:author="Thảo Nguyễn Kim" w:date="2019-03-13T11:45:00Z">
            <w:rPr>
              <w:rFonts w:ascii="Times New Roman" w:hAnsi="Times New Roman"/>
              <w:sz w:val="26"/>
              <w:szCs w:val="26"/>
            </w:rPr>
          </w:rPrChange>
        </w:rPr>
      </w:pPr>
      <w:ins w:id="5656" w:author="Thảo Nguyễn Kim" w:date="2019-03-13T11:45:00Z">
        <w:r w:rsidRPr="00D329B2">
          <w:rPr>
            <w:rFonts w:ascii="Times New Roman" w:hAnsi="Times New Roman"/>
            <w:sz w:val="26"/>
            <w:szCs w:val="26"/>
          </w:rPr>
          <w:t>Ký hiệu</w:t>
        </w:r>
        <w:r>
          <w:rPr>
            <w:rFonts w:ascii="Times New Roman" w:hAnsi="Times New Roman"/>
            <w:sz w:val="26"/>
            <w:szCs w:val="26"/>
            <w:lang w:val="en-US"/>
          </w:rPr>
          <w:t xml:space="preserve"> </w:t>
        </w:r>
        <w:r w:rsidRPr="00143288">
          <w:rPr>
            <w:rFonts w:ascii="Times New Roman" w:hAnsi="Times New Roman"/>
            <w:sz w:val="26"/>
            <w:rPrChange w:id="5657" w:author="Thảo Nguyễn Kim" w:date="2019-03-13T11:45:00Z">
              <w:rPr>
                <w:rFonts w:ascii="Times New Roman" w:hAnsi="Times New Roman"/>
                <w:b/>
                <w:sz w:val="26"/>
              </w:rPr>
            </w:rPrChange>
          </w:rPr>
          <w:t>Inclusive</w:t>
        </w:r>
        <w:r w:rsidRPr="00143288">
          <w:rPr>
            <w:rFonts w:ascii="Times New Roman" w:hAnsi="Times New Roman"/>
            <w:spacing w:val="1"/>
            <w:sz w:val="26"/>
            <w:rPrChange w:id="5658" w:author="Thảo Nguyễn Kim" w:date="2019-03-13T11:45:00Z">
              <w:rPr>
                <w:rFonts w:ascii="Times New Roman" w:hAnsi="Times New Roman"/>
                <w:b/>
                <w:spacing w:val="1"/>
                <w:sz w:val="26"/>
              </w:rPr>
            </w:rPrChange>
          </w:rPr>
          <w:t xml:space="preserve"> </w:t>
        </w:r>
        <w:r w:rsidRPr="00143288">
          <w:rPr>
            <w:rFonts w:ascii="Times New Roman" w:hAnsi="Times New Roman"/>
            <w:sz w:val="26"/>
            <w:rPrChange w:id="5659" w:author="Thảo Nguyễn Kim" w:date="2019-03-13T11:45:00Z">
              <w:rPr>
                <w:rFonts w:ascii="Times New Roman" w:hAnsi="Times New Roman"/>
                <w:b/>
                <w:sz w:val="26"/>
              </w:rPr>
            </w:rPrChange>
          </w:rPr>
          <w:t>Gateways</w:t>
        </w:r>
        <w:r w:rsidRPr="00D329B2">
          <w:rPr>
            <w:rFonts w:ascii="Times New Roman" w:hAnsi="Times New Roman"/>
            <w:sz w:val="26"/>
            <w:szCs w:val="26"/>
          </w:rPr>
          <w:t xml:space="preserve">:  </w:t>
        </w:r>
        <w:r w:rsidRPr="00143288">
          <w:rPr>
            <w:rFonts w:ascii="Times New Roman" w:hAnsi="Times New Roman"/>
            <w:noProof/>
            <w:sz w:val="26"/>
            <w:szCs w:val="26"/>
            <w:lang w:val="en-US"/>
          </w:rPr>
          <w:drawing>
            <wp:inline distT="0" distB="0" distL="0" distR="0" wp14:anchorId="6D43BCAF" wp14:editId="563F7FE3">
              <wp:extent cx="324303" cy="3143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642" cy="318531"/>
                      </a:xfrm>
                      <a:prstGeom prst="rect">
                        <a:avLst/>
                      </a:prstGeom>
                    </pic:spPr>
                  </pic:pic>
                </a:graphicData>
              </a:graphic>
            </wp:inline>
          </w:drawing>
        </w:r>
        <w:r w:rsidRPr="00BD1F0E">
          <w:rPr>
            <w:rFonts w:ascii="Times New Roman" w:hAnsi="Times New Roman"/>
            <w:sz w:val="26"/>
            <w:szCs w:val="26"/>
          </w:rPr>
          <w:t xml:space="preserve">  </w:t>
        </w:r>
      </w:ins>
      <w:del w:id="5660" w:author="Thảo Nguyễn Kim" w:date="2019-03-13T11:45:00Z">
        <w:r w:rsidR="004F5675" w:rsidRPr="00D329B2" w:rsidDel="00143288">
          <w:rPr>
            <w:rFonts w:ascii="Times New Roman" w:hAnsi="Times New Roman"/>
            <w:sz w:val="26"/>
            <w:szCs w:val="26"/>
          </w:rPr>
          <w:delText>Ví dụ dưới đây cho thấy, một cổng bao hàm kích hoạt các quy trình khác nhau dựa trên cách khách hàng trả lời khảo sát sản phẩm. Nếu khách hàng hài lòng với A, họ sẽ được thêm vào Product A email list. Nếu khách hàng hài lòng với B, họ sẽ được thêm vào Product B email list. Và nếu khách hàng không hài lòng với A, họ sẽ Send voucher.</w:delText>
        </w:r>
      </w:del>
    </w:p>
    <w:p w14:paraId="73D41A90" w14:textId="54580DD3" w:rsidR="004F5675" w:rsidRPr="00D329B2" w:rsidRDefault="004F5675">
      <w:pPr>
        <w:spacing w:line="360" w:lineRule="auto"/>
        <w:jc w:val="center"/>
        <w:rPr>
          <w:rFonts w:ascii="Times New Roman" w:hAnsi="Times New Roman"/>
          <w:sz w:val="26"/>
          <w:szCs w:val="26"/>
        </w:rPr>
        <w:pPrChange w:id="5661" w:author="Thảo Nguyễn Kim" w:date="2019-03-13T11:46:00Z">
          <w:pPr>
            <w:spacing w:line="360" w:lineRule="auto"/>
          </w:pPr>
        </w:pPrChange>
      </w:pPr>
      <w:del w:id="5662" w:author="Thảo Nguyễn Kim" w:date="2019-03-13T11:46:00Z">
        <w:r w:rsidRPr="00C352D1" w:rsidDel="00217677">
          <w:rPr>
            <w:rFonts w:ascii="Times New Roman" w:hAnsi="Times New Roman"/>
            <w:noProof/>
            <w:sz w:val="26"/>
            <w:szCs w:val="26"/>
            <w:lang w:val="en-US"/>
          </w:rPr>
          <w:lastRenderedPageBreak/>
          <w:drawing>
            <wp:inline distT="0" distB="0" distL="0" distR="0" wp14:anchorId="203B6680" wp14:editId="679DCF63">
              <wp:extent cx="5772785" cy="2528570"/>
              <wp:effectExtent l="0" t="0" r="0" b="5080"/>
              <wp:docPr id="99" name="Picture 99" descr="Inclusive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lusive BPMN Gatewa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2785" cy="2528570"/>
                      </a:xfrm>
                      <a:prstGeom prst="rect">
                        <a:avLst/>
                      </a:prstGeom>
                      <a:noFill/>
                      <a:ln>
                        <a:noFill/>
                      </a:ln>
                    </pic:spPr>
                  </pic:pic>
                </a:graphicData>
              </a:graphic>
            </wp:inline>
          </w:drawing>
        </w:r>
      </w:del>
      <w:ins w:id="5663" w:author="Thảo Nguyễn Kim" w:date="2019-03-13T11:54:00Z">
        <w:r w:rsidR="00786DCC" w:rsidRPr="00C352D1">
          <w:rPr>
            <w:rFonts w:ascii="Times New Roman" w:hAnsi="Times New Roman"/>
            <w:noProof/>
            <w:sz w:val="26"/>
            <w:szCs w:val="26"/>
            <w:lang w:val="en-US"/>
          </w:rPr>
          <w:drawing>
            <wp:inline distT="0" distB="0" distL="0" distR="0" wp14:anchorId="511747BF" wp14:editId="470E23C7">
              <wp:extent cx="4076700" cy="1785658"/>
              <wp:effectExtent l="0" t="0" r="0" b="0"/>
              <wp:docPr id="119" name="Picture 119" descr="Inclusive BPMN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lusive BPMN Gatewa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6570" cy="1794361"/>
                      </a:xfrm>
                      <a:prstGeom prst="rect">
                        <a:avLst/>
                      </a:prstGeom>
                      <a:noFill/>
                      <a:ln>
                        <a:noFill/>
                      </a:ln>
                    </pic:spPr>
                  </pic:pic>
                </a:graphicData>
              </a:graphic>
            </wp:inline>
          </w:drawing>
        </w:r>
      </w:ins>
    </w:p>
    <w:p w14:paraId="2B0BF236" w14:textId="6189A2CE" w:rsidR="004F5675" w:rsidRPr="00D329B2" w:rsidRDefault="004F5675">
      <w:pPr>
        <w:pStyle w:val="Hnh"/>
        <w:pPrChange w:id="5664" w:author="Thảo Nguyễn Kim" w:date="2019-03-13T11:55:00Z">
          <w:pPr>
            <w:pStyle w:val="BodyText"/>
            <w:jc w:val="center"/>
          </w:pPr>
        </w:pPrChange>
      </w:pPr>
      <w:bookmarkStart w:id="5665" w:name="_Toc3376338"/>
      <w:bookmarkStart w:id="5666" w:name="_Toc3376400"/>
      <w:bookmarkStart w:id="5667" w:name="_Toc3208656"/>
      <w:bookmarkStart w:id="5668" w:name="_Toc3208714"/>
      <w:r>
        <w:t xml:space="preserve">Hình </w:t>
      </w:r>
      <w:ins w:id="5669" w:author="Thảo Nguyễn Kim" w:date="2019-03-11T14:31:00Z">
        <w:r w:rsidR="00E7298B">
          <w:t>3.</w:t>
        </w:r>
        <w:r w:rsidR="00E7298B" w:rsidRPr="009F292B">
          <w:t>5</w:t>
        </w:r>
      </w:ins>
      <w:del w:id="5670" w:author="Thảo Nguyễn Kim" w:date="2019-03-11T14:31:00Z">
        <w:r w:rsidRPr="00316010" w:rsidDel="00E7298B">
          <w:delText>2.6</w:delText>
        </w:r>
      </w:del>
      <w:r>
        <w:t xml:space="preserve"> </w:t>
      </w:r>
      <w:del w:id="5671" w:author="Thảo Nguyễn Kim" w:date="2019-03-13T11:54:00Z">
        <w:r w:rsidDel="0036038E">
          <w:delText>-</w:delText>
        </w:r>
      </w:del>
      <w:ins w:id="5672" w:author="Thảo Nguyễn Kim" w:date="2019-03-13T11:54:00Z">
        <w:r w:rsidR="0036038E">
          <w:t>–</w:t>
        </w:r>
      </w:ins>
      <w:r>
        <w:t xml:space="preserve"> </w:t>
      </w:r>
      <w:ins w:id="5673" w:author="Thảo Nguyễn Kim" w:date="2019-03-13T11:54:00Z">
        <w:r w:rsidR="0036038E">
          <w:t>Ví dụ cho c</w:t>
        </w:r>
      </w:ins>
      <w:ins w:id="5674" w:author="Thảo Nguyễn Kim" w:date="2019-03-13T11:48:00Z">
        <w:r w:rsidR="00217677" w:rsidRPr="00D329B2">
          <w:t>ổng bào hàm (Inclusive Gateway)</w:t>
        </w:r>
      </w:ins>
      <w:bookmarkEnd w:id="5665"/>
      <w:bookmarkEnd w:id="5666"/>
      <w:del w:id="5675" w:author="Thảo Nguyễn Kim" w:date="2019-03-13T11:48:00Z">
        <w:r w:rsidRPr="00D329B2" w:rsidDel="00217677">
          <w:delText>Cổng phức tạp (Complex Gateway)</w:delText>
        </w:r>
      </w:del>
      <w:bookmarkEnd w:id="5667"/>
      <w:bookmarkEnd w:id="5668"/>
    </w:p>
    <w:p w14:paraId="0457CAAD" w14:textId="6368D0A5" w:rsidR="004F5675" w:rsidRPr="00D329B2" w:rsidRDefault="004F5675" w:rsidP="004F5675">
      <w:pPr>
        <w:spacing w:line="360" w:lineRule="auto"/>
        <w:rPr>
          <w:rFonts w:ascii="Times New Roman" w:hAnsi="Times New Roman"/>
          <w:sz w:val="26"/>
          <w:szCs w:val="26"/>
        </w:rPr>
      </w:pPr>
      <w:r w:rsidRPr="00D329B2">
        <w:rPr>
          <w:rFonts w:ascii="Times New Roman" w:hAnsi="Times New Roman"/>
          <w:sz w:val="26"/>
          <w:szCs w:val="26"/>
        </w:rPr>
        <w:tab/>
      </w:r>
      <w:r>
        <w:rPr>
          <w:rFonts w:ascii="Times New Roman" w:hAnsi="Times New Roman"/>
          <w:sz w:val="26"/>
          <w:szCs w:val="26"/>
        </w:rPr>
        <w:tab/>
      </w:r>
      <w:del w:id="5676" w:author="Thảo Nguyễn Kim" w:date="2019-03-13T11:49:00Z">
        <w:r w:rsidRPr="00D329B2" w:rsidDel="00B148A3">
          <w:rPr>
            <w:rFonts w:ascii="Times New Roman" w:hAnsi="Times New Roman"/>
            <w:sz w:val="26"/>
            <w:szCs w:val="26"/>
          </w:rPr>
          <w:delText xml:space="preserve">Ký hiệu:  </w:delText>
        </w:r>
        <w:r w:rsidRPr="00C352D1" w:rsidDel="00B148A3">
          <w:rPr>
            <w:rFonts w:ascii="Times New Roman" w:hAnsi="Times New Roman"/>
            <w:noProof/>
            <w:sz w:val="26"/>
            <w:szCs w:val="26"/>
            <w:lang w:val="en-US"/>
          </w:rPr>
          <w:drawing>
            <wp:inline distT="0" distB="0" distL="0" distR="0" wp14:anchorId="77CA1133" wp14:editId="2DDC78A4">
              <wp:extent cx="501015" cy="501015"/>
              <wp:effectExtent l="0" t="0" r="0" b="0"/>
              <wp:docPr id="100" name="Picture 100" descr="Complex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plex Gateway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015" cy="501015"/>
                      </a:xfrm>
                      <a:prstGeom prst="rect">
                        <a:avLst/>
                      </a:prstGeom>
                      <a:noFill/>
                      <a:ln>
                        <a:noFill/>
                      </a:ln>
                    </pic:spPr>
                  </pic:pic>
                </a:graphicData>
              </a:graphic>
            </wp:inline>
          </w:drawing>
        </w:r>
      </w:del>
    </w:p>
    <w:p w14:paraId="37070625" w14:textId="14451FCA" w:rsidR="004F5675" w:rsidRDefault="00B148A3" w:rsidP="00DA2BE5">
      <w:pPr>
        <w:spacing w:line="360" w:lineRule="auto"/>
        <w:ind w:left="720" w:firstLine="720"/>
        <w:rPr>
          <w:ins w:id="5677" w:author="Thảo Nguyễn Kim" w:date="2019-03-13T11:49:00Z"/>
          <w:rFonts w:ascii="Times New Roman" w:hAnsi="Times New Roman"/>
          <w:sz w:val="26"/>
          <w:szCs w:val="26"/>
        </w:rPr>
      </w:pPr>
      <w:ins w:id="5678" w:author="Thảo Nguyễn Kim" w:date="2019-03-13T11:48:00Z">
        <w:r w:rsidRPr="00B148A3">
          <w:rPr>
            <w:rFonts w:ascii="Times New Roman" w:hAnsi="Times New Roman"/>
            <w:b/>
            <w:sz w:val="26"/>
            <w:szCs w:val="26"/>
            <w:rPrChange w:id="5679" w:author="Thảo Nguyễn Kim" w:date="2019-03-13T11:49:00Z">
              <w:rPr/>
            </w:rPrChange>
          </w:rPr>
          <w:t>Complex Gateway</w:t>
        </w:r>
        <w:r>
          <w:rPr>
            <w:rFonts w:ascii="Times New Roman" w:hAnsi="Times New Roman"/>
            <w:sz w:val="26"/>
            <w:szCs w:val="26"/>
          </w:rPr>
          <w:t xml:space="preserve">: </w:t>
        </w:r>
      </w:ins>
      <w:r w:rsidR="004F5675" w:rsidRPr="00D329B2">
        <w:rPr>
          <w:rFonts w:ascii="Times New Roman" w:hAnsi="Times New Roman"/>
          <w:sz w:val="26"/>
          <w:szCs w:val="26"/>
        </w:rPr>
        <w:t>Các cổng phức tạp chỉ được sử dụng cho các luồng phức tạp nhất trong quy trình nghiệp vụ. Người ta sử dụng các từ thay cho các ký hiệu và do đó, đòi hỏi bản mô tả nhiều hơn. Sử dụng cổng phức tạp nếu cần nhiều cổng để mô tả quy trình nghiệp vụ; nếu không, bạn nên sử dụng một cổng đơn giản hơn.</w:t>
      </w:r>
    </w:p>
    <w:p w14:paraId="471929ED" w14:textId="3382F427" w:rsidR="00B148A3" w:rsidRPr="00DA2BE5" w:rsidRDefault="00B148A3" w:rsidP="008A4616">
      <w:pPr>
        <w:spacing w:line="360" w:lineRule="auto"/>
        <w:ind w:left="720" w:firstLine="720"/>
        <w:rPr>
          <w:rFonts w:ascii="Times New Roman" w:hAnsi="Times New Roman"/>
          <w:sz w:val="26"/>
          <w:szCs w:val="26"/>
        </w:rPr>
      </w:pPr>
      <w:ins w:id="5680" w:author="Thảo Nguyễn Kim" w:date="2019-03-13T11:49:00Z">
        <w:r w:rsidRPr="00D329B2">
          <w:rPr>
            <w:rFonts w:ascii="Times New Roman" w:hAnsi="Times New Roman"/>
            <w:sz w:val="26"/>
            <w:szCs w:val="26"/>
          </w:rPr>
          <w:t>Ký hiệu</w:t>
        </w:r>
        <w:r w:rsidRPr="00BD1F0E">
          <w:rPr>
            <w:rFonts w:ascii="Times New Roman" w:hAnsi="Times New Roman"/>
            <w:sz w:val="26"/>
            <w:szCs w:val="26"/>
            <w:lang w:val="en-US"/>
          </w:rPr>
          <w:t xml:space="preserve"> </w:t>
        </w:r>
        <w:r w:rsidRPr="00BD1F0E">
          <w:rPr>
            <w:rFonts w:ascii="Times New Roman" w:hAnsi="Times New Roman"/>
            <w:sz w:val="26"/>
            <w:szCs w:val="26"/>
          </w:rPr>
          <w:t>Complex Gateway</w:t>
        </w:r>
        <w:r w:rsidRPr="00D329B2">
          <w:rPr>
            <w:rFonts w:ascii="Times New Roman" w:hAnsi="Times New Roman"/>
            <w:sz w:val="26"/>
            <w:szCs w:val="26"/>
          </w:rPr>
          <w:t xml:space="preserve">:  </w:t>
        </w:r>
      </w:ins>
      <w:ins w:id="5681" w:author="Thảo Nguyễn Kim" w:date="2019-03-13T11:50:00Z">
        <w:r w:rsidRPr="00B148A3">
          <w:rPr>
            <w:rFonts w:ascii="Times New Roman" w:hAnsi="Times New Roman"/>
            <w:noProof/>
            <w:sz w:val="26"/>
            <w:szCs w:val="26"/>
            <w:lang w:val="en-US"/>
          </w:rPr>
          <w:drawing>
            <wp:inline distT="0" distB="0" distL="0" distR="0" wp14:anchorId="41DD53E9" wp14:editId="5F6FC84F">
              <wp:extent cx="285750" cy="2989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815" cy="306329"/>
                      </a:xfrm>
                      <a:prstGeom prst="rect">
                        <a:avLst/>
                      </a:prstGeom>
                    </pic:spPr>
                  </pic:pic>
                </a:graphicData>
              </a:graphic>
            </wp:inline>
          </w:drawing>
        </w:r>
      </w:ins>
    </w:p>
    <w:p w14:paraId="2383953B" w14:textId="53E8FC67" w:rsidR="00B43125" w:rsidRPr="003C2B6E" w:rsidRDefault="00B43125" w:rsidP="0024219D">
      <w:pPr>
        <w:pStyle w:val="ListParagraph"/>
        <w:numPr>
          <w:ilvl w:val="1"/>
          <w:numId w:val="2"/>
        </w:numPr>
        <w:spacing w:line="360" w:lineRule="auto"/>
        <w:jc w:val="left"/>
        <w:outlineLvl w:val="1"/>
        <w:rPr>
          <w:rFonts w:ascii="Times New Roman" w:hAnsi="Times New Roman"/>
          <w:b/>
          <w:sz w:val="26"/>
          <w:szCs w:val="26"/>
        </w:rPr>
      </w:pPr>
      <w:bookmarkStart w:id="5682" w:name="_Toc3204493"/>
      <w:r w:rsidRPr="003C2B6E">
        <w:rPr>
          <w:rFonts w:ascii="Times New Roman" w:hAnsi="Times New Roman"/>
          <w:b/>
          <w:sz w:val="26"/>
          <w:szCs w:val="26"/>
        </w:rPr>
        <w:t>Camunda</w:t>
      </w:r>
      <w:bookmarkEnd w:id="5364"/>
      <w:bookmarkEnd w:id="5682"/>
    </w:p>
    <w:p w14:paraId="0A00BF78" w14:textId="48F9A9FD" w:rsidR="00B43125" w:rsidRDefault="00B43125" w:rsidP="0024219D">
      <w:pPr>
        <w:pStyle w:val="ListParagraph"/>
        <w:numPr>
          <w:ilvl w:val="2"/>
          <w:numId w:val="2"/>
        </w:numPr>
        <w:spacing w:line="360" w:lineRule="auto"/>
        <w:jc w:val="left"/>
        <w:outlineLvl w:val="2"/>
        <w:rPr>
          <w:rFonts w:ascii="Times New Roman" w:hAnsi="Times New Roman"/>
          <w:b/>
          <w:sz w:val="26"/>
          <w:szCs w:val="26"/>
        </w:rPr>
      </w:pPr>
      <w:bookmarkStart w:id="5683" w:name="_Toc1743516"/>
      <w:bookmarkStart w:id="5684" w:name="_Toc3204494"/>
      <w:r w:rsidRPr="00DC36F7">
        <w:rPr>
          <w:rFonts w:ascii="Times New Roman" w:hAnsi="Times New Roman"/>
          <w:b/>
          <w:sz w:val="26"/>
          <w:szCs w:val="26"/>
        </w:rPr>
        <w:t>Các thành phần trong BPMN 2.0 mà Camunda hỗ trợ.</w:t>
      </w:r>
      <w:bookmarkEnd w:id="5683"/>
      <w:bookmarkEnd w:id="5684"/>
    </w:p>
    <w:p w14:paraId="59BE1990" w14:textId="77777777" w:rsidR="004B7559" w:rsidRDefault="000B65C8" w:rsidP="0019041C">
      <w:pPr>
        <w:spacing w:line="360" w:lineRule="auto"/>
        <w:ind w:firstLine="720"/>
        <w:rPr>
          <w:rFonts w:ascii="Times New Roman" w:hAnsi="Times New Roman"/>
          <w:sz w:val="26"/>
          <w:szCs w:val="26"/>
        </w:rPr>
      </w:pPr>
      <w:r>
        <w:rPr>
          <w:rFonts w:ascii="Times New Roman" w:hAnsi="Times New Roman"/>
          <w:noProof/>
          <w:sz w:val="26"/>
          <w:szCs w:val="26"/>
        </w:rPr>
        <w:pict w14:anchorId="6C68ADC9">
          <v:roundrect id="Rectangle: Rounded Corners 107" o:spid="_x0000_s1031" style="position:absolute;left:0;text-align:left;margin-left:59.95pt;margin-top:17.5pt;width:51pt;height:24pt;z-index:251662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" fillcolor="#ed7d31" strokecolor="#ed7d31" strokeweight="1pt">
            <v:shadow on="t" color="#823b0b" offset="1pt"/>
            <v:textbox style="mso-next-textbox:#Rectangle: Rounded Corners 107">
              <w:txbxContent>
                <w:p w14:paraId="73A13CCB" w14:textId="77777777" w:rsidR="00840D3B" w:rsidRDefault="00840D3B" w:rsidP="004B7559">
                  <w:r>
                    <w:t>Orange</w:t>
                  </w:r>
                </w:p>
              </w:txbxContent>
            </v:textbox>
          </v:roundrect>
        </w:pict>
      </w:r>
      <w:r w:rsidR="004B7559" w:rsidRPr="004B7559">
        <w:rPr>
          <w:rFonts w:ascii="Times New Roman" w:hAnsi="Times New Roman"/>
          <w:sz w:val="26"/>
          <w:szCs w:val="26"/>
        </w:rPr>
        <w:t xml:space="preserve">Những thành phần được Camunda hỗ trợ trong </w:t>
      </w:r>
      <w:r w:rsidR="003860B9">
        <w:rPr>
          <w:rFonts w:ascii="Times New Roman" w:hAnsi="Times New Roman"/>
          <w:sz w:val="26"/>
          <w:szCs w:val="26"/>
        </w:rPr>
        <w:t>M</w:t>
      </w:r>
      <w:r w:rsidR="004B7559" w:rsidRPr="004B7559">
        <w:rPr>
          <w:rFonts w:ascii="Times New Roman" w:hAnsi="Times New Roman"/>
          <w:sz w:val="26"/>
          <w:szCs w:val="26"/>
        </w:rPr>
        <w:t xml:space="preserve">odeler được đánh dấu bằng màu cam </w:t>
      </w:r>
    </w:p>
    <w:p w14:paraId="6CE78147" w14:textId="77777777" w:rsidR="00DA4ECD" w:rsidRDefault="004B7559" w:rsidP="00205807">
      <w:pPr>
        <w:spacing w:line="360" w:lineRule="auto"/>
        <w:ind w:left="720" w:firstLine="720"/>
        <w:jc w:val="center"/>
      </w:pPr>
      <w:r w:rsidRPr="008926E6">
        <w:rPr>
          <w:noProof/>
          <w:lang w:val="en-US"/>
        </w:rPr>
        <w:lastRenderedPageBreak/>
        <w:drawing>
          <wp:inline distT="0" distB="0" distL="0" distR="0" wp14:anchorId="06DFE977" wp14:editId="7E0CFCDF">
            <wp:extent cx="4821522" cy="433908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6864" cy="4352894"/>
                    </a:xfrm>
                    <a:prstGeom prst="rect">
                      <a:avLst/>
                    </a:prstGeom>
                    <a:noFill/>
                    <a:ln>
                      <a:noFill/>
                    </a:ln>
                  </pic:spPr>
                </pic:pic>
              </a:graphicData>
            </a:graphic>
          </wp:inline>
        </w:drawing>
      </w:r>
    </w:p>
    <w:p w14:paraId="08576414" w14:textId="6A37A8B3" w:rsidR="004B7559" w:rsidRDefault="00797412" w:rsidP="008A4616">
      <w:pPr>
        <w:pStyle w:val="Hnh"/>
      </w:pPr>
      <w:bookmarkStart w:id="5685" w:name="_Toc1982226"/>
      <w:bookmarkStart w:id="5686" w:name="_Toc1997508"/>
      <w:bookmarkStart w:id="5687" w:name="_Toc1998975"/>
      <w:bookmarkStart w:id="5688" w:name="_Toc3208657"/>
      <w:bookmarkStart w:id="5689" w:name="_Toc3208715"/>
      <w:bookmarkStart w:id="5690" w:name="_Toc3376339"/>
      <w:bookmarkStart w:id="5691" w:name="_Toc3376401"/>
      <w:r>
        <w:t>Hình 3.</w:t>
      </w:r>
      <w:del w:id="5692" w:author="Thảo Nguyễn Kim" w:date="2019-03-11T14:39:00Z">
        <w:r w:rsidDel="00D772C1">
          <w:delText xml:space="preserve"> </w:delText>
        </w:r>
      </w:del>
      <w:del w:id="5693" w:author="Thảo Nguyễn Kim" w:date="2019-03-11T14:38:00Z">
        <w:r w:rsidR="00B30B29" w:rsidDel="00D772C1">
          <w:rPr>
            <w:noProof/>
          </w:rPr>
          <w:fldChar w:fldCharType="begin"/>
        </w:r>
        <w:r w:rsidR="00B30B29" w:rsidDel="00D772C1">
          <w:rPr>
            <w:noProof/>
          </w:rPr>
          <w:delInstrText xml:space="preserve"> SEQ Hình_3. \* ARABIC </w:delInstrText>
        </w:r>
        <w:r w:rsidR="00B30B29" w:rsidDel="00D772C1">
          <w:rPr>
            <w:noProof/>
          </w:rPr>
          <w:fldChar w:fldCharType="separate"/>
        </w:r>
        <w:r w:rsidR="006954A2" w:rsidDel="00D772C1">
          <w:rPr>
            <w:noProof/>
          </w:rPr>
          <w:delText>2</w:delText>
        </w:r>
        <w:r w:rsidR="00B30B29" w:rsidDel="00D772C1">
          <w:rPr>
            <w:noProof/>
          </w:rPr>
          <w:fldChar w:fldCharType="end"/>
        </w:r>
      </w:del>
      <w:ins w:id="5694" w:author="Thảo Nguyễn Kim" w:date="2019-03-11T14:38:00Z">
        <w:r w:rsidR="00D772C1">
          <w:rPr>
            <w:noProof/>
          </w:rPr>
          <w:t xml:space="preserve">6 </w:t>
        </w:r>
      </w:ins>
      <w:r w:rsidRPr="004B7559">
        <w:t xml:space="preserve">-  Các loại Activity Camunda hỗ trợ </w:t>
      </w:r>
      <w:r w:rsidR="00C766FF">
        <w:t>[6]</w:t>
      </w:r>
      <w:bookmarkEnd w:id="5685"/>
      <w:bookmarkEnd w:id="5686"/>
      <w:bookmarkEnd w:id="5687"/>
      <w:bookmarkEnd w:id="5688"/>
      <w:bookmarkEnd w:id="5689"/>
      <w:bookmarkEnd w:id="5690"/>
      <w:bookmarkEnd w:id="5691"/>
    </w:p>
    <w:p w14:paraId="1BA6FA4E" w14:textId="77777777" w:rsidR="004B7559" w:rsidRDefault="004B7559" w:rsidP="00205807">
      <w:pPr>
        <w:spacing w:line="360" w:lineRule="auto"/>
        <w:ind w:left="720" w:firstLine="720"/>
        <w:rPr>
          <w:rFonts w:ascii="Times New Roman" w:hAnsi="Times New Roman"/>
          <w:sz w:val="26"/>
          <w:szCs w:val="26"/>
        </w:rPr>
      </w:pPr>
      <w:r w:rsidRPr="008926E6">
        <w:rPr>
          <w:noProof/>
          <w:lang w:val="en-US"/>
        </w:rPr>
        <w:drawing>
          <wp:inline distT="0" distB="0" distL="0" distR="0" wp14:anchorId="094DC9E9" wp14:editId="534DFA49">
            <wp:extent cx="4848045" cy="19089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8342" cy="1916945"/>
                    </a:xfrm>
                    <a:prstGeom prst="rect">
                      <a:avLst/>
                    </a:prstGeom>
                    <a:noFill/>
                    <a:ln>
                      <a:noFill/>
                    </a:ln>
                  </pic:spPr>
                </pic:pic>
              </a:graphicData>
            </a:graphic>
          </wp:inline>
        </w:drawing>
      </w:r>
    </w:p>
    <w:p w14:paraId="6FDD4E29" w14:textId="34EB0B81" w:rsidR="004B7559" w:rsidRDefault="008D777D" w:rsidP="008A4616">
      <w:pPr>
        <w:pStyle w:val="Hnh"/>
      </w:pPr>
      <w:bookmarkStart w:id="5695" w:name="_Toc1982227"/>
      <w:bookmarkStart w:id="5696" w:name="_Toc1997509"/>
      <w:bookmarkStart w:id="5697" w:name="_Toc1998976"/>
      <w:bookmarkStart w:id="5698" w:name="_Toc3208658"/>
      <w:bookmarkStart w:id="5699" w:name="_Toc3208716"/>
      <w:bookmarkStart w:id="5700" w:name="_Toc3376340"/>
      <w:bookmarkStart w:id="5701" w:name="_Toc3376402"/>
      <w:r>
        <w:t>Hình 3.</w:t>
      </w:r>
      <w:del w:id="5702" w:author="Thảo Nguyễn Kim" w:date="2019-03-11T14:38:00Z">
        <w:r w:rsidDel="00D772C1">
          <w:delText xml:space="preserve"> </w:delText>
        </w:r>
      </w:del>
      <w:del w:id="5703" w:author="Thảo Nguyễn Kim" w:date="2019-03-11T14:31:00Z">
        <w:r w:rsidR="00B30B29" w:rsidDel="00E7298B">
          <w:rPr>
            <w:noProof/>
          </w:rPr>
          <w:fldChar w:fldCharType="begin"/>
        </w:r>
        <w:r w:rsidR="00B30B29" w:rsidDel="00E7298B">
          <w:rPr>
            <w:noProof/>
          </w:rPr>
          <w:delInstrText xml:space="preserve"> SEQ Hình_3. \* ARABIC </w:delInstrText>
        </w:r>
        <w:r w:rsidR="00B30B29" w:rsidDel="00E7298B">
          <w:rPr>
            <w:noProof/>
          </w:rPr>
          <w:fldChar w:fldCharType="separate"/>
        </w:r>
        <w:r w:rsidR="006954A2" w:rsidDel="00E7298B">
          <w:rPr>
            <w:noProof/>
          </w:rPr>
          <w:delText>3</w:delText>
        </w:r>
        <w:r w:rsidR="00B30B29" w:rsidDel="00E7298B">
          <w:rPr>
            <w:noProof/>
          </w:rPr>
          <w:fldChar w:fldCharType="end"/>
        </w:r>
        <w:r w:rsidDel="00E7298B">
          <w:delText xml:space="preserve"> </w:delText>
        </w:r>
      </w:del>
      <w:ins w:id="5704" w:author="Thảo Nguyễn Kim" w:date="2019-03-11T14:31:00Z">
        <w:r w:rsidR="00D772C1">
          <w:rPr>
            <w:noProof/>
          </w:rPr>
          <w:t>7</w:t>
        </w:r>
        <w:r w:rsidR="00E7298B">
          <w:t xml:space="preserve"> </w:t>
        </w:r>
      </w:ins>
      <w:r w:rsidRPr="004B7559">
        <w:t xml:space="preserve">– Các loại Gateways </w:t>
      </w:r>
      <w:r w:rsidR="00C766FF">
        <w:t>[6]</w:t>
      </w:r>
      <w:bookmarkEnd w:id="5695"/>
      <w:bookmarkEnd w:id="5696"/>
      <w:bookmarkEnd w:id="5697"/>
      <w:bookmarkEnd w:id="5698"/>
      <w:bookmarkEnd w:id="5699"/>
      <w:bookmarkEnd w:id="5700"/>
      <w:bookmarkEnd w:id="5701"/>
    </w:p>
    <w:p w14:paraId="180C7435" w14:textId="77777777" w:rsidR="0090107F" w:rsidRDefault="0090107F" w:rsidP="0090107F">
      <w:pPr>
        <w:pStyle w:val="BodyText"/>
        <w:jc w:val="center"/>
      </w:pPr>
    </w:p>
    <w:p w14:paraId="30D2CBBA" w14:textId="3334E43B" w:rsidR="004B7559" w:rsidRDefault="00C0094B" w:rsidP="00205807">
      <w:pPr>
        <w:spacing w:line="360" w:lineRule="auto"/>
        <w:jc w:val="left"/>
        <w:rPr>
          <w:rFonts w:ascii="Times New Roman" w:hAnsi="Times New Roman"/>
          <w:sz w:val="26"/>
          <w:szCs w:val="26"/>
        </w:rPr>
      </w:pPr>
      <w:ins w:id="5705" w:author="Thảo Nguyễn Kim" w:date="2019-03-13T12:31:00Z">
        <w:r>
          <w:rPr>
            <w:noProof/>
            <w:lang w:val="en-US"/>
          </w:rPr>
          <w:lastRenderedPageBreak/>
          <w:t xml:space="preserve"> </w:t>
        </w:r>
      </w:ins>
      <w:r w:rsidR="004B7559" w:rsidRPr="008926E6">
        <w:rPr>
          <w:noProof/>
          <w:lang w:val="en-US"/>
        </w:rPr>
        <w:drawing>
          <wp:inline distT="0" distB="0" distL="0" distR="0" wp14:anchorId="427FC8F2" wp14:editId="6473D3D6">
            <wp:extent cx="5115610" cy="3905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17852" cy="3906962"/>
                    </a:xfrm>
                    <a:prstGeom prst="rect">
                      <a:avLst/>
                    </a:prstGeom>
                    <a:noFill/>
                    <a:ln>
                      <a:noFill/>
                    </a:ln>
                  </pic:spPr>
                </pic:pic>
              </a:graphicData>
            </a:graphic>
          </wp:inline>
        </w:drawing>
      </w:r>
    </w:p>
    <w:p w14:paraId="21DE7A6F" w14:textId="77777777" w:rsidR="004B7559" w:rsidRPr="004B7559" w:rsidRDefault="004B7559" w:rsidP="00205807">
      <w:pPr>
        <w:spacing w:line="360" w:lineRule="auto"/>
        <w:rPr>
          <w:rFonts w:ascii="Times New Roman" w:hAnsi="Times New Roman"/>
          <w:sz w:val="26"/>
          <w:szCs w:val="26"/>
        </w:rPr>
      </w:pPr>
      <w:r w:rsidRPr="008926E6">
        <w:rPr>
          <w:noProof/>
          <w:lang w:val="en-US"/>
        </w:rPr>
        <w:drawing>
          <wp:inline distT="0" distB="0" distL="0" distR="0" wp14:anchorId="0CD23D33" wp14:editId="494722B4">
            <wp:extent cx="5111077" cy="2914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0406" cy="2919970"/>
                    </a:xfrm>
                    <a:prstGeom prst="rect">
                      <a:avLst/>
                    </a:prstGeom>
                    <a:noFill/>
                    <a:ln>
                      <a:noFill/>
                    </a:ln>
                  </pic:spPr>
                </pic:pic>
              </a:graphicData>
            </a:graphic>
          </wp:inline>
        </w:drawing>
      </w:r>
    </w:p>
    <w:p w14:paraId="6F0BC252" w14:textId="05EC9D57" w:rsidR="004B7559" w:rsidRPr="00EB7DE2" w:rsidRDefault="008D777D" w:rsidP="008A4616">
      <w:pPr>
        <w:pStyle w:val="Hnh"/>
      </w:pPr>
      <w:bookmarkStart w:id="5706" w:name="_Toc1982228"/>
      <w:bookmarkStart w:id="5707" w:name="_Toc1997510"/>
      <w:bookmarkStart w:id="5708" w:name="_Toc1998977"/>
      <w:bookmarkStart w:id="5709" w:name="_Toc3208659"/>
      <w:bookmarkStart w:id="5710" w:name="_Toc3208717"/>
      <w:bookmarkStart w:id="5711" w:name="_Toc3376341"/>
      <w:bookmarkStart w:id="5712" w:name="_Toc3376403"/>
      <w:r w:rsidRPr="008A4616">
        <w:t>Hình 3.</w:t>
      </w:r>
      <w:ins w:id="5713" w:author="Thảo Nguyễn Kim" w:date="2019-03-11T14:31:00Z">
        <w:r w:rsidR="00D772C1" w:rsidRPr="00CF5A07">
          <w:t>8</w:t>
        </w:r>
      </w:ins>
      <w:del w:id="5714" w:author="Thảo Nguyễn Kim" w:date="2019-03-11T14:31:00Z">
        <w:r w:rsidRPr="00EB7DE2" w:rsidDel="00E7298B">
          <w:delText xml:space="preserve"> </w:delText>
        </w:r>
        <w:r w:rsidR="00B30B29" w:rsidDel="00E7298B">
          <w:rPr>
            <w:noProof/>
          </w:rPr>
          <w:fldChar w:fldCharType="begin"/>
        </w:r>
        <w:r w:rsidR="00B30B29" w:rsidRPr="00EB7DE2" w:rsidDel="00E7298B">
          <w:rPr>
            <w:noProof/>
          </w:rPr>
          <w:delInstrText xml:space="preserve"> SEQ Hình_3. \* ARABIC </w:delInstrText>
        </w:r>
        <w:r w:rsidR="00B30B29" w:rsidDel="00E7298B">
          <w:rPr>
            <w:noProof/>
          </w:rPr>
          <w:fldChar w:fldCharType="separate"/>
        </w:r>
        <w:r w:rsidR="006954A2" w:rsidRPr="008A4616" w:rsidDel="00E7298B">
          <w:rPr>
            <w:noProof/>
          </w:rPr>
          <w:delText>4</w:delText>
        </w:r>
        <w:r w:rsidR="00B30B29" w:rsidDel="00E7298B">
          <w:rPr>
            <w:noProof/>
          </w:rPr>
          <w:fldChar w:fldCharType="end"/>
        </w:r>
      </w:del>
      <w:r w:rsidRPr="008A4616">
        <w:t xml:space="preserve"> – Các sự kiện được cài đặt trong Camunda </w:t>
      </w:r>
      <w:r w:rsidR="00C766FF" w:rsidRPr="00CF5A07">
        <w:t>[6]</w:t>
      </w:r>
      <w:bookmarkEnd w:id="5706"/>
      <w:bookmarkEnd w:id="5707"/>
      <w:bookmarkEnd w:id="5708"/>
      <w:bookmarkEnd w:id="5709"/>
      <w:bookmarkEnd w:id="5710"/>
      <w:bookmarkEnd w:id="5711"/>
      <w:bookmarkEnd w:id="5712"/>
    </w:p>
    <w:p w14:paraId="312AC75D" w14:textId="77777777" w:rsidR="007636A5" w:rsidRPr="004B7559" w:rsidRDefault="007636A5" w:rsidP="00BB2EED">
      <w:pPr>
        <w:pStyle w:val="BodyText"/>
        <w:jc w:val="center"/>
      </w:pPr>
    </w:p>
    <w:p w14:paraId="512F1320" w14:textId="5AB55498" w:rsidR="005315D1" w:rsidRDefault="00925437" w:rsidP="0024219D">
      <w:pPr>
        <w:pStyle w:val="ListParagraph"/>
        <w:numPr>
          <w:ilvl w:val="2"/>
          <w:numId w:val="2"/>
        </w:numPr>
        <w:spacing w:line="360" w:lineRule="auto"/>
        <w:jc w:val="left"/>
        <w:outlineLvl w:val="2"/>
        <w:rPr>
          <w:rFonts w:ascii="Times New Roman" w:hAnsi="Times New Roman"/>
          <w:b/>
          <w:sz w:val="26"/>
          <w:szCs w:val="26"/>
        </w:rPr>
      </w:pPr>
      <w:bookmarkStart w:id="5715" w:name="_Toc1743517"/>
      <w:bookmarkStart w:id="5716" w:name="_Toc3204495"/>
      <w:r>
        <w:rPr>
          <w:rFonts w:ascii="Times New Roman" w:hAnsi="Times New Roman"/>
          <w:b/>
          <w:sz w:val="26"/>
          <w:szCs w:val="26"/>
        </w:rPr>
        <w:lastRenderedPageBreak/>
        <w:t>K</w:t>
      </w:r>
      <w:r w:rsidR="00B43125" w:rsidRPr="00DC36F7">
        <w:rPr>
          <w:rFonts w:ascii="Times New Roman" w:hAnsi="Times New Roman"/>
          <w:b/>
          <w:sz w:val="26"/>
          <w:szCs w:val="26"/>
        </w:rPr>
        <w:t>iến trúc Camunda.</w:t>
      </w:r>
      <w:bookmarkEnd w:id="5715"/>
      <w:bookmarkEnd w:id="5716"/>
    </w:p>
    <w:p w14:paraId="721F5EAB" w14:textId="27852526" w:rsidR="005315D1" w:rsidRPr="005315D1" w:rsidRDefault="005315D1" w:rsidP="0019041C">
      <w:pPr>
        <w:spacing w:line="360" w:lineRule="auto"/>
        <w:ind w:firstLine="720"/>
        <w:rPr>
          <w:rFonts w:ascii="Times New Roman" w:hAnsi="Times New Roman"/>
          <w:sz w:val="26"/>
          <w:szCs w:val="26"/>
        </w:rPr>
      </w:pPr>
      <w:r w:rsidRPr="005315D1">
        <w:rPr>
          <w:rFonts w:ascii="Times New Roman" w:hAnsi="Times New Roman"/>
          <w:sz w:val="26"/>
          <w:szCs w:val="26"/>
        </w:rPr>
        <w:t xml:space="preserve">Camunda BPM là một Framework dựa trên nên tảng Java. Các </w:t>
      </w:r>
      <w:r w:rsidR="00BA0B85">
        <w:rPr>
          <w:rFonts w:ascii="Times New Roman" w:hAnsi="Times New Roman"/>
          <w:sz w:val="26"/>
          <w:szCs w:val="26"/>
        </w:rPr>
        <w:t>thành phần</w:t>
      </w:r>
      <w:r w:rsidR="00897EDF">
        <w:rPr>
          <w:rFonts w:ascii="Times New Roman" w:hAnsi="Times New Roman"/>
          <w:sz w:val="26"/>
          <w:szCs w:val="26"/>
        </w:rPr>
        <w:t xml:space="preserve"> </w:t>
      </w:r>
      <w:r w:rsidRPr="005315D1">
        <w:rPr>
          <w:rFonts w:ascii="Times New Roman" w:hAnsi="Times New Roman"/>
          <w:sz w:val="26"/>
          <w:szCs w:val="26"/>
        </w:rPr>
        <w:t xml:space="preserve">chính </w:t>
      </w:r>
      <w:r w:rsidR="00E13DBE">
        <w:rPr>
          <w:rFonts w:ascii="Times New Roman" w:hAnsi="Times New Roman"/>
          <w:sz w:val="26"/>
          <w:szCs w:val="26"/>
        </w:rPr>
        <w:t xml:space="preserve">của Camunda </w:t>
      </w:r>
      <w:r w:rsidRPr="005315D1">
        <w:rPr>
          <w:rFonts w:ascii="Times New Roman" w:hAnsi="Times New Roman"/>
          <w:sz w:val="26"/>
          <w:szCs w:val="26"/>
        </w:rPr>
        <w:t xml:space="preserve">được viết bằng Java </w:t>
      </w:r>
      <w:r w:rsidRPr="00634757">
        <w:rPr>
          <w:rFonts w:ascii="Times New Roman" w:hAnsi="Times New Roman"/>
          <w:sz w:val="26"/>
          <w:szCs w:val="26"/>
        </w:rPr>
        <w:t>và tập trung</w:t>
      </w:r>
      <w:r w:rsidR="00897EDF">
        <w:rPr>
          <w:rFonts w:ascii="Times New Roman" w:hAnsi="Times New Roman"/>
          <w:sz w:val="26"/>
          <w:szCs w:val="26"/>
        </w:rPr>
        <w:t xml:space="preserve"> </w:t>
      </w:r>
      <w:r w:rsidRPr="005315D1">
        <w:rPr>
          <w:rFonts w:ascii="Times New Roman" w:hAnsi="Times New Roman"/>
          <w:sz w:val="26"/>
          <w:szCs w:val="26"/>
        </w:rPr>
        <w:t>vào việc cung cấp cho các nhà phát triển Java các công cụ họ cần để thiết kế, thực hiện và chạy các quy trình nghiệp vụ</w:t>
      </w:r>
      <w:r w:rsidR="00897EDF">
        <w:rPr>
          <w:rFonts w:ascii="Times New Roman" w:hAnsi="Times New Roman"/>
          <w:sz w:val="26"/>
          <w:szCs w:val="26"/>
        </w:rPr>
        <w:t xml:space="preserve">. </w:t>
      </w:r>
      <w:r w:rsidR="00E13DBE">
        <w:rPr>
          <w:rFonts w:ascii="Times New Roman" w:hAnsi="Times New Roman"/>
          <w:sz w:val="26"/>
          <w:szCs w:val="26"/>
        </w:rPr>
        <w:t xml:space="preserve">Bao gồm 3 thành phần chính: </w:t>
      </w:r>
      <w:ins w:id="5717" w:author="Chanh Duc Ngo" w:date="2019-03-10T16:40:00Z">
        <w:r w:rsidR="006C4A37">
          <w:rPr>
            <w:rFonts w:ascii="Times New Roman" w:hAnsi="Times New Roman"/>
            <w:sz w:val="26"/>
            <w:szCs w:val="26"/>
          </w:rPr>
          <w:t>Process Engine, các ứng dụng web và các công cụ hỗ trợ</w:t>
        </w:r>
      </w:ins>
    </w:p>
    <w:p w14:paraId="387FB1F2" w14:textId="06442B74" w:rsidR="005315D1" w:rsidRDefault="005315D1" w:rsidP="0024219D">
      <w:pPr>
        <w:pStyle w:val="ListParagraph"/>
        <w:numPr>
          <w:ilvl w:val="3"/>
          <w:numId w:val="2"/>
        </w:numPr>
        <w:spacing w:line="360" w:lineRule="auto"/>
        <w:jc w:val="left"/>
        <w:outlineLvl w:val="3"/>
        <w:rPr>
          <w:rFonts w:ascii="Times New Roman" w:hAnsi="Times New Roman"/>
          <w:b/>
          <w:sz w:val="26"/>
          <w:szCs w:val="26"/>
        </w:rPr>
      </w:pPr>
      <w:bookmarkStart w:id="5718" w:name="_Toc1743518"/>
      <w:bookmarkStart w:id="5719" w:name="_Toc3204496"/>
      <w:r w:rsidRPr="005315D1">
        <w:rPr>
          <w:rFonts w:ascii="Times New Roman" w:hAnsi="Times New Roman"/>
          <w:b/>
          <w:sz w:val="26"/>
          <w:szCs w:val="26"/>
        </w:rPr>
        <w:t>Process Engine</w:t>
      </w:r>
      <w:bookmarkEnd w:id="5718"/>
      <w:bookmarkEnd w:id="5719"/>
    </w:p>
    <w:p w14:paraId="15DA5314" w14:textId="353DC9D7" w:rsidR="003860B9" w:rsidRDefault="003860B9" w:rsidP="0019041C">
      <w:pPr>
        <w:spacing w:line="360" w:lineRule="auto"/>
        <w:ind w:firstLine="720"/>
        <w:rPr>
          <w:rFonts w:ascii="Times New Roman" w:hAnsi="Times New Roman"/>
          <w:sz w:val="26"/>
          <w:szCs w:val="26"/>
        </w:rPr>
      </w:pPr>
      <w:r w:rsidRPr="003860B9">
        <w:rPr>
          <w:rFonts w:ascii="Times New Roman" w:hAnsi="Times New Roman"/>
          <w:sz w:val="26"/>
          <w:szCs w:val="26"/>
        </w:rPr>
        <w:t>Process Engine là</w:t>
      </w:r>
      <w:r w:rsidR="00897EDF">
        <w:rPr>
          <w:rFonts w:ascii="Times New Roman" w:hAnsi="Times New Roman"/>
          <w:sz w:val="26"/>
          <w:szCs w:val="26"/>
        </w:rPr>
        <w:t xml:space="preserve"> một</w:t>
      </w:r>
      <w:r w:rsidRPr="003860B9">
        <w:rPr>
          <w:rFonts w:ascii="Times New Roman" w:hAnsi="Times New Roman"/>
          <w:sz w:val="26"/>
          <w:szCs w:val="26"/>
        </w:rPr>
        <w:t xml:space="preserve"> </w:t>
      </w:r>
      <w:del w:id="5720" w:author="Chanh Duc Ngo" w:date="2019-03-10T16:39:00Z">
        <w:r w:rsidR="0019041C" w:rsidDel="006C4A37">
          <w:rPr>
            <w:rFonts w:ascii="Times New Roman" w:hAnsi="Times New Roman"/>
            <w:sz w:val="26"/>
            <w:szCs w:val="26"/>
          </w:rPr>
          <w:delText>Library</w:delText>
        </w:r>
        <w:r w:rsidRPr="003860B9" w:rsidDel="006C4A37">
          <w:rPr>
            <w:rFonts w:ascii="Times New Roman" w:hAnsi="Times New Roman"/>
            <w:sz w:val="26"/>
            <w:szCs w:val="26"/>
          </w:rPr>
          <w:delText xml:space="preserve"> </w:delText>
        </w:r>
      </w:del>
      <w:ins w:id="5721" w:author="Chanh Duc Ngo" w:date="2019-03-10T16:39:00Z">
        <w:r w:rsidR="006C4A37">
          <w:rPr>
            <w:rFonts w:ascii="Times New Roman" w:hAnsi="Times New Roman"/>
            <w:sz w:val="26"/>
            <w:szCs w:val="26"/>
          </w:rPr>
          <w:t>thư viện</w:t>
        </w:r>
        <w:r w:rsidR="006C4A37" w:rsidRPr="003860B9">
          <w:rPr>
            <w:rFonts w:ascii="Times New Roman" w:hAnsi="Times New Roman"/>
            <w:sz w:val="26"/>
            <w:szCs w:val="26"/>
          </w:rPr>
          <w:t xml:space="preserve"> </w:t>
        </w:r>
      </w:ins>
      <w:r w:rsidRPr="003860B9">
        <w:rPr>
          <w:rFonts w:ascii="Times New Roman" w:hAnsi="Times New Roman"/>
          <w:sz w:val="26"/>
          <w:szCs w:val="26"/>
        </w:rPr>
        <w:t>Java giúp th</w:t>
      </w:r>
      <w:r w:rsidR="00897EDF">
        <w:rPr>
          <w:rFonts w:ascii="Times New Roman" w:hAnsi="Times New Roman"/>
          <w:sz w:val="26"/>
          <w:szCs w:val="26"/>
        </w:rPr>
        <w:t>ực thi các mô hình BPMN và các w</w:t>
      </w:r>
      <w:r w:rsidRPr="003860B9">
        <w:rPr>
          <w:rFonts w:ascii="Times New Roman" w:hAnsi="Times New Roman"/>
          <w:sz w:val="26"/>
          <w:szCs w:val="26"/>
        </w:rPr>
        <w:t>orkflow</w:t>
      </w:r>
      <w:r w:rsidR="0019041C">
        <w:rPr>
          <w:rFonts w:ascii="Times New Roman" w:hAnsi="Times New Roman"/>
          <w:sz w:val="26"/>
          <w:szCs w:val="26"/>
        </w:rPr>
        <w:t xml:space="preserve"> của BPMN </w:t>
      </w:r>
      <w:r w:rsidRPr="003860B9">
        <w:rPr>
          <w:rFonts w:ascii="Times New Roman" w:hAnsi="Times New Roman"/>
          <w:sz w:val="26"/>
          <w:szCs w:val="26"/>
        </w:rPr>
        <w:t>. Hỗ trợ các hệ quản trị cơ sở dữ liệu như: PostgreSql, MySql và H2, đông thời tích hợp MyBatis API giúp thao tác với cơ sở dữ liệu dễ dàng hơn. Nó tự động ánh xạ giữa các trường của bảng trong cơ sở dữ liệu SQ</w:t>
      </w:r>
      <w:r w:rsidR="0021373F">
        <w:rPr>
          <w:rFonts w:ascii="Times New Roman" w:hAnsi="Times New Roman"/>
          <w:sz w:val="26"/>
          <w:szCs w:val="26"/>
        </w:rPr>
        <w:t>L và các trường trong Java POJO</w:t>
      </w:r>
      <w:r w:rsidRPr="003860B9">
        <w:rPr>
          <w:rFonts w:ascii="Times New Roman" w:hAnsi="Times New Roman"/>
          <w:sz w:val="26"/>
          <w:szCs w:val="26"/>
        </w:rPr>
        <w:t xml:space="preserve"> (Plain Ol</w:t>
      </w:r>
      <w:r w:rsidR="004D6D9D">
        <w:rPr>
          <w:rFonts w:ascii="Times New Roman" w:hAnsi="Times New Roman"/>
          <w:sz w:val="26"/>
          <w:szCs w:val="26"/>
        </w:rPr>
        <w:t>d Java Objects) theo tên trường, n</w:t>
      </w:r>
      <w:r w:rsidRPr="003860B9">
        <w:rPr>
          <w:rFonts w:ascii="Times New Roman" w:hAnsi="Times New Roman"/>
          <w:sz w:val="26"/>
          <w:szCs w:val="26"/>
        </w:rPr>
        <w:t>hằm phục vụ cho việc mapping ORM (Object Relational Mapping)</w:t>
      </w:r>
      <w:r>
        <w:rPr>
          <w:rFonts w:ascii="Times New Roman" w:hAnsi="Times New Roman"/>
          <w:sz w:val="26"/>
          <w:szCs w:val="26"/>
        </w:rPr>
        <w:t>.</w:t>
      </w:r>
      <w:ins w:id="5722" w:author="Chanh Duc Ngo" w:date="2019-03-10T16:40:00Z">
        <w:r w:rsidR="006C4A37">
          <w:rPr>
            <w:rFonts w:ascii="Times New Roman" w:hAnsi="Times New Roman"/>
            <w:sz w:val="26"/>
            <w:szCs w:val="26"/>
          </w:rPr>
          <w:t xml:space="preserve"> </w:t>
        </w:r>
      </w:ins>
      <w:ins w:id="5723" w:author="Chanh Duc Ngo" w:date="2019-03-10T16:41:00Z">
        <w:r w:rsidR="00781B34">
          <w:rPr>
            <w:rFonts w:ascii="Times New Roman" w:hAnsi="Times New Roman"/>
            <w:sz w:val="26"/>
            <w:szCs w:val="26"/>
          </w:rPr>
          <w:t>Hình 3.</w:t>
        </w:r>
      </w:ins>
      <w:ins w:id="5724" w:author="Thảo Nguyễn Kim" w:date="2019-03-11T14:39:00Z">
        <w:r w:rsidR="00D772C1">
          <w:rPr>
            <w:rFonts w:ascii="Times New Roman" w:hAnsi="Times New Roman"/>
            <w:sz w:val="26"/>
            <w:szCs w:val="26"/>
            <w:lang w:val="en-US"/>
          </w:rPr>
          <w:t>9</w:t>
        </w:r>
      </w:ins>
      <w:ins w:id="5725" w:author="Chanh Duc Ngo" w:date="2019-03-10T16:41:00Z">
        <w:del w:id="5726" w:author="Thảo Nguyễn Kim" w:date="2019-03-11T14:39:00Z">
          <w:r w:rsidR="00781B34" w:rsidDel="00D772C1">
            <w:rPr>
              <w:rFonts w:ascii="Times New Roman" w:hAnsi="Times New Roman"/>
              <w:sz w:val="26"/>
              <w:szCs w:val="26"/>
            </w:rPr>
            <w:delText>5</w:delText>
          </w:r>
        </w:del>
        <w:r w:rsidR="00781B34">
          <w:rPr>
            <w:rFonts w:ascii="Times New Roman" w:hAnsi="Times New Roman"/>
            <w:sz w:val="26"/>
            <w:szCs w:val="26"/>
          </w:rPr>
          <w:t xml:space="preserve"> cho thấy kiến trúc của </w:t>
        </w:r>
      </w:ins>
      <w:ins w:id="5727" w:author="Chanh Duc Ngo" w:date="2019-03-10T16:42:00Z">
        <w:r w:rsidR="00781B34">
          <w:rPr>
            <w:rFonts w:ascii="Times New Roman" w:hAnsi="Times New Roman"/>
            <w:sz w:val="26"/>
            <w:szCs w:val="26"/>
          </w:rPr>
          <w:t xml:space="preserve">thành phần </w:t>
        </w:r>
      </w:ins>
      <w:ins w:id="5728" w:author="Chanh Duc Ngo" w:date="2019-03-10T16:41:00Z">
        <w:r w:rsidR="00781B34">
          <w:rPr>
            <w:rFonts w:ascii="Times New Roman" w:hAnsi="Times New Roman"/>
            <w:sz w:val="26"/>
            <w:szCs w:val="26"/>
          </w:rPr>
          <w:t xml:space="preserve">Process </w:t>
        </w:r>
      </w:ins>
      <w:ins w:id="5729" w:author="Chanh Duc Ngo" w:date="2019-03-10T16:42:00Z">
        <w:r w:rsidR="00781B34">
          <w:rPr>
            <w:rFonts w:ascii="Times New Roman" w:hAnsi="Times New Roman"/>
            <w:sz w:val="26"/>
            <w:szCs w:val="26"/>
          </w:rPr>
          <w:t>Engine này.</w:t>
        </w:r>
      </w:ins>
    </w:p>
    <w:p w14:paraId="0B3725F7" w14:textId="77777777" w:rsidR="005315D1" w:rsidRPr="00FE3BD8" w:rsidRDefault="005315D1" w:rsidP="00F86F32">
      <w:pPr>
        <w:spacing w:line="360" w:lineRule="auto"/>
        <w:jc w:val="center"/>
        <w:rPr>
          <w:rFonts w:ascii="Times New Roman" w:hAnsi="Times New Roman"/>
          <w:b/>
          <w:sz w:val="26"/>
          <w:szCs w:val="26"/>
        </w:rPr>
      </w:pPr>
      <w:r w:rsidRPr="008926E6">
        <w:rPr>
          <w:noProof/>
          <w:lang w:val="en-US"/>
        </w:rPr>
        <w:lastRenderedPageBreak/>
        <w:drawing>
          <wp:inline distT="0" distB="0" distL="0" distR="0" wp14:anchorId="43C97BF2" wp14:editId="3D63E023">
            <wp:extent cx="4508500" cy="3506470"/>
            <wp:effectExtent l="0" t="0" r="6350" b="0"/>
            <wp:docPr id="112" name="Picture 112" descr="https://docs.camunda.org/manual/7.9/introduction/img/process-engin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camunda.org/manual/7.9/introduction/img/process-engine-architectur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500" cy="3506470"/>
                    </a:xfrm>
                    <a:prstGeom prst="rect">
                      <a:avLst/>
                    </a:prstGeom>
                    <a:noFill/>
                    <a:ln>
                      <a:noFill/>
                    </a:ln>
                  </pic:spPr>
                </pic:pic>
              </a:graphicData>
            </a:graphic>
          </wp:inline>
        </w:drawing>
      </w:r>
    </w:p>
    <w:p w14:paraId="5DB8195E" w14:textId="41780AA9" w:rsidR="005315D1" w:rsidRDefault="00867A19" w:rsidP="008A4616">
      <w:pPr>
        <w:pStyle w:val="Hnh"/>
      </w:pPr>
      <w:bookmarkStart w:id="5730" w:name="_Toc1982229"/>
      <w:bookmarkStart w:id="5731" w:name="_Toc1997511"/>
      <w:bookmarkStart w:id="5732" w:name="_Toc1998978"/>
      <w:bookmarkStart w:id="5733" w:name="_Toc3208660"/>
      <w:bookmarkStart w:id="5734" w:name="_Toc3208718"/>
      <w:bookmarkStart w:id="5735" w:name="_Toc3376342"/>
      <w:bookmarkStart w:id="5736" w:name="_Toc3376404"/>
      <w:r>
        <w:t xml:space="preserve">Hình 3. </w:t>
      </w:r>
      <w:del w:id="5737" w:author="Thảo Nguyễn Kim" w:date="2019-03-11T14:31:00Z">
        <w:r w:rsidR="00B30B29" w:rsidDel="00E7298B">
          <w:rPr>
            <w:noProof/>
          </w:rPr>
          <w:fldChar w:fldCharType="begin"/>
        </w:r>
        <w:r w:rsidR="00B30B29" w:rsidDel="00E7298B">
          <w:rPr>
            <w:noProof/>
          </w:rPr>
          <w:delInstrText xml:space="preserve"> SEQ Hình_3. \* ARABIC </w:delInstrText>
        </w:r>
        <w:r w:rsidR="00B30B29" w:rsidDel="00E7298B">
          <w:rPr>
            <w:noProof/>
          </w:rPr>
          <w:fldChar w:fldCharType="separate"/>
        </w:r>
        <w:r w:rsidR="006954A2" w:rsidDel="00E7298B">
          <w:rPr>
            <w:noProof/>
          </w:rPr>
          <w:delText>5</w:delText>
        </w:r>
        <w:r w:rsidR="00B30B29" w:rsidDel="00E7298B">
          <w:rPr>
            <w:noProof/>
          </w:rPr>
          <w:fldChar w:fldCharType="end"/>
        </w:r>
        <w:r w:rsidDel="00E7298B">
          <w:delText xml:space="preserve"> </w:delText>
        </w:r>
      </w:del>
      <w:ins w:id="5738" w:author="Thảo Nguyễn Kim" w:date="2019-03-11T14:31:00Z">
        <w:r w:rsidR="00D772C1">
          <w:rPr>
            <w:noProof/>
          </w:rPr>
          <w:t>9</w:t>
        </w:r>
        <w:r w:rsidR="00E7298B">
          <w:t xml:space="preserve"> </w:t>
        </w:r>
      </w:ins>
      <w:r w:rsidRPr="005315D1">
        <w:t>– Kiến trúc của Process Engine trong Camunda</w:t>
      </w:r>
      <w:r>
        <w:t xml:space="preserve"> </w:t>
      </w:r>
      <w:r w:rsidR="00C766FF">
        <w:t>[4]</w:t>
      </w:r>
      <w:bookmarkEnd w:id="5730"/>
      <w:bookmarkEnd w:id="5731"/>
      <w:bookmarkEnd w:id="5732"/>
      <w:bookmarkEnd w:id="5733"/>
      <w:bookmarkEnd w:id="5734"/>
      <w:bookmarkEnd w:id="5735"/>
      <w:bookmarkEnd w:id="5736"/>
    </w:p>
    <w:p w14:paraId="7AB22487" w14:textId="4C421B94" w:rsidR="005315D1" w:rsidRPr="0019041C" w:rsidRDefault="005315D1"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Process Engine Public API</w:t>
      </w:r>
      <w:r w:rsidRPr="0019041C">
        <w:rPr>
          <w:rFonts w:ascii="Times New Roman" w:hAnsi="Times New Roman"/>
          <w:sz w:val="26"/>
          <w:szCs w:val="26"/>
        </w:rPr>
        <w:t xml:space="preserve">: </w:t>
      </w:r>
      <w:r w:rsidR="004D6D9D" w:rsidRPr="0019041C">
        <w:rPr>
          <w:rFonts w:ascii="Times New Roman" w:hAnsi="Times New Roman"/>
          <w:sz w:val="26"/>
          <w:szCs w:val="26"/>
        </w:rPr>
        <w:t xml:space="preserve">Đây là </w:t>
      </w:r>
      <w:r w:rsidRPr="0019041C">
        <w:rPr>
          <w:rFonts w:ascii="Times New Roman" w:hAnsi="Times New Roman"/>
          <w:sz w:val="26"/>
          <w:szCs w:val="26"/>
        </w:rPr>
        <w:t xml:space="preserve">API hướng dịch vụ cho phép các ứng dụng Java tương tác với </w:t>
      </w:r>
      <w:r w:rsidR="00D83B3C" w:rsidRPr="0019041C">
        <w:rPr>
          <w:rFonts w:ascii="Times New Roman" w:hAnsi="Times New Roman"/>
          <w:sz w:val="26"/>
          <w:szCs w:val="26"/>
        </w:rPr>
        <w:t xml:space="preserve">Process Engine. </w:t>
      </w:r>
      <w:r w:rsidRPr="0019041C">
        <w:rPr>
          <w:rFonts w:ascii="Times New Roman" w:hAnsi="Times New Roman"/>
          <w:sz w:val="26"/>
          <w:szCs w:val="26"/>
        </w:rPr>
        <w:t xml:space="preserve">Các đảm nhận khác nhau của </w:t>
      </w:r>
      <w:r w:rsidR="00D83B3C" w:rsidRPr="0019041C">
        <w:rPr>
          <w:rFonts w:ascii="Times New Roman" w:hAnsi="Times New Roman"/>
          <w:sz w:val="26"/>
          <w:szCs w:val="26"/>
        </w:rPr>
        <w:t>Process Engine</w:t>
      </w:r>
      <w:r w:rsidRPr="0019041C">
        <w:rPr>
          <w:rFonts w:ascii="Times New Roman" w:hAnsi="Times New Roman"/>
          <w:sz w:val="26"/>
          <w:szCs w:val="26"/>
        </w:rPr>
        <w:t xml:space="preserve"> (Process Repository, Runtime Process Interaction, …) được phân tách thành các dịch vụ riêng lẻ. Public API có kiểu truy cập command: Các luồng vào</w:t>
      </w:r>
      <w:r w:rsidR="004D6D9D" w:rsidRPr="0019041C">
        <w:rPr>
          <w:rFonts w:ascii="Times New Roman" w:hAnsi="Times New Roman"/>
          <w:sz w:val="26"/>
          <w:szCs w:val="26"/>
        </w:rPr>
        <w:t xml:space="preserve"> </w:t>
      </w:r>
      <w:r w:rsidR="00D83B3C" w:rsidRPr="0019041C">
        <w:rPr>
          <w:rFonts w:ascii="Times New Roman" w:hAnsi="Times New Roman"/>
          <w:sz w:val="26"/>
          <w:szCs w:val="26"/>
        </w:rPr>
        <w:t>Process Engine</w:t>
      </w:r>
      <w:r w:rsidRPr="0019041C">
        <w:rPr>
          <w:rFonts w:ascii="Times New Roman" w:hAnsi="Times New Roman"/>
          <w:sz w:val="26"/>
          <w:szCs w:val="26"/>
        </w:rPr>
        <w:t xml:space="preserve"> được định tuyến thông qua Command Interceptor được sử dụng để thiết lập Thread Context như là các Transaction.</w:t>
      </w:r>
    </w:p>
    <w:p w14:paraId="1F305923" w14:textId="1A4A3468" w:rsidR="005315D1" w:rsidRPr="0019041C" w:rsidRDefault="005315D1"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BPMN 2.0 Core Engine</w:t>
      </w:r>
      <w:r w:rsidRPr="0019041C">
        <w:rPr>
          <w:rFonts w:ascii="Times New Roman" w:hAnsi="Times New Roman"/>
          <w:sz w:val="26"/>
          <w:szCs w:val="26"/>
        </w:rPr>
        <w:t xml:space="preserve">: Đây là </w:t>
      </w:r>
      <w:del w:id="5739" w:author="Chanh Duc Ngo" w:date="2019-03-10T16:42:00Z">
        <w:r w:rsidRPr="0019041C" w:rsidDel="00781B34">
          <w:rPr>
            <w:rFonts w:ascii="Times New Roman" w:hAnsi="Times New Roman"/>
            <w:sz w:val="26"/>
            <w:szCs w:val="26"/>
          </w:rPr>
          <w:delText xml:space="preserve">core </w:delText>
        </w:r>
      </w:del>
      <w:ins w:id="5740" w:author="Chanh Duc Ngo" w:date="2019-03-10T16:42:00Z">
        <w:r w:rsidR="00781B34">
          <w:rPr>
            <w:rFonts w:ascii="Times New Roman" w:hAnsi="Times New Roman"/>
            <w:sz w:val="26"/>
            <w:szCs w:val="26"/>
          </w:rPr>
          <w:t>nhân</w:t>
        </w:r>
        <w:r w:rsidR="00781B34" w:rsidRPr="0019041C">
          <w:rPr>
            <w:rFonts w:ascii="Times New Roman" w:hAnsi="Times New Roman"/>
            <w:sz w:val="26"/>
            <w:szCs w:val="26"/>
          </w:rPr>
          <w:t xml:space="preserve"> </w:t>
        </w:r>
      </w:ins>
      <w:r w:rsidRPr="0019041C">
        <w:rPr>
          <w:rFonts w:ascii="Times New Roman" w:hAnsi="Times New Roman"/>
          <w:sz w:val="26"/>
          <w:szCs w:val="26"/>
        </w:rPr>
        <w:t xml:space="preserve">của Process Engine , </w:t>
      </w:r>
      <w:ins w:id="5741" w:author="Chanh Duc Ngo" w:date="2019-03-10T16:42:00Z">
        <w:r w:rsidR="00781B34">
          <w:rPr>
            <w:rFonts w:ascii="Times New Roman" w:hAnsi="Times New Roman"/>
            <w:sz w:val="26"/>
            <w:szCs w:val="26"/>
          </w:rPr>
          <w:t xml:space="preserve">giúp </w:t>
        </w:r>
      </w:ins>
      <w:r w:rsidRPr="0019041C">
        <w:rPr>
          <w:rFonts w:ascii="Times New Roman" w:hAnsi="Times New Roman"/>
          <w:sz w:val="26"/>
          <w:szCs w:val="26"/>
        </w:rPr>
        <w:t>thực thi các tính năng đơn giản cho các cấu trúc đồ thị (PVM - Process Virtual Machine), phân tích cú pháp BPMN 2.0 để chuyển đổi các file XML của BPMN 2.0 thành các Java Object và BPMN Behavior implementations (cung cấp việc triển khai cho các cấu trúc BPMN 2.0 như Gateways hoặc ServiceTask).</w:t>
      </w:r>
    </w:p>
    <w:p w14:paraId="1CD86491" w14:textId="6CEFF2CA" w:rsidR="005315D1" w:rsidRPr="0019041C" w:rsidRDefault="005315D1"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lastRenderedPageBreak/>
        <w:t>Job executor</w:t>
      </w:r>
      <w:r w:rsidRPr="0019041C">
        <w:rPr>
          <w:rFonts w:ascii="Times New Roman" w:hAnsi="Times New Roman"/>
          <w:sz w:val="26"/>
          <w:szCs w:val="26"/>
        </w:rPr>
        <w:t xml:space="preserve">: </w:t>
      </w:r>
      <w:r w:rsidR="0019041C">
        <w:rPr>
          <w:rFonts w:ascii="Times New Roman" w:hAnsi="Times New Roman"/>
          <w:sz w:val="26"/>
          <w:szCs w:val="26"/>
        </w:rPr>
        <w:t xml:space="preserve">Đây là thành phần </w:t>
      </w:r>
      <w:r w:rsidRPr="0019041C">
        <w:rPr>
          <w:rFonts w:ascii="Times New Roman" w:hAnsi="Times New Roman"/>
          <w:sz w:val="26"/>
          <w:szCs w:val="26"/>
        </w:rPr>
        <w:t>chịu trách nhiệm thực thi, xử lí các công việc bất đồng bộ thuộc về background như Timers và các phần bất đồng bộ khác trong một quy trình.</w:t>
      </w:r>
    </w:p>
    <w:p w14:paraId="3496C1C7" w14:textId="3579495C" w:rsidR="003860B9" w:rsidRPr="0019041C" w:rsidRDefault="005315D1"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The Persistence Layer</w:t>
      </w:r>
      <w:r w:rsidRPr="0019041C">
        <w:rPr>
          <w:rFonts w:ascii="Times New Roman" w:hAnsi="Times New Roman"/>
          <w:sz w:val="26"/>
          <w:szCs w:val="26"/>
        </w:rPr>
        <w:t>:</w:t>
      </w:r>
      <w:r w:rsidR="0019041C">
        <w:rPr>
          <w:rFonts w:ascii="Times New Roman" w:hAnsi="Times New Roman"/>
          <w:sz w:val="26"/>
          <w:szCs w:val="26"/>
        </w:rPr>
        <w:t xml:space="preserve"> Đây là thành phần</w:t>
      </w:r>
      <w:r w:rsidRPr="0019041C">
        <w:rPr>
          <w:rFonts w:ascii="Times New Roman" w:hAnsi="Times New Roman"/>
          <w:sz w:val="26"/>
          <w:szCs w:val="26"/>
        </w:rPr>
        <w:t xml:space="preserve"> chịu trách nhiệm kết nối cơ sở dư liệu quan hệ (Relational Database) và đồng nhất các thành phần trong quy trình. Bên cạnh đó, The Persistence Layer còn sử dụng công cụ MyBatis để ánh xạ các quan hệ đối tượng xuống cơ sở dữ liệu.</w:t>
      </w:r>
      <w:bookmarkStart w:id="5742" w:name="_Toc1743519"/>
    </w:p>
    <w:p w14:paraId="1694C47D" w14:textId="77777777" w:rsidR="003860B9" w:rsidRDefault="005D1010" w:rsidP="003860B9">
      <w:pPr>
        <w:pStyle w:val="ListParagraph"/>
        <w:numPr>
          <w:ilvl w:val="3"/>
          <w:numId w:val="2"/>
        </w:numPr>
        <w:spacing w:line="360" w:lineRule="auto"/>
        <w:jc w:val="left"/>
        <w:outlineLvl w:val="3"/>
        <w:rPr>
          <w:rFonts w:ascii="Times New Roman" w:hAnsi="Times New Roman"/>
          <w:b/>
          <w:sz w:val="26"/>
          <w:szCs w:val="26"/>
        </w:rPr>
      </w:pPr>
      <w:bookmarkStart w:id="5743" w:name="_Toc3204497"/>
      <w:bookmarkStart w:id="5744" w:name="_Toc1743514"/>
      <w:r>
        <w:rPr>
          <w:rFonts w:ascii="Times New Roman" w:hAnsi="Times New Roman"/>
          <w:b/>
          <w:sz w:val="26"/>
          <w:szCs w:val="26"/>
        </w:rPr>
        <w:t>Ứ</w:t>
      </w:r>
      <w:r w:rsidR="003860B9" w:rsidRPr="00DC36F7">
        <w:rPr>
          <w:rFonts w:ascii="Times New Roman" w:hAnsi="Times New Roman"/>
          <w:b/>
          <w:sz w:val="26"/>
          <w:szCs w:val="26"/>
        </w:rPr>
        <w:t xml:space="preserve">ng dụng </w:t>
      </w:r>
      <w:r>
        <w:rPr>
          <w:rFonts w:ascii="Times New Roman" w:hAnsi="Times New Roman"/>
          <w:b/>
          <w:sz w:val="26"/>
          <w:szCs w:val="26"/>
        </w:rPr>
        <w:t>web của</w:t>
      </w:r>
      <w:r w:rsidR="003860B9" w:rsidRPr="00DC36F7">
        <w:rPr>
          <w:rFonts w:ascii="Times New Roman" w:hAnsi="Times New Roman"/>
          <w:b/>
          <w:sz w:val="26"/>
          <w:szCs w:val="26"/>
        </w:rPr>
        <w:t xml:space="preserve"> Camunda</w:t>
      </w:r>
      <w:bookmarkEnd w:id="5743"/>
      <w:r w:rsidR="003860B9" w:rsidRPr="00DC36F7">
        <w:rPr>
          <w:rFonts w:ascii="Times New Roman" w:hAnsi="Times New Roman"/>
          <w:b/>
          <w:sz w:val="26"/>
          <w:szCs w:val="26"/>
        </w:rPr>
        <w:t xml:space="preserve"> </w:t>
      </w:r>
      <w:bookmarkEnd w:id="5744"/>
    </w:p>
    <w:p w14:paraId="6442B70A" w14:textId="77777777" w:rsidR="003860B9" w:rsidRPr="009B1276" w:rsidRDefault="003860B9" w:rsidP="00F86F32">
      <w:pPr>
        <w:spacing w:line="360" w:lineRule="auto"/>
        <w:ind w:left="720" w:firstLine="720"/>
        <w:rPr>
          <w:rFonts w:ascii="Times New Roman" w:hAnsi="Times New Roman"/>
          <w:sz w:val="26"/>
          <w:szCs w:val="26"/>
        </w:rPr>
      </w:pPr>
      <w:r w:rsidRPr="009B1276">
        <w:rPr>
          <w:rFonts w:ascii="Times New Roman" w:hAnsi="Times New Roman"/>
          <w:sz w:val="26"/>
          <w:szCs w:val="26"/>
        </w:rPr>
        <w:t>Ngoài Process Engine, Camunda còn hỗ trợ thêm người dùng các ứng dụng trên nền tảng Web có thể sử dụng một cách dễ dàng Process Engine. Các ứng dụng bao gồm:</w:t>
      </w:r>
    </w:p>
    <w:p w14:paraId="6E74ED58" w14:textId="77777777" w:rsidR="003860B9" w:rsidRPr="009B1276" w:rsidRDefault="003860B9"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REST API</w:t>
      </w:r>
      <w:r w:rsidRPr="009B1276">
        <w:rPr>
          <w:rFonts w:ascii="Times New Roman" w:hAnsi="Times New Roman"/>
          <w:sz w:val="26"/>
          <w:szCs w:val="26"/>
        </w:rPr>
        <w:t>: ứng dụng cho phép sử dụng các Process Engine từ một ứng dụng khác hoặc ứng dụng JavaScript.</w:t>
      </w:r>
    </w:p>
    <w:p w14:paraId="16C24CB2" w14:textId="77777777" w:rsidR="003860B9" w:rsidRPr="009B1276" w:rsidRDefault="003860B9"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Camunda Tasklist</w:t>
      </w:r>
      <w:r w:rsidRPr="009B1276">
        <w:rPr>
          <w:rFonts w:ascii="Times New Roman" w:hAnsi="Times New Roman"/>
          <w:sz w:val="26"/>
          <w:szCs w:val="26"/>
        </w:rPr>
        <w:t>: là một ứng dụng web cho phép quản lí nghiệp và tác vụ của người dùng, đông thời cho phép người dùng tham gia quá trình kiểm tra, giám sát và điều hướng các nghiệp vụ và cung cấp dư liệu đầu vào.</w:t>
      </w:r>
    </w:p>
    <w:p w14:paraId="370508BB" w14:textId="77777777" w:rsidR="003860B9" w:rsidRPr="009B1276" w:rsidRDefault="003860B9"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Camunda Cockpit</w:t>
      </w:r>
      <w:r w:rsidRPr="009B1276">
        <w:rPr>
          <w:rFonts w:ascii="Times New Roman" w:hAnsi="Times New Roman"/>
          <w:sz w:val="26"/>
          <w:szCs w:val="26"/>
        </w:rPr>
        <w:t>: Dùng để quản lý các quy trình nghiệp vụ, cho phép tìm kiếm các phiên bản của nghiệp vụ, kiểm tra và sửa chữa những trường hợp có lỗi.</w:t>
      </w:r>
    </w:p>
    <w:p w14:paraId="572CAD06" w14:textId="77777777" w:rsidR="003860B9" w:rsidRPr="009B1276" w:rsidRDefault="003860B9" w:rsidP="0019041C">
      <w:pPr>
        <w:spacing w:line="360" w:lineRule="auto"/>
        <w:ind w:left="720" w:firstLine="720"/>
        <w:rPr>
          <w:rFonts w:ascii="Times New Roman" w:hAnsi="Times New Roman"/>
          <w:sz w:val="26"/>
          <w:szCs w:val="26"/>
        </w:rPr>
      </w:pPr>
      <w:r w:rsidRPr="0019041C">
        <w:rPr>
          <w:rFonts w:ascii="Times New Roman" w:hAnsi="Times New Roman"/>
          <w:b/>
          <w:sz w:val="26"/>
          <w:szCs w:val="26"/>
        </w:rPr>
        <w:t>Camunda Admin</w:t>
      </w:r>
      <w:r w:rsidRPr="009B1276">
        <w:rPr>
          <w:rFonts w:ascii="Times New Roman" w:hAnsi="Times New Roman"/>
          <w:sz w:val="26"/>
          <w:szCs w:val="26"/>
        </w:rPr>
        <w:t>: Cung cấp quyền quản trị để quản lí nhiều người dùng, nhóm người dùng và quyền.</w:t>
      </w:r>
    </w:p>
    <w:p w14:paraId="67F696C5" w14:textId="77777777" w:rsidR="003860B9" w:rsidRDefault="003860B9" w:rsidP="0019041C">
      <w:pPr>
        <w:spacing w:line="360" w:lineRule="auto"/>
        <w:ind w:left="720" w:firstLine="720"/>
        <w:rPr>
          <w:rFonts w:ascii="Times New Roman" w:hAnsi="Times New Roman"/>
          <w:b/>
          <w:sz w:val="26"/>
          <w:szCs w:val="26"/>
        </w:rPr>
      </w:pPr>
      <w:r w:rsidRPr="0019041C">
        <w:rPr>
          <w:rFonts w:ascii="Times New Roman" w:hAnsi="Times New Roman"/>
          <w:b/>
          <w:sz w:val="26"/>
          <w:szCs w:val="26"/>
        </w:rPr>
        <w:t>Camunda Cycle</w:t>
      </w:r>
      <w:r w:rsidRPr="009B1276">
        <w:rPr>
          <w:rFonts w:ascii="Times New Roman" w:hAnsi="Times New Roman"/>
          <w:sz w:val="26"/>
          <w:szCs w:val="26"/>
        </w:rPr>
        <w:t>: Ứng dụng web dùng để đồng bộ hóa các mô hình quy trình  BPMN 2.0 giữa các modeling tool và modeler</w:t>
      </w:r>
      <w:r w:rsidRPr="009B1276">
        <w:rPr>
          <w:rFonts w:ascii="Times New Roman" w:hAnsi="Times New Roman"/>
          <w:b/>
          <w:sz w:val="26"/>
          <w:szCs w:val="26"/>
        </w:rPr>
        <w:t>.</w:t>
      </w:r>
      <w:bookmarkStart w:id="5745" w:name="_Toc1743515"/>
    </w:p>
    <w:p w14:paraId="7A02EA5D" w14:textId="77777777" w:rsidR="003860B9" w:rsidRDefault="003860B9" w:rsidP="003860B9">
      <w:pPr>
        <w:pStyle w:val="ListParagraph"/>
        <w:numPr>
          <w:ilvl w:val="3"/>
          <w:numId w:val="2"/>
        </w:numPr>
        <w:spacing w:line="360" w:lineRule="auto"/>
        <w:jc w:val="left"/>
        <w:outlineLvl w:val="3"/>
        <w:rPr>
          <w:rFonts w:ascii="Times New Roman" w:hAnsi="Times New Roman"/>
          <w:b/>
          <w:sz w:val="26"/>
          <w:szCs w:val="26"/>
        </w:rPr>
      </w:pPr>
      <w:bookmarkStart w:id="5746" w:name="_Toc3204498"/>
      <w:r w:rsidRPr="00DC36F7">
        <w:rPr>
          <w:rFonts w:ascii="Times New Roman" w:hAnsi="Times New Roman"/>
          <w:b/>
          <w:sz w:val="26"/>
          <w:szCs w:val="26"/>
        </w:rPr>
        <w:t>Các công cụ hỗ trợ</w:t>
      </w:r>
      <w:bookmarkEnd w:id="5745"/>
      <w:bookmarkEnd w:id="5746"/>
    </w:p>
    <w:p w14:paraId="5CE5FA14" w14:textId="77777777" w:rsidR="003860B9" w:rsidRPr="00AE72AB" w:rsidRDefault="003860B9" w:rsidP="003860B9">
      <w:pPr>
        <w:spacing w:line="360" w:lineRule="auto"/>
        <w:ind w:left="1080" w:firstLine="720"/>
        <w:rPr>
          <w:rFonts w:ascii="Times New Roman" w:hAnsi="Times New Roman"/>
          <w:sz w:val="26"/>
          <w:szCs w:val="26"/>
        </w:rPr>
      </w:pPr>
      <w:r w:rsidRPr="00F86F32">
        <w:rPr>
          <w:rFonts w:ascii="Times New Roman" w:hAnsi="Times New Roman"/>
          <w:b/>
          <w:sz w:val="26"/>
          <w:szCs w:val="26"/>
        </w:rPr>
        <w:lastRenderedPageBreak/>
        <w:t>Camunda Modeler</w:t>
      </w:r>
      <w:r w:rsidRPr="00AE72AB">
        <w:rPr>
          <w:rFonts w:ascii="Times New Roman" w:hAnsi="Times New Roman"/>
          <w:sz w:val="26"/>
          <w:szCs w:val="26"/>
        </w:rPr>
        <w:t>: là một ứng dụng máy tính cho mô hình hóa BPMN 2.0 và CMMN 1.1 giúp cho các file lưu trữ trực tiếp trên hệ thống cục bộ.</w:t>
      </w:r>
    </w:p>
    <w:p w14:paraId="7DB7BAB0" w14:textId="2B1D500A" w:rsidR="003860B9" w:rsidRPr="00D139FB" w:rsidRDefault="003860B9" w:rsidP="003860B9">
      <w:pPr>
        <w:spacing w:line="360" w:lineRule="auto"/>
        <w:ind w:left="1080" w:firstLine="720"/>
        <w:rPr>
          <w:rFonts w:ascii="Times New Roman" w:hAnsi="Times New Roman"/>
          <w:sz w:val="26"/>
          <w:szCs w:val="26"/>
        </w:rPr>
      </w:pPr>
      <w:r w:rsidRPr="00F86F32">
        <w:rPr>
          <w:rFonts w:ascii="Times New Roman" w:hAnsi="Times New Roman"/>
          <w:b/>
          <w:sz w:val="26"/>
          <w:szCs w:val="26"/>
        </w:rPr>
        <w:t>C</w:t>
      </w:r>
      <w:r w:rsidR="00F86F32" w:rsidRPr="00F86F32">
        <w:rPr>
          <w:rFonts w:ascii="Times New Roman" w:hAnsi="Times New Roman"/>
          <w:b/>
          <w:sz w:val="26"/>
          <w:szCs w:val="26"/>
        </w:rPr>
        <w:t>amund-bpm-sdk</w:t>
      </w:r>
      <w:r w:rsidRPr="00F86F32">
        <w:rPr>
          <w:rFonts w:ascii="Times New Roman" w:hAnsi="Times New Roman"/>
          <w:b/>
          <w:sz w:val="26"/>
          <w:szCs w:val="26"/>
        </w:rPr>
        <w:t>.js</w:t>
      </w:r>
      <w:r w:rsidRPr="00AE72AB">
        <w:rPr>
          <w:rFonts w:ascii="Times New Roman" w:hAnsi="Times New Roman"/>
          <w:sz w:val="26"/>
          <w:szCs w:val="26"/>
        </w:rPr>
        <w:t xml:space="preserve">: Một JavaScript Framework dùng để parse, render </w:t>
      </w:r>
      <w:r w:rsidR="00E001AE">
        <w:rPr>
          <w:rFonts w:ascii="Times New Roman" w:hAnsi="Times New Roman"/>
          <w:sz w:val="26"/>
          <w:szCs w:val="26"/>
        </w:rPr>
        <w:t xml:space="preserve">form task </w:t>
      </w:r>
      <w:r w:rsidRPr="00AE72AB">
        <w:rPr>
          <w:rFonts w:ascii="Times New Roman" w:hAnsi="Times New Roman"/>
          <w:sz w:val="26"/>
          <w:szCs w:val="26"/>
        </w:rPr>
        <w:t xml:space="preserve">và thực thi các mô hình BPMN 2.0 từ nguồn </w:t>
      </w:r>
      <w:r w:rsidRPr="00D139FB">
        <w:rPr>
          <w:rFonts w:ascii="Times New Roman" w:hAnsi="Times New Roman"/>
          <w:sz w:val="26"/>
          <w:szCs w:val="26"/>
        </w:rPr>
        <w:t>XML.</w:t>
      </w:r>
    </w:p>
    <w:p w14:paraId="0C81E196" w14:textId="4C90D8E2" w:rsidR="00B43125" w:rsidRDefault="00B43125" w:rsidP="0024219D">
      <w:pPr>
        <w:pStyle w:val="ListParagraph"/>
        <w:numPr>
          <w:ilvl w:val="2"/>
          <w:numId w:val="2"/>
        </w:numPr>
        <w:spacing w:line="360" w:lineRule="auto"/>
        <w:jc w:val="left"/>
        <w:outlineLvl w:val="2"/>
        <w:rPr>
          <w:rFonts w:ascii="Times New Roman" w:hAnsi="Times New Roman"/>
          <w:b/>
          <w:sz w:val="26"/>
          <w:szCs w:val="26"/>
        </w:rPr>
      </w:pPr>
      <w:bookmarkStart w:id="5747" w:name="_Toc3204499"/>
      <w:r w:rsidRPr="00DC36F7">
        <w:rPr>
          <w:rFonts w:ascii="Times New Roman" w:hAnsi="Times New Roman"/>
          <w:b/>
          <w:sz w:val="26"/>
          <w:szCs w:val="26"/>
        </w:rPr>
        <w:t>Một số mô hình triển khai của Camunda</w:t>
      </w:r>
      <w:bookmarkEnd w:id="5742"/>
      <w:bookmarkEnd w:id="5747"/>
    </w:p>
    <w:p w14:paraId="6DB7DD7A" w14:textId="77777777" w:rsidR="008E3CB9" w:rsidRPr="008E3CB9" w:rsidRDefault="008E3CB9" w:rsidP="00F86F32">
      <w:pPr>
        <w:spacing w:line="360" w:lineRule="auto"/>
        <w:ind w:left="630" w:firstLine="720"/>
        <w:rPr>
          <w:rFonts w:ascii="Times New Roman" w:hAnsi="Times New Roman"/>
          <w:b/>
          <w:sz w:val="26"/>
          <w:szCs w:val="26"/>
        </w:rPr>
      </w:pPr>
      <w:r w:rsidRPr="008E3CB9">
        <w:rPr>
          <w:rFonts w:ascii="Times New Roman" w:hAnsi="Times New Roman"/>
          <w:sz w:val="26"/>
          <w:szCs w:val="26"/>
        </w:rPr>
        <w:t xml:space="preserve">Nền </w:t>
      </w:r>
      <w:r w:rsidRPr="00B4386A">
        <w:rPr>
          <w:rFonts w:ascii="Times New Roman" w:hAnsi="Times New Roman"/>
          <w:sz w:val="26"/>
          <w:szCs w:val="26"/>
        </w:rPr>
        <w:t>tảng của</w:t>
      </w:r>
      <w:r w:rsidRPr="008E3CB9">
        <w:rPr>
          <w:rFonts w:ascii="Times New Roman" w:hAnsi="Times New Roman"/>
          <w:sz w:val="26"/>
          <w:szCs w:val="26"/>
        </w:rPr>
        <w:t xml:space="preserve"> Camunda BPM là một Framework linh hoạt, có thể triển khai cho nhiều tình huống khác nhau. Phần này cung cấp một cái nhìn tổng quát về các mô hình triển khai phổ biến nhất</w:t>
      </w:r>
      <w:r w:rsidRPr="008E3CB9">
        <w:rPr>
          <w:rFonts w:ascii="Times New Roman" w:hAnsi="Times New Roman"/>
          <w:b/>
          <w:sz w:val="26"/>
          <w:szCs w:val="26"/>
        </w:rPr>
        <w:t>.</w:t>
      </w:r>
    </w:p>
    <w:p w14:paraId="41B8950B" w14:textId="5997C1E9" w:rsidR="008E3CB9" w:rsidRDefault="00B43125" w:rsidP="0024219D">
      <w:pPr>
        <w:pStyle w:val="ListParagraph"/>
        <w:numPr>
          <w:ilvl w:val="3"/>
          <w:numId w:val="2"/>
        </w:numPr>
        <w:spacing w:line="360" w:lineRule="auto"/>
        <w:jc w:val="left"/>
        <w:outlineLvl w:val="3"/>
        <w:rPr>
          <w:rFonts w:ascii="Times New Roman" w:hAnsi="Times New Roman"/>
          <w:b/>
          <w:sz w:val="26"/>
          <w:szCs w:val="26"/>
        </w:rPr>
      </w:pPr>
      <w:bookmarkStart w:id="5748" w:name="_Toc1743520"/>
      <w:bookmarkStart w:id="5749" w:name="_Toc3204500"/>
      <w:r w:rsidRPr="00DC36F7">
        <w:rPr>
          <w:rFonts w:ascii="Times New Roman" w:hAnsi="Times New Roman"/>
          <w:b/>
          <w:sz w:val="26"/>
          <w:szCs w:val="26"/>
        </w:rPr>
        <w:t>Embedded Process Engine</w:t>
      </w:r>
      <w:bookmarkEnd w:id="5748"/>
      <w:bookmarkEnd w:id="5749"/>
    </w:p>
    <w:p w14:paraId="613AAD6C" w14:textId="77777777" w:rsidR="008E3CB9" w:rsidRPr="008E3CB9" w:rsidRDefault="008E3CB9" w:rsidP="00205807">
      <w:pPr>
        <w:spacing w:line="360" w:lineRule="auto"/>
        <w:jc w:val="center"/>
        <w:rPr>
          <w:rFonts w:ascii="Times New Roman" w:hAnsi="Times New Roman"/>
          <w:b/>
          <w:sz w:val="26"/>
          <w:szCs w:val="26"/>
        </w:rPr>
      </w:pPr>
      <w:bookmarkStart w:id="5750" w:name="_Hlk1690313"/>
      <w:r w:rsidRPr="008926E6">
        <w:rPr>
          <w:noProof/>
          <w:lang w:val="en-US"/>
        </w:rPr>
        <w:drawing>
          <wp:inline distT="0" distB="0" distL="0" distR="0" wp14:anchorId="052A4FF6" wp14:editId="3B9A818C">
            <wp:extent cx="3554095" cy="1765300"/>
            <wp:effectExtent l="0" t="0" r="825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54095" cy="1765300"/>
                    </a:xfrm>
                    <a:prstGeom prst="rect">
                      <a:avLst/>
                    </a:prstGeom>
                    <a:noFill/>
                    <a:ln>
                      <a:noFill/>
                    </a:ln>
                  </pic:spPr>
                </pic:pic>
              </a:graphicData>
            </a:graphic>
          </wp:inline>
        </w:drawing>
      </w:r>
      <w:bookmarkEnd w:id="5750"/>
    </w:p>
    <w:p w14:paraId="231BEDB0" w14:textId="098CCC63" w:rsidR="00C82E64" w:rsidRPr="008E3CB9" w:rsidRDefault="005C21AF" w:rsidP="008A4616">
      <w:pPr>
        <w:pStyle w:val="Hnh"/>
      </w:pPr>
      <w:bookmarkStart w:id="5751" w:name="_Toc1982230"/>
      <w:bookmarkStart w:id="5752" w:name="_Toc1997512"/>
      <w:bookmarkStart w:id="5753" w:name="_Toc1998979"/>
      <w:bookmarkStart w:id="5754" w:name="_Toc3208661"/>
      <w:bookmarkStart w:id="5755" w:name="_Toc3208719"/>
      <w:bookmarkStart w:id="5756" w:name="_Toc3376343"/>
      <w:bookmarkStart w:id="5757" w:name="_Toc3376405"/>
      <w:r>
        <w:t>Hình 3.</w:t>
      </w:r>
      <w:del w:id="5758" w:author="Thảo Nguyễn Kim" w:date="2019-03-11T14:39:00Z">
        <w:r w:rsidDel="00771F62">
          <w:delText xml:space="preserve"> </w:delText>
        </w:r>
      </w:del>
      <w:del w:id="5759" w:author="Thảo Nguyễn Kim" w:date="2019-03-11T14:32:00Z">
        <w:r w:rsidR="00B30B29" w:rsidDel="00E7298B">
          <w:rPr>
            <w:noProof/>
          </w:rPr>
          <w:fldChar w:fldCharType="begin"/>
        </w:r>
        <w:r w:rsidR="00B30B29" w:rsidDel="00E7298B">
          <w:rPr>
            <w:noProof/>
          </w:rPr>
          <w:delInstrText xml:space="preserve"> SEQ Hình_3. \* ARABIC </w:delInstrText>
        </w:r>
        <w:r w:rsidR="00B30B29" w:rsidDel="00E7298B">
          <w:rPr>
            <w:noProof/>
          </w:rPr>
          <w:fldChar w:fldCharType="separate"/>
        </w:r>
        <w:r w:rsidR="006954A2" w:rsidDel="00E7298B">
          <w:rPr>
            <w:noProof/>
          </w:rPr>
          <w:delText>6</w:delText>
        </w:r>
        <w:r w:rsidR="00B30B29" w:rsidDel="00E7298B">
          <w:rPr>
            <w:noProof/>
          </w:rPr>
          <w:fldChar w:fldCharType="end"/>
        </w:r>
      </w:del>
      <w:ins w:id="5760" w:author="Thảo Nguyễn Kim" w:date="2019-03-11T14:39:00Z">
        <w:r w:rsidR="00771F62">
          <w:rPr>
            <w:noProof/>
          </w:rPr>
          <w:t>10</w:t>
        </w:r>
      </w:ins>
      <w:del w:id="5761" w:author="Thảo Nguyễn Kim" w:date="2019-03-11T14:32:00Z">
        <w:r w:rsidDel="00E7298B">
          <w:delText xml:space="preserve"> </w:delText>
        </w:r>
      </w:del>
      <w:ins w:id="5762" w:author="Thảo Nguyễn Kim" w:date="2019-03-11T14:32:00Z">
        <w:r w:rsidR="00E7298B">
          <w:t xml:space="preserve"> </w:t>
        </w:r>
      </w:ins>
      <w:r w:rsidRPr="008E3CB9">
        <w:t xml:space="preserve">– Mô hình Embedded Process Engine </w:t>
      </w:r>
      <w:r w:rsidR="00C766FF">
        <w:t>[4]</w:t>
      </w:r>
      <w:bookmarkEnd w:id="5751"/>
      <w:bookmarkEnd w:id="5752"/>
      <w:bookmarkEnd w:id="5753"/>
      <w:bookmarkEnd w:id="5754"/>
      <w:bookmarkEnd w:id="5755"/>
      <w:bookmarkEnd w:id="5756"/>
      <w:bookmarkEnd w:id="5757"/>
    </w:p>
    <w:p w14:paraId="017A5088" w14:textId="77777777" w:rsidR="008E3CB9" w:rsidRPr="008E3CB9" w:rsidRDefault="008E3CB9" w:rsidP="00F86F32">
      <w:pPr>
        <w:spacing w:line="360" w:lineRule="auto"/>
        <w:ind w:left="720" w:firstLine="720"/>
        <w:rPr>
          <w:rFonts w:ascii="Times New Roman" w:hAnsi="Times New Roman"/>
          <w:sz w:val="26"/>
          <w:szCs w:val="26"/>
        </w:rPr>
      </w:pPr>
      <w:r w:rsidRPr="008E3CB9">
        <w:rPr>
          <w:rFonts w:ascii="Times New Roman" w:hAnsi="Times New Roman"/>
          <w:sz w:val="26"/>
          <w:szCs w:val="26"/>
        </w:rPr>
        <w:t>Trong trường hợp này,  Process Engine là một thư viện đính kèm vào ứng dụng. Như vậy thì các Process Engine dễ dàng được khởi động và dừng lại cùng với ứng dụng, cùng chạy nhiều Embedded Process Engine trên cùng một cơ sở dũ liệu.</w:t>
      </w:r>
    </w:p>
    <w:p w14:paraId="4C7031D8" w14:textId="5E7FA240" w:rsidR="00B43125" w:rsidRDefault="00B43125" w:rsidP="0024219D">
      <w:pPr>
        <w:pStyle w:val="ListParagraph"/>
        <w:numPr>
          <w:ilvl w:val="3"/>
          <w:numId w:val="2"/>
        </w:numPr>
        <w:spacing w:line="360" w:lineRule="auto"/>
        <w:jc w:val="left"/>
        <w:outlineLvl w:val="3"/>
        <w:rPr>
          <w:rFonts w:ascii="Times New Roman" w:hAnsi="Times New Roman"/>
          <w:b/>
          <w:sz w:val="26"/>
          <w:szCs w:val="26"/>
        </w:rPr>
      </w:pPr>
      <w:bookmarkStart w:id="5763" w:name="_Toc1743521"/>
      <w:bookmarkStart w:id="5764" w:name="_Toc3204501"/>
      <w:r w:rsidRPr="00DC36F7">
        <w:rPr>
          <w:rFonts w:ascii="Times New Roman" w:hAnsi="Times New Roman"/>
          <w:b/>
          <w:sz w:val="26"/>
          <w:szCs w:val="26"/>
        </w:rPr>
        <w:t>Shared, Container-Managed Process Engine</w:t>
      </w:r>
      <w:bookmarkEnd w:id="5763"/>
      <w:bookmarkEnd w:id="5764"/>
    </w:p>
    <w:p w14:paraId="07350D68" w14:textId="77777777" w:rsidR="00C82E64" w:rsidRDefault="00C82E64" w:rsidP="00205807">
      <w:pPr>
        <w:spacing w:line="360" w:lineRule="auto"/>
        <w:jc w:val="center"/>
        <w:rPr>
          <w:rFonts w:ascii="Times New Roman" w:hAnsi="Times New Roman"/>
          <w:b/>
          <w:sz w:val="26"/>
          <w:szCs w:val="26"/>
        </w:rPr>
      </w:pPr>
      <w:r w:rsidRPr="008926E6">
        <w:rPr>
          <w:noProof/>
          <w:lang w:val="en-US"/>
        </w:rPr>
        <w:lastRenderedPageBreak/>
        <w:drawing>
          <wp:inline distT="0" distB="0" distL="0" distR="0" wp14:anchorId="1216D2C8" wp14:editId="3168A1BD">
            <wp:extent cx="3832225" cy="20675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32225" cy="2067560"/>
                    </a:xfrm>
                    <a:prstGeom prst="rect">
                      <a:avLst/>
                    </a:prstGeom>
                    <a:noFill/>
                    <a:ln>
                      <a:noFill/>
                    </a:ln>
                  </pic:spPr>
                </pic:pic>
              </a:graphicData>
            </a:graphic>
          </wp:inline>
        </w:drawing>
      </w:r>
    </w:p>
    <w:p w14:paraId="194FF6DF" w14:textId="584B5512" w:rsidR="00C82E64" w:rsidRPr="00C82E64" w:rsidRDefault="005C21AF" w:rsidP="008A4616">
      <w:pPr>
        <w:pStyle w:val="Hnh"/>
      </w:pPr>
      <w:bookmarkStart w:id="5765" w:name="_Toc1982231"/>
      <w:bookmarkStart w:id="5766" w:name="_Toc1997513"/>
      <w:bookmarkStart w:id="5767" w:name="_Toc1998980"/>
      <w:bookmarkStart w:id="5768" w:name="_Toc3208662"/>
      <w:bookmarkStart w:id="5769" w:name="_Toc3208720"/>
      <w:bookmarkStart w:id="5770" w:name="_Toc3376344"/>
      <w:bookmarkStart w:id="5771" w:name="_Toc3376406"/>
      <w:r>
        <w:t>Hình 3.</w:t>
      </w:r>
      <w:ins w:id="5772" w:author="Thảo Nguyễn Kim" w:date="2019-03-11T14:32:00Z">
        <w:r w:rsidR="00E7298B">
          <w:t>1</w:t>
        </w:r>
      </w:ins>
      <w:ins w:id="5773" w:author="Thảo Nguyễn Kim" w:date="2019-03-11T14:39:00Z">
        <w:r w:rsidR="00576CB7">
          <w:t>1</w:t>
        </w:r>
      </w:ins>
      <w:del w:id="5774" w:author="Thảo Nguyễn Kim" w:date="2019-03-11T14:32:00Z">
        <w:r w:rsidDel="00E7298B">
          <w:delText xml:space="preserve"> </w:delText>
        </w:r>
        <w:r w:rsidR="00B30B29" w:rsidDel="00E7298B">
          <w:rPr>
            <w:noProof/>
          </w:rPr>
          <w:fldChar w:fldCharType="begin"/>
        </w:r>
        <w:r w:rsidR="00B30B29" w:rsidDel="00E7298B">
          <w:rPr>
            <w:noProof/>
          </w:rPr>
          <w:delInstrText xml:space="preserve"> SEQ Hình_3. \* ARABIC </w:delInstrText>
        </w:r>
        <w:r w:rsidR="00B30B29" w:rsidDel="00E7298B">
          <w:rPr>
            <w:noProof/>
          </w:rPr>
          <w:fldChar w:fldCharType="separate"/>
        </w:r>
        <w:r w:rsidR="006954A2" w:rsidDel="00E7298B">
          <w:rPr>
            <w:noProof/>
          </w:rPr>
          <w:delText>7</w:delText>
        </w:r>
        <w:r w:rsidR="00B30B29" w:rsidDel="00E7298B">
          <w:rPr>
            <w:noProof/>
          </w:rPr>
          <w:fldChar w:fldCharType="end"/>
        </w:r>
      </w:del>
      <w:r>
        <w:t xml:space="preserve"> </w:t>
      </w:r>
      <w:r w:rsidRPr="00C82E64">
        <w:t xml:space="preserve">- Mô hình Shared, Container-Managed Process Engine </w:t>
      </w:r>
      <w:r w:rsidR="00C766FF">
        <w:t>[4]</w:t>
      </w:r>
      <w:bookmarkEnd w:id="5765"/>
      <w:bookmarkEnd w:id="5766"/>
      <w:bookmarkEnd w:id="5767"/>
      <w:bookmarkEnd w:id="5768"/>
      <w:bookmarkEnd w:id="5769"/>
      <w:bookmarkEnd w:id="5770"/>
      <w:bookmarkEnd w:id="5771"/>
    </w:p>
    <w:p w14:paraId="2BBE834F" w14:textId="77777777" w:rsidR="00C82E64" w:rsidRPr="00C82E64" w:rsidRDefault="00C82E64" w:rsidP="00F86F32">
      <w:pPr>
        <w:spacing w:line="360" w:lineRule="auto"/>
        <w:ind w:left="720" w:firstLine="720"/>
        <w:rPr>
          <w:rFonts w:ascii="Times New Roman" w:hAnsi="Times New Roman"/>
          <w:sz w:val="26"/>
          <w:szCs w:val="26"/>
        </w:rPr>
      </w:pPr>
      <w:r w:rsidRPr="00C82E64">
        <w:rPr>
          <w:rFonts w:ascii="Times New Roman" w:hAnsi="Times New Roman"/>
          <w:sz w:val="26"/>
          <w:szCs w:val="26"/>
        </w:rPr>
        <w:t xml:space="preserve">Process Engine được khởi động bên trong Runtime Container ( Servlet Container, Application Server, …), cung cấp như là một dịch vụ của Container và có thể chia sẻ bởi tất cả các dịch vụ và các ứng dụng bên trong Container. Khái niệm này khá giống </w:t>
      </w:r>
      <w:r w:rsidRPr="00D2538F">
        <w:rPr>
          <w:rFonts w:ascii="Times New Roman" w:hAnsi="Times New Roman"/>
          <w:sz w:val="26"/>
          <w:szCs w:val="26"/>
        </w:rPr>
        <w:t>JMS</w:t>
      </w:r>
      <w:r w:rsidRPr="00C82E64">
        <w:rPr>
          <w:rFonts w:ascii="Times New Roman" w:hAnsi="Times New Roman"/>
          <w:sz w:val="26"/>
          <w:szCs w:val="26"/>
        </w:rPr>
        <w:t xml:space="preserve"> Message Queue được cung cấp và sử dụng bởi tất cả ứng dụng.</w:t>
      </w:r>
    </w:p>
    <w:p w14:paraId="46C02D50" w14:textId="77777777" w:rsidR="004D14EC" w:rsidRDefault="004D14EC" w:rsidP="00205807">
      <w:pPr>
        <w:spacing w:line="360" w:lineRule="auto"/>
        <w:jc w:val="left"/>
        <w:rPr>
          <w:rFonts w:ascii="Times New Roman" w:hAnsi="Times New Roman"/>
          <w:b/>
          <w:sz w:val="26"/>
          <w:szCs w:val="26"/>
        </w:rPr>
      </w:pPr>
      <w:bookmarkStart w:id="5775" w:name="_Toc1743522"/>
      <w:r>
        <w:rPr>
          <w:rFonts w:ascii="Times New Roman" w:hAnsi="Times New Roman"/>
          <w:b/>
          <w:sz w:val="26"/>
          <w:szCs w:val="26"/>
        </w:rPr>
        <w:br w:type="page"/>
      </w:r>
    </w:p>
    <w:p w14:paraId="55973811" w14:textId="187F5486" w:rsidR="00B43125" w:rsidRDefault="00B43125" w:rsidP="0024219D">
      <w:pPr>
        <w:pStyle w:val="ListParagraph"/>
        <w:numPr>
          <w:ilvl w:val="3"/>
          <w:numId w:val="2"/>
        </w:numPr>
        <w:spacing w:line="360" w:lineRule="auto"/>
        <w:jc w:val="left"/>
        <w:outlineLvl w:val="3"/>
        <w:rPr>
          <w:rFonts w:ascii="Times New Roman" w:hAnsi="Times New Roman"/>
          <w:b/>
          <w:sz w:val="26"/>
          <w:szCs w:val="26"/>
        </w:rPr>
      </w:pPr>
      <w:bookmarkStart w:id="5776" w:name="_Toc3204502"/>
      <w:r w:rsidRPr="00DC36F7">
        <w:rPr>
          <w:rFonts w:ascii="Times New Roman" w:hAnsi="Times New Roman"/>
          <w:b/>
          <w:sz w:val="26"/>
          <w:szCs w:val="26"/>
        </w:rPr>
        <w:lastRenderedPageBreak/>
        <w:t>Standalone Process Engine</w:t>
      </w:r>
      <w:bookmarkEnd w:id="5775"/>
      <w:bookmarkEnd w:id="5776"/>
    </w:p>
    <w:p w14:paraId="254ED47F" w14:textId="77777777" w:rsidR="00CD10C7" w:rsidRPr="00CD10C7" w:rsidRDefault="00253058" w:rsidP="00CD10C7">
      <w:pPr>
        <w:spacing w:line="360" w:lineRule="auto"/>
        <w:rPr>
          <w:rFonts w:ascii="Times New Roman" w:hAnsi="Times New Roman"/>
          <w:b/>
          <w:sz w:val="26"/>
          <w:szCs w:val="26"/>
        </w:rPr>
      </w:pPr>
      <w:r w:rsidRPr="008926E6">
        <w:rPr>
          <w:noProof/>
          <w:lang w:val="en-US"/>
        </w:rPr>
        <w:drawing>
          <wp:inline distT="0" distB="0" distL="0" distR="0" wp14:anchorId="0DD51C93" wp14:editId="1611AD40">
            <wp:extent cx="5829300" cy="2952115"/>
            <wp:effectExtent l="0" t="0" r="0" b="635"/>
            <wp:docPr id="116" name="Picture 116" descr="https://docs.camunda.org/manual/7.9/introduction/img/standalone-process-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amunda.org/manual/7.9/introduction/img/standalone-process-engin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9300" cy="2952115"/>
                    </a:xfrm>
                    <a:prstGeom prst="rect">
                      <a:avLst/>
                    </a:prstGeom>
                    <a:noFill/>
                    <a:ln>
                      <a:noFill/>
                    </a:ln>
                  </pic:spPr>
                </pic:pic>
              </a:graphicData>
            </a:graphic>
          </wp:inline>
        </w:drawing>
      </w:r>
    </w:p>
    <w:p w14:paraId="5C3ACA53" w14:textId="07B7406E" w:rsidR="00253058" w:rsidRDefault="00DA49A7" w:rsidP="008A4616">
      <w:pPr>
        <w:pStyle w:val="Hnh"/>
      </w:pPr>
      <w:bookmarkStart w:id="5777" w:name="_Toc1982232"/>
      <w:bookmarkStart w:id="5778" w:name="_Toc1997514"/>
      <w:bookmarkStart w:id="5779" w:name="_Toc1998981"/>
      <w:bookmarkStart w:id="5780" w:name="_Toc3208663"/>
      <w:bookmarkStart w:id="5781" w:name="_Toc3208721"/>
      <w:bookmarkStart w:id="5782" w:name="_Toc3376345"/>
      <w:bookmarkStart w:id="5783" w:name="_Toc3376407"/>
      <w:r>
        <w:t>Hình 3.</w:t>
      </w:r>
      <w:ins w:id="5784" w:author="Thảo Nguyễn Kim" w:date="2019-03-11T14:39:00Z">
        <w:r w:rsidR="00576CB7">
          <w:t>12</w:t>
        </w:r>
      </w:ins>
      <w:del w:id="5785" w:author="Thảo Nguyễn Kim" w:date="2019-03-11T14:39:00Z">
        <w:r w:rsidDel="00576CB7">
          <w:delText xml:space="preserve"> </w:delText>
        </w:r>
      </w:del>
      <w:del w:id="5786" w:author="Thảo Nguyễn Kim" w:date="2019-03-11T14:32:00Z">
        <w:r w:rsidR="00B30B29" w:rsidDel="00E7298B">
          <w:rPr>
            <w:noProof/>
          </w:rPr>
          <w:fldChar w:fldCharType="begin"/>
        </w:r>
        <w:r w:rsidR="00B30B29" w:rsidDel="00E7298B">
          <w:rPr>
            <w:noProof/>
          </w:rPr>
          <w:delInstrText xml:space="preserve"> SEQ Hình_3. \* ARABIC </w:delInstrText>
        </w:r>
        <w:r w:rsidR="00B30B29" w:rsidDel="00E7298B">
          <w:rPr>
            <w:noProof/>
          </w:rPr>
          <w:fldChar w:fldCharType="separate"/>
        </w:r>
        <w:r w:rsidR="006954A2" w:rsidDel="00E7298B">
          <w:rPr>
            <w:noProof/>
          </w:rPr>
          <w:delText>8</w:delText>
        </w:r>
        <w:r w:rsidR="00B30B29" w:rsidDel="00E7298B">
          <w:rPr>
            <w:noProof/>
          </w:rPr>
          <w:fldChar w:fldCharType="end"/>
        </w:r>
        <w:r w:rsidDel="00E7298B">
          <w:delText xml:space="preserve"> </w:delText>
        </w:r>
      </w:del>
      <w:r w:rsidRPr="00F57F99">
        <w:t>– Mô hình Standalone Process Engin</w:t>
      </w:r>
      <w:r>
        <w:t xml:space="preserve">e </w:t>
      </w:r>
      <w:r w:rsidR="00C766FF">
        <w:t>[4]</w:t>
      </w:r>
      <w:r w:rsidRPr="00F57F99">
        <w:t>.</w:t>
      </w:r>
      <w:bookmarkEnd w:id="5777"/>
      <w:bookmarkEnd w:id="5778"/>
      <w:bookmarkEnd w:id="5779"/>
      <w:bookmarkEnd w:id="5780"/>
      <w:bookmarkEnd w:id="5781"/>
      <w:bookmarkEnd w:id="5782"/>
      <w:bookmarkEnd w:id="5783"/>
    </w:p>
    <w:p w14:paraId="5670C936" w14:textId="77777777" w:rsidR="00253058" w:rsidRPr="009E0937" w:rsidRDefault="00253058" w:rsidP="00CD10C7">
      <w:pPr>
        <w:tabs>
          <w:tab w:val="left" w:pos="1134"/>
          <w:tab w:val="left" w:pos="1418"/>
          <w:tab w:val="left" w:pos="1540"/>
        </w:tabs>
        <w:spacing w:line="360" w:lineRule="auto"/>
        <w:ind w:left="1080"/>
        <w:jc w:val="left"/>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sidRPr="00F57F99">
        <w:rPr>
          <w:rFonts w:ascii="Times New Roman" w:hAnsi="Times New Roman"/>
          <w:sz w:val="26"/>
          <w:szCs w:val="26"/>
        </w:rPr>
        <w:t xml:space="preserve">Theo trường hợp này, Process Engine được cung cấp </w:t>
      </w:r>
      <w:r w:rsidR="00D2538F" w:rsidRPr="00D2538F">
        <w:rPr>
          <w:rFonts w:ascii="Times New Roman" w:hAnsi="Times New Roman"/>
          <w:sz w:val="26"/>
          <w:szCs w:val="26"/>
        </w:rPr>
        <w:t>như</w:t>
      </w:r>
      <w:r w:rsidRPr="00F57F99">
        <w:rPr>
          <w:rFonts w:ascii="Times New Roman" w:hAnsi="Times New Roman"/>
          <w:sz w:val="26"/>
          <w:szCs w:val="26"/>
        </w:rPr>
        <w:t>một dịch vụ mạng. Các ưng dụng khác nhau chạy mạng lưới này có thể tương tác với các Process Engine thông qua các kênh liên lạc từ xa. Cách dễ dàng nhất để có thể truy cập các Process Engine từ xa là sử dụng REST API tích hợp</w:t>
      </w:r>
    </w:p>
    <w:p w14:paraId="3FE40E82" w14:textId="77777777" w:rsidR="002D172B" w:rsidRDefault="002D172B" w:rsidP="00205807">
      <w:pPr>
        <w:spacing w:line="360" w:lineRule="auto"/>
        <w:jc w:val="left"/>
        <w:rPr>
          <w:rFonts w:ascii="Times New Roman" w:hAnsi="Times New Roman"/>
          <w:b/>
          <w:sz w:val="26"/>
          <w:szCs w:val="26"/>
        </w:rPr>
      </w:pPr>
      <w:bookmarkStart w:id="5787" w:name="_Toc1743523"/>
      <w:r>
        <w:rPr>
          <w:rFonts w:ascii="Times New Roman" w:hAnsi="Times New Roman"/>
          <w:b/>
          <w:sz w:val="26"/>
          <w:szCs w:val="26"/>
        </w:rPr>
        <w:br w:type="page"/>
      </w:r>
    </w:p>
    <w:p w14:paraId="2B0D6EAA" w14:textId="24BCFE9D" w:rsidR="00B43125" w:rsidRDefault="00B43125" w:rsidP="0024219D">
      <w:pPr>
        <w:pStyle w:val="ListParagraph"/>
        <w:numPr>
          <w:ilvl w:val="3"/>
          <w:numId w:val="2"/>
        </w:numPr>
        <w:spacing w:line="360" w:lineRule="auto"/>
        <w:jc w:val="left"/>
        <w:outlineLvl w:val="3"/>
        <w:rPr>
          <w:rFonts w:ascii="Times New Roman" w:hAnsi="Times New Roman"/>
          <w:b/>
          <w:sz w:val="26"/>
          <w:szCs w:val="26"/>
        </w:rPr>
      </w:pPr>
      <w:bookmarkStart w:id="5788" w:name="_Toc3204503"/>
      <w:r w:rsidRPr="00DC36F7">
        <w:rPr>
          <w:rFonts w:ascii="Times New Roman" w:hAnsi="Times New Roman"/>
          <w:b/>
          <w:sz w:val="26"/>
          <w:szCs w:val="26"/>
        </w:rPr>
        <w:lastRenderedPageBreak/>
        <w:t>Clustering Model</w:t>
      </w:r>
      <w:bookmarkEnd w:id="5787"/>
      <w:bookmarkEnd w:id="5788"/>
    </w:p>
    <w:p w14:paraId="3D5B36A4" w14:textId="77777777" w:rsidR="009E0937" w:rsidRDefault="009E0937" w:rsidP="00205807">
      <w:pPr>
        <w:spacing w:line="360" w:lineRule="auto"/>
        <w:jc w:val="center"/>
        <w:rPr>
          <w:rFonts w:ascii="Times New Roman" w:hAnsi="Times New Roman"/>
          <w:b/>
          <w:sz w:val="26"/>
          <w:szCs w:val="26"/>
        </w:rPr>
      </w:pPr>
      <w:r w:rsidRPr="008926E6">
        <w:rPr>
          <w:noProof/>
          <w:lang w:val="en-US"/>
        </w:rPr>
        <w:drawing>
          <wp:inline distT="0" distB="0" distL="0" distR="0" wp14:anchorId="33CBDE65" wp14:editId="3F301EB5">
            <wp:extent cx="5829300" cy="25749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9300" cy="2574925"/>
                    </a:xfrm>
                    <a:prstGeom prst="rect">
                      <a:avLst/>
                    </a:prstGeom>
                    <a:noFill/>
                    <a:ln>
                      <a:noFill/>
                    </a:ln>
                  </pic:spPr>
                </pic:pic>
              </a:graphicData>
            </a:graphic>
          </wp:inline>
        </w:drawing>
      </w:r>
    </w:p>
    <w:p w14:paraId="6F4C04F9" w14:textId="764937F9" w:rsidR="009E0937" w:rsidRPr="00EB7DE2" w:rsidRDefault="00DA49A7" w:rsidP="008A4616">
      <w:pPr>
        <w:pStyle w:val="Hnh"/>
      </w:pPr>
      <w:bookmarkStart w:id="5789" w:name="_Toc1982233"/>
      <w:bookmarkStart w:id="5790" w:name="_Toc1997515"/>
      <w:bookmarkStart w:id="5791" w:name="_Toc1998982"/>
      <w:bookmarkStart w:id="5792" w:name="_Toc3208664"/>
      <w:bookmarkStart w:id="5793" w:name="_Toc3208722"/>
      <w:bookmarkStart w:id="5794" w:name="_Toc3376346"/>
      <w:bookmarkStart w:id="5795" w:name="_Toc3376408"/>
      <w:r w:rsidRPr="008A4616">
        <w:t>Hình 3</w:t>
      </w:r>
      <w:del w:id="5796" w:author="Thảo Nguyễn Kim" w:date="2019-03-11T14:39:00Z">
        <w:r w:rsidRPr="00CF5A07" w:rsidDel="00503A3B">
          <w:delText>.</w:delText>
        </w:r>
        <w:r w:rsidRPr="00EB7DE2" w:rsidDel="00503A3B">
          <w:delText xml:space="preserve"> </w:delText>
        </w:r>
      </w:del>
      <w:del w:id="5797" w:author="Thảo Nguyễn Kim" w:date="2019-03-11T14:32:00Z">
        <w:r w:rsidR="00B30B29" w:rsidDel="00E7298B">
          <w:rPr>
            <w:noProof/>
          </w:rPr>
          <w:fldChar w:fldCharType="begin"/>
        </w:r>
        <w:r w:rsidR="00B30B29" w:rsidRPr="00EB7DE2" w:rsidDel="00E7298B">
          <w:rPr>
            <w:noProof/>
          </w:rPr>
          <w:delInstrText xml:space="preserve"> SEQ Hình_3. \* ARABIC </w:delInstrText>
        </w:r>
        <w:r w:rsidR="00B30B29" w:rsidDel="00E7298B">
          <w:rPr>
            <w:noProof/>
          </w:rPr>
          <w:fldChar w:fldCharType="separate"/>
        </w:r>
        <w:r w:rsidR="006954A2" w:rsidRPr="008A4616" w:rsidDel="00E7298B">
          <w:rPr>
            <w:noProof/>
          </w:rPr>
          <w:delText>9</w:delText>
        </w:r>
        <w:r w:rsidR="00B30B29" w:rsidDel="00E7298B">
          <w:rPr>
            <w:noProof/>
          </w:rPr>
          <w:fldChar w:fldCharType="end"/>
        </w:r>
        <w:r w:rsidRPr="008A4616" w:rsidDel="00E7298B">
          <w:delText xml:space="preserve"> </w:delText>
        </w:r>
      </w:del>
      <w:ins w:id="5798" w:author="Thảo Nguyễn Kim" w:date="2019-03-11T14:39:00Z">
        <w:r w:rsidR="00503A3B" w:rsidRPr="00CF5A07">
          <w:t>.13</w:t>
        </w:r>
      </w:ins>
      <w:ins w:id="5799" w:author="Thảo Nguyễn Kim" w:date="2019-03-11T14:32:00Z">
        <w:r w:rsidR="00E7298B" w:rsidRPr="00EB7DE2">
          <w:t xml:space="preserve"> </w:t>
        </w:r>
      </w:ins>
      <w:r w:rsidRPr="00EB7DE2">
        <w:t xml:space="preserve">– Mô hình Clustering </w:t>
      </w:r>
      <w:r w:rsidR="00C766FF" w:rsidRPr="00EB7DE2">
        <w:t>[4]</w:t>
      </w:r>
      <w:bookmarkEnd w:id="5789"/>
      <w:bookmarkEnd w:id="5790"/>
      <w:bookmarkEnd w:id="5791"/>
      <w:bookmarkEnd w:id="5792"/>
      <w:bookmarkEnd w:id="5793"/>
      <w:bookmarkEnd w:id="5794"/>
      <w:bookmarkEnd w:id="5795"/>
    </w:p>
    <w:p w14:paraId="5267A4AA" w14:textId="77777777" w:rsidR="009E0937" w:rsidRPr="009E0937" w:rsidRDefault="009E0937" w:rsidP="00F86F32">
      <w:pPr>
        <w:spacing w:line="360" w:lineRule="auto"/>
        <w:ind w:left="720" w:firstLine="720"/>
        <w:rPr>
          <w:rFonts w:ascii="Times New Roman" w:hAnsi="Times New Roman"/>
          <w:b/>
          <w:sz w:val="26"/>
          <w:szCs w:val="26"/>
        </w:rPr>
      </w:pPr>
      <w:r w:rsidRPr="00F57F99">
        <w:rPr>
          <w:rFonts w:ascii="Times New Roman" w:hAnsi="Times New Roman"/>
          <w:sz w:val="26"/>
          <w:szCs w:val="26"/>
        </w:rPr>
        <w:t>Để cung cấp khả năng mở rộng và giảm thiểu tỉ lệ xảy ra lỗi trên toàn bộ hệ thống, Process Engine có thể được phân phối đến các nút khác nhau trong một cụm. Mỗi Process Engine hiệ tại phải kết nối với cơ sở dữ liệu dùng chung.</w:t>
      </w:r>
    </w:p>
    <w:p w14:paraId="6D24F049" w14:textId="226A60DD" w:rsidR="00B43125" w:rsidRDefault="00B43125" w:rsidP="0024219D">
      <w:pPr>
        <w:pStyle w:val="ListParagraph"/>
        <w:numPr>
          <w:ilvl w:val="3"/>
          <w:numId w:val="2"/>
        </w:numPr>
        <w:spacing w:line="360" w:lineRule="auto"/>
        <w:jc w:val="left"/>
        <w:outlineLvl w:val="3"/>
        <w:rPr>
          <w:rFonts w:ascii="Times New Roman" w:hAnsi="Times New Roman"/>
          <w:b/>
          <w:sz w:val="26"/>
          <w:szCs w:val="26"/>
        </w:rPr>
      </w:pPr>
      <w:bookmarkStart w:id="5800" w:name="_Toc1743524"/>
      <w:bookmarkStart w:id="5801" w:name="_Toc3204504"/>
      <w:r w:rsidRPr="00DC36F7">
        <w:rPr>
          <w:rFonts w:ascii="Times New Roman" w:hAnsi="Times New Roman"/>
          <w:b/>
          <w:sz w:val="26"/>
          <w:szCs w:val="26"/>
        </w:rPr>
        <w:t>Multi-Tenancy.</w:t>
      </w:r>
      <w:bookmarkEnd w:id="5800"/>
      <w:bookmarkEnd w:id="5801"/>
    </w:p>
    <w:p w14:paraId="3D231B41" w14:textId="0C4D177F" w:rsidR="00DD6B88" w:rsidRPr="00DD6B88" w:rsidRDefault="00DD6B88" w:rsidP="00F86F32">
      <w:pPr>
        <w:spacing w:line="360" w:lineRule="auto"/>
        <w:ind w:left="630" w:firstLine="720"/>
        <w:rPr>
          <w:rFonts w:ascii="Times New Roman" w:hAnsi="Times New Roman"/>
          <w:sz w:val="26"/>
          <w:szCs w:val="26"/>
        </w:rPr>
      </w:pPr>
      <w:r w:rsidRPr="00DD6B88">
        <w:rPr>
          <w:rFonts w:ascii="Times New Roman" w:hAnsi="Times New Roman"/>
          <w:sz w:val="26"/>
          <w:szCs w:val="26"/>
        </w:rPr>
        <w:t xml:space="preserve">Để đáp ứng nhu cầu cùng phục vụ nhiều bên, Prcocess Engine có hỗ trợ </w:t>
      </w:r>
      <w:commentRangeStart w:id="5802"/>
      <w:commentRangeStart w:id="5803"/>
      <w:commentRangeStart w:id="5804"/>
      <w:r w:rsidRPr="00DD6B88">
        <w:rPr>
          <w:rFonts w:ascii="Times New Roman" w:hAnsi="Times New Roman"/>
          <w:sz w:val="26"/>
          <w:szCs w:val="26"/>
        </w:rPr>
        <w:t>Multi-Tenancy</w:t>
      </w:r>
      <w:commentRangeEnd w:id="5802"/>
      <w:r w:rsidR="00766B8B">
        <w:rPr>
          <w:rStyle w:val="CommentReference"/>
        </w:rPr>
        <w:commentReference w:id="5802"/>
      </w:r>
      <w:commentRangeEnd w:id="5803"/>
      <w:r w:rsidR="00781B34">
        <w:rPr>
          <w:rStyle w:val="CommentReference"/>
        </w:rPr>
        <w:commentReference w:id="5803"/>
      </w:r>
      <w:commentRangeEnd w:id="5804"/>
      <w:r w:rsidR="009F292B">
        <w:rPr>
          <w:rStyle w:val="CommentReference"/>
        </w:rPr>
        <w:commentReference w:id="5804"/>
      </w:r>
      <w:ins w:id="5805" w:author="Thảo Nguyễn Kim" w:date="2019-03-11T15:05:00Z">
        <w:r w:rsidR="007C69BF">
          <w:rPr>
            <w:rStyle w:val="FootnoteReference"/>
            <w:rFonts w:ascii="Times New Roman" w:hAnsi="Times New Roman"/>
            <w:sz w:val="26"/>
            <w:szCs w:val="26"/>
          </w:rPr>
          <w:footnoteReference w:id="1"/>
        </w:r>
      </w:ins>
      <w:r w:rsidRPr="00DD6B88">
        <w:rPr>
          <w:rFonts w:ascii="Times New Roman" w:hAnsi="Times New Roman"/>
          <w:sz w:val="26"/>
          <w:szCs w:val="26"/>
        </w:rPr>
        <w:t>. Người dùng nên chọn mô hình phù hợp với nhu cầu phân tách dữ liệu của họ.  Các API của Camunda có cung cấp quyền truy cập vào các quy trình và dữ liệu cụ thể cho từng đối tượng thuê.</w:t>
      </w:r>
    </w:p>
    <w:p w14:paraId="06D95479" w14:textId="77777777" w:rsidR="005D1010" w:rsidRPr="00DC36F7" w:rsidRDefault="005D1010" w:rsidP="005D1010">
      <w:pPr>
        <w:pStyle w:val="ListParagraph"/>
        <w:numPr>
          <w:ilvl w:val="2"/>
          <w:numId w:val="2"/>
        </w:numPr>
        <w:spacing w:line="360" w:lineRule="auto"/>
        <w:jc w:val="left"/>
        <w:outlineLvl w:val="2"/>
        <w:rPr>
          <w:rFonts w:ascii="Times New Roman" w:hAnsi="Times New Roman"/>
          <w:b/>
          <w:sz w:val="26"/>
          <w:szCs w:val="26"/>
        </w:rPr>
      </w:pPr>
      <w:bookmarkStart w:id="5824" w:name="_Toc3204505"/>
      <w:bookmarkStart w:id="5825" w:name="_Toc1743525"/>
      <w:r w:rsidRPr="00DC36F7">
        <w:rPr>
          <w:rFonts w:ascii="Times New Roman" w:hAnsi="Times New Roman"/>
          <w:b/>
          <w:sz w:val="26"/>
          <w:szCs w:val="26"/>
        </w:rPr>
        <w:t>Môi trường mà Camunda hỗ trợ.</w:t>
      </w:r>
      <w:bookmarkEnd w:id="5824"/>
    </w:p>
    <w:p w14:paraId="5A8A60D9" w14:textId="10255849"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commentRangeStart w:id="5826"/>
      <w:del w:id="5827" w:author="Thảo Nguyễn Kim" w:date="2019-03-10T21:50:00Z">
        <w:r w:rsidRPr="00DC36F7" w:rsidDel="009F03B1">
          <w:rPr>
            <w:rFonts w:ascii="Times New Roman" w:hAnsi="Times New Roman"/>
            <w:b/>
            <w:sz w:val="26"/>
            <w:szCs w:val="26"/>
          </w:rPr>
          <w:delText>Container/ Application Server for Runtime Component</w:delText>
        </w:r>
        <w:commentRangeEnd w:id="5826"/>
        <w:r w:rsidR="00781B34" w:rsidDel="009F03B1">
          <w:rPr>
            <w:rStyle w:val="CommentReference"/>
          </w:rPr>
          <w:commentReference w:id="5826"/>
        </w:r>
      </w:del>
      <w:bookmarkStart w:id="5828" w:name="_Toc3204506"/>
      <w:ins w:id="5829" w:author="Thảo Nguyễn Kim" w:date="2019-03-10T21:50:00Z">
        <w:r w:rsidR="009F03B1" w:rsidRPr="00EB7DE2">
          <w:rPr>
            <w:rFonts w:ascii="Times New Roman" w:hAnsi="Times New Roman"/>
            <w:b/>
            <w:sz w:val="26"/>
            <w:szCs w:val="26"/>
            <w:rPrChange w:id="5830" w:author="Chanh Duc Ngo" w:date="2019-03-13T09:59:00Z">
              <w:rPr>
                <w:rFonts w:ascii="Times New Roman" w:hAnsi="Times New Roman"/>
                <w:b/>
                <w:sz w:val="26"/>
                <w:szCs w:val="26"/>
                <w:lang w:val="en-US"/>
              </w:rPr>
            </w:rPrChange>
          </w:rPr>
          <w:t xml:space="preserve">Môi trường </w:t>
        </w:r>
      </w:ins>
      <w:ins w:id="5831" w:author="Thảo Nguyễn Kim" w:date="2019-03-10T21:51:00Z">
        <w:r w:rsidR="009F03B1" w:rsidRPr="00EB7DE2">
          <w:rPr>
            <w:rFonts w:ascii="Times New Roman" w:hAnsi="Times New Roman"/>
            <w:b/>
            <w:sz w:val="26"/>
            <w:szCs w:val="26"/>
            <w:rPrChange w:id="5832" w:author="Chanh Duc Ngo" w:date="2019-03-13T09:59:00Z">
              <w:rPr>
                <w:rFonts w:ascii="Times New Roman" w:hAnsi="Times New Roman"/>
                <w:b/>
                <w:sz w:val="26"/>
                <w:szCs w:val="26"/>
                <w:lang w:val="en-US"/>
              </w:rPr>
            </w:rPrChange>
          </w:rPr>
          <w:t xml:space="preserve">được hỗ trợ từ </w:t>
        </w:r>
      </w:ins>
      <w:ins w:id="5833" w:author="Thảo Nguyễn Kim" w:date="2019-03-10T21:50:00Z">
        <w:r w:rsidR="009F03B1" w:rsidRPr="00EB7DE2">
          <w:rPr>
            <w:rFonts w:ascii="Times New Roman" w:hAnsi="Times New Roman"/>
            <w:b/>
            <w:sz w:val="26"/>
            <w:szCs w:val="26"/>
            <w:rPrChange w:id="5834" w:author="Chanh Duc Ngo" w:date="2019-03-13T09:59:00Z">
              <w:rPr>
                <w:rFonts w:ascii="Times New Roman" w:hAnsi="Times New Roman"/>
                <w:b/>
                <w:sz w:val="26"/>
                <w:szCs w:val="26"/>
                <w:lang w:val="en-US"/>
              </w:rPr>
            </w:rPrChange>
          </w:rPr>
          <w:t>các thành phần Camunda</w:t>
        </w:r>
      </w:ins>
      <w:bookmarkEnd w:id="5828"/>
    </w:p>
    <w:p w14:paraId="09B25C32" w14:textId="77777777" w:rsidR="005D1010" w:rsidRDefault="005D1010" w:rsidP="005D1010">
      <w:pPr>
        <w:pStyle w:val="ListParagraph"/>
        <w:numPr>
          <w:ilvl w:val="0"/>
          <w:numId w:val="8"/>
        </w:numPr>
        <w:spacing w:line="360" w:lineRule="auto"/>
        <w:rPr>
          <w:rFonts w:ascii="Times New Roman" w:hAnsi="Times New Roman"/>
          <w:sz w:val="26"/>
          <w:szCs w:val="26"/>
        </w:rPr>
      </w:pPr>
      <w:r w:rsidRPr="0087059B">
        <w:rPr>
          <w:rFonts w:ascii="Times New Roman" w:hAnsi="Times New Roman"/>
          <w:sz w:val="26"/>
          <w:szCs w:val="26"/>
        </w:rPr>
        <w:lastRenderedPageBreak/>
        <w:t>Apache Tomcat 6.0 / 7.0 / 8.0 / 9.0</w:t>
      </w:r>
    </w:p>
    <w:p w14:paraId="1A87AB34" w14:textId="421B5DCB" w:rsidR="005D1010" w:rsidRDefault="005D1010" w:rsidP="005D1010">
      <w:pPr>
        <w:pStyle w:val="ListParagraph"/>
        <w:numPr>
          <w:ilvl w:val="0"/>
          <w:numId w:val="8"/>
        </w:numPr>
        <w:spacing w:line="360" w:lineRule="auto"/>
        <w:rPr>
          <w:rFonts w:ascii="Times New Roman" w:hAnsi="Times New Roman"/>
          <w:sz w:val="26"/>
          <w:szCs w:val="26"/>
        </w:rPr>
      </w:pPr>
      <w:r w:rsidRPr="0087059B">
        <w:rPr>
          <w:rFonts w:ascii="Times New Roman" w:hAnsi="Times New Roman"/>
          <w:sz w:val="26"/>
          <w:szCs w:val="26"/>
        </w:rPr>
        <w:t>JBoss Application Server 7.2 and JBoss EAP 6.1 / 6.2 / 6.3 / 6.4 / 7.0 / 7.1</w:t>
      </w:r>
    </w:p>
    <w:p w14:paraId="61BFB6D7" w14:textId="77777777" w:rsidR="005D1010" w:rsidRDefault="005D1010" w:rsidP="005D1010">
      <w:pPr>
        <w:pStyle w:val="ListParagraph"/>
        <w:numPr>
          <w:ilvl w:val="0"/>
          <w:numId w:val="8"/>
        </w:numPr>
        <w:spacing w:line="360" w:lineRule="auto"/>
        <w:rPr>
          <w:rFonts w:ascii="Times New Roman" w:hAnsi="Times New Roman"/>
          <w:sz w:val="26"/>
          <w:szCs w:val="26"/>
        </w:rPr>
      </w:pPr>
      <w:r w:rsidRPr="0087059B">
        <w:rPr>
          <w:rFonts w:ascii="Times New Roman" w:hAnsi="Times New Roman"/>
          <w:sz w:val="26"/>
          <w:szCs w:val="26"/>
        </w:rPr>
        <w:t xml:space="preserve"> Wildfly Application Server 8.2 / 10.1 / 11.0</w:t>
      </w:r>
    </w:p>
    <w:p w14:paraId="12D644DA" w14:textId="77777777" w:rsidR="005D1010" w:rsidRDefault="005D1010" w:rsidP="005D1010">
      <w:pPr>
        <w:pStyle w:val="ListParagraph"/>
        <w:numPr>
          <w:ilvl w:val="0"/>
          <w:numId w:val="8"/>
        </w:numPr>
        <w:spacing w:line="360" w:lineRule="auto"/>
        <w:rPr>
          <w:rFonts w:ascii="Times New Roman" w:hAnsi="Times New Roman"/>
          <w:sz w:val="26"/>
          <w:szCs w:val="26"/>
        </w:rPr>
      </w:pPr>
      <w:r w:rsidRPr="0087059B">
        <w:rPr>
          <w:rFonts w:ascii="Times New Roman" w:hAnsi="Times New Roman"/>
          <w:sz w:val="26"/>
          <w:szCs w:val="26"/>
        </w:rPr>
        <w:t xml:space="preserve"> IBM WebSphere Application Server 8.0 / 8.5 / 9.0 (Enterprise Edition only)</w:t>
      </w:r>
    </w:p>
    <w:p w14:paraId="411C2481" w14:textId="77777777" w:rsidR="005D1010" w:rsidRDefault="005D1010" w:rsidP="005D1010">
      <w:pPr>
        <w:pStyle w:val="ListParagraph"/>
        <w:numPr>
          <w:ilvl w:val="0"/>
          <w:numId w:val="8"/>
        </w:numPr>
        <w:spacing w:line="360" w:lineRule="auto"/>
        <w:rPr>
          <w:rFonts w:ascii="Times New Roman" w:hAnsi="Times New Roman"/>
          <w:sz w:val="26"/>
          <w:szCs w:val="26"/>
        </w:rPr>
      </w:pPr>
      <w:r w:rsidRPr="0087059B">
        <w:rPr>
          <w:rFonts w:ascii="Times New Roman" w:hAnsi="Times New Roman"/>
          <w:sz w:val="26"/>
          <w:szCs w:val="26"/>
        </w:rPr>
        <w:t>Oracle WebLogic Server 12c (12R1,12R2) (Enterprise Edition only)</w:t>
      </w:r>
    </w:p>
    <w:p w14:paraId="6FB14360" w14:textId="77777777" w:rsidR="005D1010" w:rsidRPr="0087059B" w:rsidRDefault="005D1010" w:rsidP="005D1010">
      <w:pPr>
        <w:pStyle w:val="ListParagraph"/>
        <w:numPr>
          <w:ilvl w:val="0"/>
          <w:numId w:val="8"/>
        </w:numPr>
        <w:spacing w:line="360" w:lineRule="auto"/>
        <w:rPr>
          <w:rFonts w:ascii="Times New Roman" w:hAnsi="Times New Roman"/>
          <w:sz w:val="26"/>
          <w:szCs w:val="26"/>
        </w:rPr>
      </w:pPr>
      <w:r w:rsidRPr="0087059B">
        <w:rPr>
          <w:rFonts w:ascii="Times New Roman" w:hAnsi="Times New Roman"/>
          <w:sz w:val="26"/>
          <w:szCs w:val="26"/>
        </w:rPr>
        <w:t xml:space="preserve">Ứng dụng Spring Boot cùng với Tomcat </w:t>
      </w:r>
      <w:r w:rsidRPr="004907D5">
        <w:rPr>
          <w:rFonts w:ascii="Times New Roman" w:hAnsi="Times New Roman"/>
          <w:sz w:val="26"/>
          <w:szCs w:val="26"/>
        </w:rPr>
        <w:t>(Bao</w:t>
      </w:r>
      <w:r w:rsidRPr="0087059B">
        <w:rPr>
          <w:rFonts w:ascii="Times New Roman" w:hAnsi="Times New Roman"/>
          <w:sz w:val="26"/>
          <w:szCs w:val="26"/>
        </w:rPr>
        <w:t xml:space="preserve"> gồm các phiên bản được hỗ trợ ).</w:t>
      </w:r>
    </w:p>
    <w:p w14:paraId="7E72A3E5" w14:textId="2DDE5285"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del w:id="5835" w:author="Thảo Nguyễn Kim" w:date="2019-03-10T21:50:00Z">
        <w:r w:rsidRPr="00DC36F7" w:rsidDel="009F03B1">
          <w:rPr>
            <w:rFonts w:ascii="Times New Roman" w:hAnsi="Times New Roman"/>
            <w:b/>
            <w:sz w:val="26"/>
            <w:szCs w:val="26"/>
          </w:rPr>
          <w:delText xml:space="preserve">Container </w:delText>
        </w:r>
      </w:del>
      <w:bookmarkStart w:id="5836" w:name="_Toc3204507"/>
      <w:ins w:id="5837" w:author="Thảo Nguyễn Kim" w:date="2019-03-10T21:50:00Z">
        <w:r w:rsidR="009F03B1" w:rsidRPr="00EB7DE2">
          <w:rPr>
            <w:rFonts w:ascii="Times New Roman" w:hAnsi="Times New Roman"/>
            <w:b/>
            <w:sz w:val="26"/>
            <w:szCs w:val="26"/>
            <w:rPrChange w:id="5838" w:author="Chanh Duc Ngo" w:date="2019-03-13T09:59:00Z">
              <w:rPr>
                <w:rFonts w:ascii="Times New Roman" w:hAnsi="Times New Roman"/>
                <w:b/>
                <w:sz w:val="26"/>
                <w:szCs w:val="26"/>
                <w:lang w:val="en-US"/>
              </w:rPr>
            </w:rPrChange>
          </w:rPr>
          <w:t>Môi trường</w:t>
        </w:r>
        <w:r w:rsidR="009F03B1" w:rsidRPr="00DC36F7">
          <w:rPr>
            <w:rFonts w:ascii="Times New Roman" w:hAnsi="Times New Roman"/>
            <w:b/>
            <w:sz w:val="26"/>
            <w:szCs w:val="26"/>
          </w:rPr>
          <w:t xml:space="preserve"> </w:t>
        </w:r>
      </w:ins>
      <w:r w:rsidRPr="00DC36F7">
        <w:rPr>
          <w:rFonts w:ascii="Times New Roman" w:hAnsi="Times New Roman"/>
          <w:b/>
          <w:sz w:val="26"/>
          <w:szCs w:val="26"/>
        </w:rPr>
        <w:t>hỗ trợ cho Camunda Cycle.</w:t>
      </w:r>
      <w:bookmarkEnd w:id="5836"/>
    </w:p>
    <w:p w14:paraId="0F06894C" w14:textId="77777777" w:rsidR="005D1010" w:rsidRPr="001C544A" w:rsidRDefault="005D1010" w:rsidP="005D1010">
      <w:pPr>
        <w:pStyle w:val="ListParagraph"/>
        <w:numPr>
          <w:ilvl w:val="0"/>
          <w:numId w:val="9"/>
        </w:numPr>
        <w:spacing w:line="360" w:lineRule="auto"/>
        <w:rPr>
          <w:rFonts w:ascii="Times New Roman" w:hAnsi="Times New Roman"/>
          <w:sz w:val="26"/>
          <w:szCs w:val="26"/>
        </w:rPr>
      </w:pPr>
      <w:r w:rsidRPr="001C544A">
        <w:rPr>
          <w:rFonts w:ascii="Times New Roman" w:hAnsi="Times New Roman"/>
          <w:sz w:val="26"/>
          <w:szCs w:val="26"/>
        </w:rPr>
        <w:t>Apache Tomcat 7</w:t>
      </w:r>
    </w:p>
    <w:p w14:paraId="08CDDAE4" w14:textId="77777777"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bookmarkStart w:id="5839" w:name="_Toc3204508"/>
      <w:r w:rsidRPr="00DC36F7">
        <w:rPr>
          <w:rFonts w:ascii="Times New Roman" w:hAnsi="Times New Roman"/>
          <w:b/>
          <w:sz w:val="26"/>
          <w:szCs w:val="26"/>
        </w:rPr>
        <w:t>Cơ sở dữ liệu</w:t>
      </w:r>
      <w:bookmarkEnd w:id="5839"/>
    </w:p>
    <w:p w14:paraId="5C530BBB" w14:textId="77777777" w:rsidR="005D1010" w:rsidRPr="006029BA" w:rsidRDefault="005D1010" w:rsidP="005D1010">
      <w:pPr>
        <w:spacing w:line="360" w:lineRule="auto"/>
        <w:ind w:left="720" w:firstLine="720"/>
        <w:rPr>
          <w:rFonts w:ascii="Times New Roman" w:hAnsi="Times New Roman"/>
          <w:sz w:val="26"/>
          <w:szCs w:val="26"/>
        </w:rPr>
      </w:pPr>
      <w:r w:rsidRPr="006029BA">
        <w:rPr>
          <w:rFonts w:ascii="Times New Roman" w:hAnsi="Times New Roman"/>
          <w:sz w:val="26"/>
          <w:szCs w:val="26"/>
        </w:rPr>
        <w:t>Camunda hỗ trợ các phiên bản hệ quản trị cơ sở dữ liệu.</w:t>
      </w:r>
    </w:p>
    <w:p w14:paraId="78F5F9E5" w14:textId="77777777" w:rsidR="005D1010" w:rsidRDefault="005D1010" w:rsidP="005D1010">
      <w:pPr>
        <w:pStyle w:val="ListParagraph"/>
        <w:numPr>
          <w:ilvl w:val="0"/>
          <w:numId w:val="9"/>
        </w:numPr>
        <w:spacing w:line="360" w:lineRule="auto"/>
        <w:rPr>
          <w:rFonts w:ascii="Times New Roman" w:hAnsi="Times New Roman"/>
          <w:sz w:val="26"/>
          <w:szCs w:val="26"/>
        </w:rPr>
      </w:pPr>
      <w:r w:rsidRPr="006029BA">
        <w:rPr>
          <w:rFonts w:ascii="Times New Roman" w:hAnsi="Times New Roman"/>
          <w:sz w:val="26"/>
          <w:szCs w:val="26"/>
        </w:rPr>
        <w:t xml:space="preserve">MySQL 5.6 / 5.7 </w:t>
      </w:r>
    </w:p>
    <w:p w14:paraId="0F80B4CA" w14:textId="77777777" w:rsidR="005D1010" w:rsidRDefault="005D1010" w:rsidP="005D1010">
      <w:pPr>
        <w:pStyle w:val="ListParagraph"/>
        <w:numPr>
          <w:ilvl w:val="0"/>
          <w:numId w:val="9"/>
        </w:numPr>
        <w:spacing w:line="360" w:lineRule="auto"/>
        <w:rPr>
          <w:rFonts w:ascii="Times New Roman" w:hAnsi="Times New Roman"/>
          <w:sz w:val="26"/>
          <w:szCs w:val="26"/>
        </w:rPr>
      </w:pPr>
      <w:r w:rsidRPr="006029BA">
        <w:rPr>
          <w:rFonts w:ascii="Times New Roman" w:hAnsi="Times New Roman"/>
          <w:sz w:val="26"/>
          <w:szCs w:val="26"/>
        </w:rPr>
        <w:t xml:space="preserve">MariaDB 10.0 </w:t>
      </w:r>
    </w:p>
    <w:p w14:paraId="57A460C1" w14:textId="77777777" w:rsidR="005D1010" w:rsidRDefault="005D1010" w:rsidP="005D1010">
      <w:pPr>
        <w:pStyle w:val="ListParagraph"/>
        <w:numPr>
          <w:ilvl w:val="0"/>
          <w:numId w:val="9"/>
        </w:numPr>
        <w:spacing w:line="360" w:lineRule="auto"/>
        <w:rPr>
          <w:rFonts w:ascii="Times New Roman" w:hAnsi="Times New Roman"/>
          <w:sz w:val="26"/>
          <w:szCs w:val="26"/>
        </w:rPr>
      </w:pPr>
      <w:r w:rsidRPr="006029BA">
        <w:rPr>
          <w:rFonts w:ascii="Times New Roman" w:hAnsi="Times New Roman"/>
          <w:sz w:val="26"/>
          <w:szCs w:val="26"/>
        </w:rPr>
        <w:t>Oracle 10g / 11g / 12c</w:t>
      </w:r>
    </w:p>
    <w:p w14:paraId="5820AEDE" w14:textId="77777777" w:rsidR="005D1010" w:rsidRDefault="005D1010" w:rsidP="005D1010">
      <w:pPr>
        <w:pStyle w:val="ListParagraph"/>
        <w:numPr>
          <w:ilvl w:val="0"/>
          <w:numId w:val="9"/>
        </w:numPr>
        <w:spacing w:line="360" w:lineRule="auto"/>
        <w:rPr>
          <w:rFonts w:ascii="Times New Roman" w:hAnsi="Times New Roman"/>
          <w:sz w:val="26"/>
          <w:szCs w:val="26"/>
        </w:rPr>
      </w:pPr>
      <w:r w:rsidRPr="006029BA">
        <w:rPr>
          <w:rFonts w:ascii="Times New Roman" w:hAnsi="Times New Roman"/>
          <w:sz w:val="26"/>
          <w:szCs w:val="26"/>
        </w:rPr>
        <w:t>IBM DB2 9.7 /10.1 / 10.5 / 11.1 (excluding IBM z/OS for all versions)</w:t>
      </w:r>
    </w:p>
    <w:p w14:paraId="78E163EB" w14:textId="77777777" w:rsidR="005D1010" w:rsidRDefault="005D1010" w:rsidP="005D1010">
      <w:pPr>
        <w:pStyle w:val="ListParagraph"/>
        <w:numPr>
          <w:ilvl w:val="0"/>
          <w:numId w:val="9"/>
        </w:numPr>
        <w:spacing w:line="360" w:lineRule="auto"/>
        <w:rPr>
          <w:rFonts w:ascii="Times New Roman" w:hAnsi="Times New Roman"/>
          <w:sz w:val="26"/>
          <w:szCs w:val="26"/>
        </w:rPr>
      </w:pPr>
      <w:r w:rsidRPr="006029BA">
        <w:rPr>
          <w:rFonts w:ascii="Times New Roman" w:hAnsi="Times New Roman"/>
          <w:sz w:val="26"/>
          <w:szCs w:val="26"/>
        </w:rPr>
        <w:t xml:space="preserve"> PostgreSQL 9.1 / 9.3 / 9.4 / 9.6</w:t>
      </w:r>
    </w:p>
    <w:p w14:paraId="79C33670" w14:textId="77777777" w:rsidR="005D1010" w:rsidRPr="006029BA" w:rsidRDefault="005D1010" w:rsidP="005D1010">
      <w:pPr>
        <w:pStyle w:val="ListParagraph"/>
        <w:numPr>
          <w:ilvl w:val="0"/>
          <w:numId w:val="9"/>
        </w:numPr>
        <w:spacing w:line="360" w:lineRule="auto"/>
        <w:rPr>
          <w:rFonts w:ascii="Times New Roman" w:hAnsi="Times New Roman"/>
          <w:sz w:val="26"/>
          <w:szCs w:val="26"/>
        </w:rPr>
      </w:pPr>
      <w:r w:rsidRPr="006029BA">
        <w:rPr>
          <w:rFonts w:ascii="Times New Roman" w:hAnsi="Times New Roman"/>
          <w:sz w:val="26"/>
          <w:szCs w:val="26"/>
        </w:rPr>
        <w:t>Microsoft SQL Server 2008 R2/2012/2014/2016 (see Configuration Note).</w:t>
      </w:r>
    </w:p>
    <w:p w14:paraId="510C617F" w14:textId="77777777"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bookmarkStart w:id="5840" w:name="_Toc3204509"/>
      <w:r w:rsidRPr="00DC36F7">
        <w:rPr>
          <w:rFonts w:ascii="Times New Roman" w:hAnsi="Times New Roman"/>
          <w:b/>
          <w:sz w:val="26"/>
          <w:szCs w:val="26"/>
        </w:rPr>
        <w:t>Cơ sở dư liệu phân nhóm và cơ sở dư liệu nhân rộng.</w:t>
      </w:r>
      <w:bookmarkEnd w:id="5840"/>
    </w:p>
    <w:p w14:paraId="630513E2" w14:textId="3B4A3258" w:rsidR="005D1010" w:rsidRPr="004F3D19" w:rsidRDefault="005D1010" w:rsidP="00132553">
      <w:pPr>
        <w:spacing w:line="360" w:lineRule="auto"/>
        <w:ind w:left="720" w:firstLine="720"/>
        <w:rPr>
          <w:rFonts w:ascii="Times New Roman" w:hAnsi="Times New Roman"/>
          <w:sz w:val="26"/>
          <w:szCs w:val="26"/>
          <w:lang w:val="en-US"/>
          <w:rPrChange w:id="5841" w:author="Thảo Nguyễn Kim" w:date="2019-03-10T20:42:00Z">
            <w:rPr>
              <w:rFonts w:ascii="Times New Roman" w:hAnsi="Times New Roman"/>
              <w:sz w:val="26"/>
              <w:szCs w:val="26"/>
            </w:rPr>
          </w:rPrChange>
        </w:rPr>
      </w:pPr>
      <w:r w:rsidRPr="00AC7676">
        <w:rPr>
          <w:rFonts w:ascii="Times New Roman" w:hAnsi="Times New Roman"/>
          <w:sz w:val="26"/>
          <w:szCs w:val="26"/>
        </w:rPr>
        <w:t xml:space="preserve">Cơ sở dữ liệu phân nhóm hay nhân rộng hỗ trợ cho các điều kiện sau: Giao tiếp giữa Camunda BPM và cơ sở dữ liệu phân cụm phải khớp với cấu hình không phân cụm / không nhân rộng tương ứng. Quan trọng nhất là cấu hình của cơ sở dữ liệu phân cụm phải đảm bảo các hành vi thực hiện ở mức cô </w:t>
      </w:r>
      <w:r w:rsidRPr="00AC7676">
        <w:rPr>
          <w:rFonts w:ascii="Times New Roman" w:hAnsi="Times New Roman"/>
          <w:sz w:val="26"/>
          <w:szCs w:val="26"/>
        </w:rPr>
        <w:lastRenderedPageBreak/>
        <w:t>lập READ-COMMITTED.</w:t>
      </w:r>
      <w:ins w:id="5842" w:author="Thảo Nguyễn Kim" w:date="2019-03-10T20:41:00Z">
        <w:r w:rsidR="004F3D19" w:rsidRPr="00EB7DE2">
          <w:rPr>
            <w:rFonts w:ascii="Times New Roman" w:hAnsi="Times New Roman"/>
            <w:sz w:val="26"/>
            <w:szCs w:val="26"/>
            <w:rPrChange w:id="5843" w:author="Chanh Duc Ngo" w:date="2019-03-13T09:59:00Z">
              <w:rPr>
                <w:rFonts w:ascii="Times New Roman" w:hAnsi="Times New Roman"/>
                <w:sz w:val="26"/>
                <w:szCs w:val="26"/>
                <w:lang w:val="en-US"/>
              </w:rPr>
            </w:rPrChange>
          </w:rPr>
          <w:t xml:space="preserve"> </w:t>
        </w:r>
      </w:ins>
      <w:ins w:id="5844" w:author="Thảo Nguyễn Kim" w:date="2019-03-10T20:42:00Z">
        <w:r w:rsidR="004F3D19">
          <w:rPr>
            <w:rFonts w:ascii="Times New Roman" w:hAnsi="Times New Roman"/>
            <w:sz w:val="26"/>
            <w:szCs w:val="26"/>
            <w:lang w:val="en-US"/>
          </w:rPr>
          <w:t xml:space="preserve">Hệ thống hiện tại chỉ mới support cho </w:t>
        </w:r>
        <w:r w:rsidR="004F3D19" w:rsidRPr="00AC7676">
          <w:rPr>
            <w:rFonts w:ascii="Times New Roman" w:hAnsi="Times New Roman"/>
            <w:sz w:val="26"/>
            <w:szCs w:val="26"/>
          </w:rPr>
          <w:t>MariaDB Galera Cluster</w:t>
        </w:r>
      </w:ins>
      <w:ins w:id="5845" w:author="Thảo Nguyễn Kim" w:date="2019-03-10T20:43:00Z">
        <w:r w:rsidR="004F3D19">
          <w:rPr>
            <w:rFonts w:ascii="Times New Roman" w:hAnsi="Times New Roman"/>
            <w:sz w:val="26"/>
            <w:szCs w:val="26"/>
            <w:lang w:val="en-US"/>
          </w:rPr>
          <w:t>.</w:t>
        </w:r>
      </w:ins>
    </w:p>
    <w:p w14:paraId="54D8C1A2" w14:textId="00610F1F" w:rsidR="005D1010" w:rsidRPr="00AC7676" w:rsidDel="004F3D19" w:rsidRDefault="005D1010" w:rsidP="005D1010">
      <w:pPr>
        <w:pStyle w:val="ListParagraph"/>
        <w:numPr>
          <w:ilvl w:val="0"/>
          <w:numId w:val="10"/>
        </w:numPr>
        <w:spacing w:line="360" w:lineRule="auto"/>
        <w:rPr>
          <w:del w:id="5846" w:author="Thảo Nguyễn Kim" w:date="2019-03-10T20:42:00Z"/>
          <w:rFonts w:ascii="Times New Roman" w:hAnsi="Times New Roman"/>
          <w:sz w:val="26"/>
          <w:szCs w:val="26"/>
        </w:rPr>
      </w:pPr>
      <w:commentRangeStart w:id="5847"/>
      <w:commentRangeStart w:id="5848"/>
      <w:del w:id="5849" w:author="Thảo Nguyễn Kim" w:date="2019-03-10T20:42:00Z">
        <w:r w:rsidRPr="00AC7676" w:rsidDel="004F3D19">
          <w:rPr>
            <w:rFonts w:ascii="Times New Roman" w:hAnsi="Times New Roman"/>
            <w:sz w:val="26"/>
            <w:szCs w:val="26"/>
          </w:rPr>
          <w:delText>MariaDB Galera Cluster.</w:delText>
        </w:r>
        <w:commentRangeEnd w:id="5847"/>
        <w:r w:rsidR="00766B8B" w:rsidDel="004F3D19">
          <w:rPr>
            <w:rStyle w:val="CommentReference"/>
          </w:rPr>
          <w:commentReference w:id="5847"/>
        </w:r>
        <w:commentRangeEnd w:id="5848"/>
        <w:r w:rsidR="00781B34" w:rsidDel="004F3D19">
          <w:rPr>
            <w:rStyle w:val="CommentReference"/>
          </w:rPr>
          <w:commentReference w:id="5848"/>
        </w:r>
        <w:bookmarkStart w:id="5850" w:name="_Toc3204510"/>
        <w:bookmarkEnd w:id="5850"/>
      </w:del>
    </w:p>
    <w:p w14:paraId="1A893959" w14:textId="77777777"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bookmarkStart w:id="5851" w:name="_Toc3204511"/>
      <w:r w:rsidRPr="00DC36F7">
        <w:rPr>
          <w:rFonts w:ascii="Times New Roman" w:hAnsi="Times New Roman"/>
          <w:b/>
          <w:sz w:val="26"/>
          <w:szCs w:val="26"/>
        </w:rPr>
        <w:t>Các trình duyệt Camunda hỗ trợ</w:t>
      </w:r>
      <w:bookmarkEnd w:id="5851"/>
    </w:p>
    <w:p w14:paraId="1D69C87A" w14:textId="77777777" w:rsidR="005D1010" w:rsidRDefault="005D1010" w:rsidP="005D1010">
      <w:pPr>
        <w:pStyle w:val="ListParagraph"/>
        <w:numPr>
          <w:ilvl w:val="0"/>
          <w:numId w:val="10"/>
        </w:numPr>
        <w:spacing w:line="360" w:lineRule="auto"/>
        <w:rPr>
          <w:rFonts w:ascii="Times New Roman" w:hAnsi="Times New Roman"/>
          <w:sz w:val="26"/>
          <w:szCs w:val="26"/>
        </w:rPr>
      </w:pPr>
      <w:r w:rsidRPr="00AC7676">
        <w:rPr>
          <w:rFonts w:ascii="Times New Roman" w:hAnsi="Times New Roman"/>
          <w:sz w:val="26"/>
          <w:szCs w:val="26"/>
        </w:rPr>
        <w:t>Google Chrome mới nhất</w:t>
      </w:r>
    </w:p>
    <w:p w14:paraId="7E3CAC2F" w14:textId="77777777" w:rsidR="005D1010" w:rsidRDefault="005D1010" w:rsidP="005D1010">
      <w:pPr>
        <w:pStyle w:val="ListParagraph"/>
        <w:numPr>
          <w:ilvl w:val="0"/>
          <w:numId w:val="10"/>
        </w:numPr>
        <w:spacing w:line="360" w:lineRule="auto"/>
        <w:rPr>
          <w:rFonts w:ascii="Times New Roman" w:hAnsi="Times New Roman"/>
          <w:sz w:val="26"/>
          <w:szCs w:val="26"/>
        </w:rPr>
      </w:pPr>
      <w:r w:rsidRPr="00AC7676">
        <w:rPr>
          <w:rFonts w:ascii="Times New Roman" w:hAnsi="Times New Roman"/>
          <w:sz w:val="26"/>
          <w:szCs w:val="26"/>
        </w:rPr>
        <w:t>Mozilla Firefox mới nhất</w:t>
      </w:r>
    </w:p>
    <w:p w14:paraId="78A68C4B" w14:textId="77777777" w:rsidR="005D1010" w:rsidRDefault="005D1010" w:rsidP="005D1010">
      <w:pPr>
        <w:pStyle w:val="ListParagraph"/>
        <w:numPr>
          <w:ilvl w:val="0"/>
          <w:numId w:val="10"/>
        </w:numPr>
        <w:spacing w:line="360" w:lineRule="auto"/>
        <w:rPr>
          <w:rFonts w:ascii="Times New Roman" w:hAnsi="Times New Roman"/>
          <w:sz w:val="26"/>
          <w:szCs w:val="26"/>
        </w:rPr>
      </w:pPr>
      <w:r w:rsidRPr="00AC7676">
        <w:rPr>
          <w:rFonts w:ascii="Times New Roman" w:hAnsi="Times New Roman"/>
          <w:sz w:val="26"/>
          <w:szCs w:val="26"/>
        </w:rPr>
        <w:t>Internet Explorer 11</w:t>
      </w:r>
    </w:p>
    <w:p w14:paraId="286117F4" w14:textId="77777777" w:rsidR="005D1010" w:rsidRPr="00AC7676" w:rsidRDefault="005D1010" w:rsidP="005D1010">
      <w:pPr>
        <w:pStyle w:val="ListParagraph"/>
        <w:numPr>
          <w:ilvl w:val="0"/>
          <w:numId w:val="10"/>
        </w:numPr>
        <w:spacing w:line="360" w:lineRule="auto"/>
        <w:rPr>
          <w:rFonts w:ascii="Times New Roman" w:hAnsi="Times New Roman"/>
          <w:sz w:val="26"/>
          <w:szCs w:val="26"/>
        </w:rPr>
      </w:pPr>
      <w:r w:rsidRPr="00AC7676">
        <w:rPr>
          <w:rFonts w:ascii="Times New Roman" w:hAnsi="Times New Roman"/>
          <w:sz w:val="26"/>
          <w:szCs w:val="26"/>
        </w:rPr>
        <w:t>Microsoft Edge</w:t>
      </w:r>
    </w:p>
    <w:p w14:paraId="2FE0A51D" w14:textId="77777777"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bookmarkStart w:id="5852" w:name="_Toc3204512"/>
      <w:r w:rsidRPr="00DC36F7">
        <w:rPr>
          <w:rFonts w:ascii="Times New Roman" w:hAnsi="Times New Roman"/>
          <w:b/>
          <w:sz w:val="26"/>
          <w:szCs w:val="26"/>
        </w:rPr>
        <w:t>Java</w:t>
      </w:r>
      <w:bookmarkEnd w:id="5852"/>
    </w:p>
    <w:p w14:paraId="582B0939" w14:textId="77777777" w:rsidR="005D1010" w:rsidRDefault="005D1010" w:rsidP="005D1010">
      <w:pPr>
        <w:pStyle w:val="ListParagraph"/>
        <w:numPr>
          <w:ilvl w:val="0"/>
          <w:numId w:val="11"/>
        </w:numPr>
        <w:spacing w:line="360" w:lineRule="auto"/>
        <w:rPr>
          <w:rFonts w:ascii="Times New Roman" w:hAnsi="Times New Roman"/>
          <w:sz w:val="26"/>
          <w:szCs w:val="26"/>
        </w:rPr>
      </w:pPr>
      <w:r w:rsidRPr="00883C6F">
        <w:rPr>
          <w:rFonts w:ascii="Times New Roman" w:hAnsi="Times New Roman"/>
          <w:sz w:val="26"/>
          <w:szCs w:val="26"/>
        </w:rPr>
        <w:t>Java 6/7</w:t>
      </w:r>
      <w:r>
        <w:rPr>
          <w:rFonts w:ascii="Times New Roman" w:hAnsi="Times New Roman"/>
          <w:sz w:val="26"/>
          <w:szCs w:val="26"/>
        </w:rPr>
        <w:t>.</w:t>
      </w:r>
    </w:p>
    <w:p w14:paraId="060DB8AF" w14:textId="77777777" w:rsidR="005D1010" w:rsidRPr="00883C6F" w:rsidRDefault="005D1010" w:rsidP="005D1010">
      <w:pPr>
        <w:pStyle w:val="ListParagraph"/>
        <w:numPr>
          <w:ilvl w:val="0"/>
          <w:numId w:val="11"/>
        </w:numPr>
        <w:spacing w:line="360" w:lineRule="auto"/>
        <w:rPr>
          <w:rFonts w:ascii="Times New Roman" w:hAnsi="Times New Roman"/>
          <w:sz w:val="26"/>
          <w:szCs w:val="26"/>
        </w:rPr>
      </w:pPr>
      <w:r w:rsidRPr="00883C6F">
        <w:rPr>
          <w:rFonts w:ascii="Times New Roman" w:hAnsi="Times New Roman"/>
          <w:sz w:val="26"/>
          <w:szCs w:val="26"/>
        </w:rPr>
        <w:t xml:space="preserve"> Java 8 ( nếu được hỗ trợ bởi ứng dụng server và container)</w:t>
      </w:r>
    </w:p>
    <w:p w14:paraId="5772D768" w14:textId="77777777"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bookmarkStart w:id="5853" w:name="_Toc3204513"/>
      <w:r w:rsidRPr="00DC36F7">
        <w:rPr>
          <w:rFonts w:ascii="Times New Roman" w:hAnsi="Times New Roman"/>
          <w:b/>
          <w:sz w:val="26"/>
          <w:szCs w:val="26"/>
        </w:rPr>
        <w:t>Camunda Modeler</w:t>
      </w:r>
      <w:bookmarkEnd w:id="5853"/>
    </w:p>
    <w:p w14:paraId="6BBE95B5" w14:textId="77777777" w:rsidR="005D1010" w:rsidRPr="00883C6F" w:rsidRDefault="005D1010" w:rsidP="00132553">
      <w:pPr>
        <w:spacing w:line="360" w:lineRule="auto"/>
        <w:ind w:left="270" w:firstLine="720"/>
        <w:rPr>
          <w:rFonts w:ascii="Times New Roman" w:hAnsi="Times New Roman"/>
          <w:sz w:val="26"/>
          <w:szCs w:val="26"/>
        </w:rPr>
      </w:pPr>
      <w:r w:rsidRPr="00883C6F">
        <w:rPr>
          <w:rFonts w:ascii="Times New Roman" w:hAnsi="Times New Roman"/>
          <w:sz w:val="26"/>
          <w:szCs w:val="26"/>
        </w:rPr>
        <w:t>Camunda Modeler phù hợp với các hệ điều hành sau:</w:t>
      </w:r>
    </w:p>
    <w:p w14:paraId="0982344C" w14:textId="77777777" w:rsidR="005D1010" w:rsidRDefault="005D1010" w:rsidP="005D1010">
      <w:pPr>
        <w:pStyle w:val="ListParagraph"/>
        <w:numPr>
          <w:ilvl w:val="0"/>
          <w:numId w:val="12"/>
        </w:numPr>
        <w:spacing w:line="360" w:lineRule="auto"/>
        <w:rPr>
          <w:rFonts w:ascii="Times New Roman" w:hAnsi="Times New Roman"/>
          <w:sz w:val="26"/>
          <w:szCs w:val="26"/>
        </w:rPr>
      </w:pPr>
      <w:r w:rsidRPr="00883C6F">
        <w:rPr>
          <w:rFonts w:ascii="Times New Roman" w:hAnsi="Times New Roman"/>
          <w:sz w:val="26"/>
          <w:szCs w:val="26"/>
        </w:rPr>
        <w:t>Windows 7 / 10</w:t>
      </w:r>
    </w:p>
    <w:p w14:paraId="631CFEAE" w14:textId="77777777" w:rsidR="005D1010" w:rsidRDefault="005D1010" w:rsidP="005D1010">
      <w:pPr>
        <w:pStyle w:val="ListParagraph"/>
        <w:numPr>
          <w:ilvl w:val="0"/>
          <w:numId w:val="12"/>
        </w:numPr>
        <w:spacing w:line="360" w:lineRule="auto"/>
        <w:rPr>
          <w:rFonts w:ascii="Times New Roman" w:hAnsi="Times New Roman"/>
          <w:sz w:val="26"/>
          <w:szCs w:val="26"/>
        </w:rPr>
      </w:pPr>
      <w:r w:rsidRPr="00883C6F">
        <w:rPr>
          <w:rFonts w:ascii="Times New Roman" w:hAnsi="Times New Roman"/>
          <w:sz w:val="26"/>
          <w:szCs w:val="26"/>
        </w:rPr>
        <w:t>Mac OS X 10.1</w:t>
      </w:r>
      <w:r>
        <w:rPr>
          <w:rFonts w:ascii="Times New Roman" w:hAnsi="Times New Roman"/>
          <w:sz w:val="26"/>
          <w:szCs w:val="26"/>
        </w:rPr>
        <w:t>1</w:t>
      </w:r>
    </w:p>
    <w:p w14:paraId="6A634674" w14:textId="77777777" w:rsidR="005D1010" w:rsidRPr="00883C6F" w:rsidRDefault="005D1010" w:rsidP="005D1010">
      <w:pPr>
        <w:pStyle w:val="ListParagraph"/>
        <w:numPr>
          <w:ilvl w:val="0"/>
          <w:numId w:val="12"/>
        </w:numPr>
        <w:spacing w:line="360" w:lineRule="auto"/>
        <w:rPr>
          <w:rFonts w:ascii="Times New Roman" w:hAnsi="Times New Roman"/>
          <w:sz w:val="26"/>
          <w:szCs w:val="26"/>
        </w:rPr>
      </w:pPr>
      <w:r w:rsidRPr="00883C6F">
        <w:rPr>
          <w:rFonts w:ascii="Times New Roman" w:hAnsi="Times New Roman"/>
          <w:sz w:val="26"/>
          <w:szCs w:val="26"/>
        </w:rPr>
        <w:t xml:space="preserve"> Linux</w:t>
      </w:r>
    </w:p>
    <w:p w14:paraId="7D92C9E5" w14:textId="77777777" w:rsidR="005D1010" w:rsidRDefault="005D1010" w:rsidP="005D1010">
      <w:pPr>
        <w:pStyle w:val="ListParagraph"/>
        <w:numPr>
          <w:ilvl w:val="3"/>
          <w:numId w:val="2"/>
        </w:numPr>
        <w:spacing w:line="360" w:lineRule="auto"/>
        <w:jc w:val="left"/>
        <w:outlineLvl w:val="3"/>
        <w:rPr>
          <w:rFonts w:ascii="Times New Roman" w:hAnsi="Times New Roman"/>
          <w:b/>
          <w:sz w:val="26"/>
          <w:szCs w:val="26"/>
        </w:rPr>
      </w:pPr>
      <w:bookmarkStart w:id="5854" w:name="_Toc3204514"/>
      <w:r w:rsidRPr="00DC36F7">
        <w:rPr>
          <w:rFonts w:ascii="Times New Roman" w:hAnsi="Times New Roman"/>
          <w:b/>
          <w:sz w:val="26"/>
          <w:szCs w:val="26"/>
        </w:rPr>
        <w:t>Một số hình ảnh về Camunda</w:t>
      </w:r>
      <w:bookmarkEnd w:id="5854"/>
    </w:p>
    <w:p w14:paraId="03585CC4" w14:textId="7A3B4716" w:rsidR="005D1010" w:rsidRDefault="005D1010" w:rsidP="005D1010">
      <w:pPr>
        <w:spacing w:line="360" w:lineRule="auto"/>
        <w:rPr>
          <w:rFonts w:ascii="Times New Roman" w:hAnsi="Times New Roman"/>
          <w:b/>
          <w:sz w:val="26"/>
          <w:szCs w:val="26"/>
        </w:rPr>
      </w:pPr>
      <w:del w:id="5855" w:author="Thảo Nguyễn Kim" w:date="2019-03-10T21:03:00Z">
        <w:r w:rsidRPr="008926E6" w:rsidDel="00E2732C">
          <w:rPr>
            <w:noProof/>
            <w:lang w:val="en-US"/>
          </w:rPr>
          <w:lastRenderedPageBreak/>
          <w:drawing>
            <wp:inline distT="0" distB="0" distL="0" distR="0" wp14:anchorId="6A749B0B" wp14:editId="3416D0E8">
              <wp:extent cx="5829300" cy="296648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2207" cy="2983230"/>
                      </a:xfrm>
                      <a:prstGeom prst="rect">
                        <a:avLst/>
                      </a:prstGeom>
                      <a:noFill/>
                      <a:ln>
                        <a:noFill/>
                      </a:ln>
                    </pic:spPr>
                  </pic:pic>
                </a:graphicData>
              </a:graphic>
            </wp:inline>
          </w:drawing>
        </w:r>
      </w:del>
      <w:ins w:id="5856" w:author="Thảo Nguyễn Kim" w:date="2019-03-10T21:03:00Z">
        <w:r w:rsidR="00C21240">
          <w:rPr>
            <w:noProof/>
          </w:rPr>
          <w:pict w14:anchorId="5C311C06">
            <v:shape id="_x0000_i1027" type="#_x0000_t75" style="width:444.75pt;height:243.75pt">
              <v:imagedata r:id="rId99" o:title="camunda-admin"/>
            </v:shape>
          </w:pict>
        </w:r>
      </w:ins>
    </w:p>
    <w:p w14:paraId="6FEB875E" w14:textId="523D4098" w:rsidR="005D1010" w:rsidRPr="008F1434" w:rsidRDefault="005D1010" w:rsidP="008A4616">
      <w:pPr>
        <w:pStyle w:val="Hnh"/>
      </w:pPr>
      <w:bookmarkStart w:id="5857" w:name="_Toc3208665"/>
      <w:bookmarkStart w:id="5858" w:name="_Toc3208723"/>
      <w:bookmarkStart w:id="5859" w:name="_Toc3376347"/>
      <w:bookmarkStart w:id="5860" w:name="_Toc3376409"/>
      <w:r>
        <w:t>Hình 3.</w:t>
      </w:r>
      <w:del w:id="5861" w:author="Thảo Nguyễn Kim" w:date="2019-03-11T14:40:00Z">
        <w:r w:rsidDel="00E65992">
          <w:delText xml:space="preserve"> </w:delText>
        </w:r>
      </w:del>
      <w:del w:id="5862" w:author="Thảo Nguyễn Kim" w:date="2019-03-11T14:32:00Z">
        <w:r w:rsidDel="00E7298B">
          <w:rPr>
            <w:noProof/>
          </w:rPr>
          <w:fldChar w:fldCharType="begin"/>
        </w:r>
        <w:r w:rsidDel="00E7298B">
          <w:rPr>
            <w:noProof/>
          </w:rPr>
          <w:delInstrText xml:space="preserve"> SEQ Hình_3. \* ARABIC </w:delInstrText>
        </w:r>
        <w:r w:rsidDel="00E7298B">
          <w:rPr>
            <w:noProof/>
          </w:rPr>
          <w:fldChar w:fldCharType="separate"/>
        </w:r>
        <w:r w:rsidDel="00E7298B">
          <w:rPr>
            <w:noProof/>
          </w:rPr>
          <w:delText>10</w:delText>
        </w:r>
        <w:r w:rsidDel="00E7298B">
          <w:rPr>
            <w:noProof/>
          </w:rPr>
          <w:fldChar w:fldCharType="end"/>
        </w:r>
        <w:r w:rsidDel="00E7298B">
          <w:delText xml:space="preserve"> </w:delText>
        </w:r>
      </w:del>
      <w:ins w:id="5863" w:author="Thảo Nguyễn Kim" w:date="2019-03-11T14:32:00Z">
        <w:r w:rsidR="00E7298B">
          <w:rPr>
            <w:noProof/>
          </w:rPr>
          <w:t>1</w:t>
        </w:r>
        <w:r w:rsidR="00E65992">
          <w:rPr>
            <w:noProof/>
          </w:rPr>
          <w:t>4</w:t>
        </w:r>
        <w:r w:rsidR="00E7298B">
          <w:t xml:space="preserve"> </w:t>
        </w:r>
      </w:ins>
      <w:r w:rsidRPr="00F57F99">
        <w:t>– Giao diện của Camunda Admin</w:t>
      </w:r>
      <w:bookmarkEnd w:id="5857"/>
      <w:bookmarkEnd w:id="5858"/>
      <w:bookmarkEnd w:id="5859"/>
      <w:bookmarkEnd w:id="5860"/>
    </w:p>
    <w:p w14:paraId="39B51BE2" w14:textId="2E790DB6" w:rsidR="005D1010" w:rsidRDefault="005D1010" w:rsidP="005D1010">
      <w:pPr>
        <w:spacing w:line="360" w:lineRule="auto"/>
        <w:jc w:val="center"/>
        <w:rPr>
          <w:rFonts w:ascii="Times New Roman" w:hAnsi="Times New Roman"/>
          <w:b/>
          <w:sz w:val="26"/>
          <w:szCs w:val="26"/>
        </w:rPr>
      </w:pPr>
      <w:commentRangeStart w:id="5864"/>
      <w:del w:id="5865" w:author="Thảo Nguyễn Kim" w:date="2019-03-10T20:49:00Z">
        <w:r w:rsidRPr="008926E6" w:rsidDel="00FD15E5">
          <w:rPr>
            <w:noProof/>
            <w:lang w:val="en-US"/>
          </w:rPr>
          <w:lastRenderedPageBreak/>
          <w:drawing>
            <wp:inline distT="0" distB="0" distL="0" distR="0" wp14:anchorId="6AABD25B" wp14:editId="6A59353C">
              <wp:extent cx="58293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9300" cy="3082925"/>
                      </a:xfrm>
                      <a:prstGeom prst="rect">
                        <a:avLst/>
                      </a:prstGeom>
                      <a:noFill/>
                      <a:ln>
                        <a:noFill/>
                      </a:ln>
                    </pic:spPr>
                  </pic:pic>
                </a:graphicData>
              </a:graphic>
            </wp:inline>
          </w:drawing>
        </w:r>
      </w:del>
      <w:commentRangeEnd w:id="5864"/>
      <w:r w:rsidR="00B30124">
        <w:rPr>
          <w:rStyle w:val="CommentReference"/>
        </w:rPr>
        <w:commentReference w:id="5864"/>
      </w:r>
      <w:ins w:id="5866" w:author="Thảo Nguyễn Kim" w:date="2019-03-10T20:52:00Z">
        <w:r w:rsidR="00C21240">
          <w:rPr>
            <w:rFonts w:ascii="Times New Roman" w:hAnsi="Times New Roman"/>
            <w:b/>
            <w:sz w:val="26"/>
            <w:szCs w:val="26"/>
          </w:rPr>
          <w:pict w14:anchorId="339754DC">
            <v:shape id="_x0000_i1028" type="#_x0000_t75" style="width:444pt;height:369pt">
              <v:imagedata r:id="rId101" o:title="camunda-cockipt"/>
            </v:shape>
          </w:pict>
        </w:r>
      </w:ins>
    </w:p>
    <w:p w14:paraId="73FB74F4" w14:textId="72D1EFBC" w:rsidR="005D1010" w:rsidRPr="00EB7DE2" w:rsidRDefault="005D1010" w:rsidP="008A4616">
      <w:pPr>
        <w:pStyle w:val="Hnh"/>
      </w:pPr>
      <w:bookmarkStart w:id="5867" w:name="_Toc3208666"/>
      <w:bookmarkStart w:id="5868" w:name="_Toc3208724"/>
      <w:bookmarkStart w:id="5869" w:name="_Toc3376348"/>
      <w:bookmarkStart w:id="5870" w:name="_Toc3376410"/>
      <w:r w:rsidRPr="008A4616">
        <w:t>Hình 3.</w:t>
      </w:r>
      <w:del w:id="5871" w:author="Thảo Nguyễn Kim" w:date="2019-03-11T14:40:00Z">
        <w:r w:rsidRPr="00CF5A07" w:rsidDel="006A4459">
          <w:delText xml:space="preserve"> </w:delText>
        </w:r>
      </w:del>
      <w:del w:id="5872" w:author="Thảo Nguyễn Kim" w:date="2019-03-11T14:32:00Z">
        <w:r w:rsidDel="00E7298B">
          <w:rPr>
            <w:noProof/>
          </w:rPr>
          <w:fldChar w:fldCharType="begin"/>
        </w:r>
        <w:r w:rsidRPr="00EB7DE2" w:rsidDel="00E7298B">
          <w:rPr>
            <w:noProof/>
          </w:rPr>
          <w:delInstrText xml:space="preserve"> SEQ Hình_3. \* ARABIC </w:delInstrText>
        </w:r>
        <w:r w:rsidDel="00E7298B">
          <w:rPr>
            <w:noProof/>
          </w:rPr>
          <w:fldChar w:fldCharType="separate"/>
        </w:r>
        <w:r w:rsidRPr="008A4616" w:rsidDel="00E7298B">
          <w:rPr>
            <w:noProof/>
          </w:rPr>
          <w:delText>11</w:delText>
        </w:r>
        <w:r w:rsidDel="00E7298B">
          <w:rPr>
            <w:noProof/>
          </w:rPr>
          <w:fldChar w:fldCharType="end"/>
        </w:r>
        <w:r w:rsidRPr="008A4616" w:rsidDel="00E7298B">
          <w:delText xml:space="preserve"> </w:delText>
        </w:r>
      </w:del>
      <w:ins w:id="5873" w:author="Thảo Nguyễn Kim" w:date="2019-03-11T14:32:00Z">
        <w:r w:rsidR="00E7298B" w:rsidRPr="00CF5A07">
          <w:rPr>
            <w:noProof/>
          </w:rPr>
          <w:t>1</w:t>
        </w:r>
        <w:r w:rsidR="006A4459" w:rsidRPr="00EB7DE2">
          <w:rPr>
            <w:noProof/>
          </w:rPr>
          <w:t>5</w:t>
        </w:r>
        <w:r w:rsidR="00E7298B" w:rsidRPr="00EB7DE2">
          <w:t xml:space="preserve"> </w:t>
        </w:r>
      </w:ins>
      <w:r w:rsidRPr="00EB7DE2">
        <w:t>–Giao diện của Camunda Cockpit</w:t>
      </w:r>
      <w:bookmarkEnd w:id="5867"/>
      <w:bookmarkEnd w:id="5868"/>
      <w:bookmarkEnd w:id="5869"/>
      <w:bookmarkEnd w:id="5870"/>
    </w:p>
    <w:p w14:paraId="10C2BC44" w14:textId="77777777" w:rsidR="005D1010" w:rsidRDefault="005D1010" w:rsidP="005D1010">
      <w:pPr>
        <w:pStyle w:val="BodyText"/>
        <w:jc w:val="center"/>
      </w:pPr>
    </w:p>
    <w:p w14:paraId="19BD277D" w14:textId="0D021B4D" w:rsidR="005D1010" w:rsidRDefault="00C21240" w:rsidP="005D1010">
      <w:pPr>
        <w:tabs>
          <w:tab w:val="left" w:pos="1134"/>
          <w:tab w:val="left" w:pos="1418"/>
          <w:tab w:val="left" w:pos="1540"/>
        </w:tabs>
        <w:spacing w:line="360" w:lineRule="auto"/>
        <w:jc w:val="center"/>
      </w:pPr>
      <w:ins w:id="5874" w:author="Thảo Nguyễn Kim" w:date="2019-03-10T20:55:00Z">
        <w:r>
          <w:lastRenderedPageBreak/>
          <w:pict w14:anchorId="26202DC7">
            <v:shape id="_x0000_i1029" type="#_x0000_t75" style="width:444pt;height:369pt">
              <v:imagedata r:id="rId102" o:title="camunda-tasklist"/>
            </v:shape>
          </w:pict>
        </w:r>
      </w:ins>
      <w:commentRangeStart w:id="5875"/>
      <w:del w:id="5876" w:author="Thảo Nguyễn Kim" w:date="2019-03-10T20:55:00Z">
        <w:r w:rsidR="005D1010" w:rsidRPr="008926E6" w:rsidDel="00FD15E5">
          <w:rPr>
            <w:noProof/>
            <w:lang w:val="en-US"/>
          </w:rPr>
          <w:drawing>
            <wp:inline distT="0" distB="0" distL="0" distR="0" wp14:anchorId="2E4D1304" wp14:editId="7B5C40A5">
              <wp:extent cx="5829300" cy="3031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29300" cy="3031490"/>
                      </a:xfrm>
                      <a:prstGeom prst="rect">
                        <a:avLst/>
                      </a:prstGeom>
                      <a:noFill/>
                      <a:ln>
                        <a:noFill/>
                      </a:ln>
                    </pic:spPr>
                  </pic:pic>
                </a:graphicData>
              </a:graphic>
            </wp:inline>
          </w:drawing>
        </w:r>
      </w:del>
      <w:commentRangeEnd w:id="5875"/>
      <w:r w:rsidR="00B30124">
        <w:rPr>
          <w:rStyle w:val="CommentReference"/>
        </w:rPr>
        <w:commentReference w:id="5875"/>
      </w:r>
    </w:p>
    <w:p w14:paraId="08A0B563" w14:textId="08582088" w:rsidR="005D1010" w:rsidRDefault="005D1010" w:rsidP="008A4616">
      <w:pPr>
        <w:pStyle w:val="Hnh"/>
      </w:pPr>
      <w:bookmarkStart w:id="5877" w:name="_Toc3208667"/>
      <w:bookmarkStart w:id="5878" w:name="_Toc3208725"/>
      <w:bookmarkStart w:id="5879" w:name="_Toc3376349"/>
      <w:bookmarkStart w:id="5880" w:name="_Toc3376411"/>
      <w:r>
        <w:t>Hình 3.</w:t>
      </w:r>
      <w:del w:id="5881" w:author="Thảo Nguyễn Kim" w:date="2019-03-11T14:40:00Z">
        <w:r w:rsidDel="006A4459">
          <w:delText xml:space="preserve"> </w:delText>
        </w:r>
      </w:del>
      <w:del w:id="5882" w:author="Thảo Nguyễn Kim" w:date="2019-03-11T14:32:00Z">
        <w:r w:rsidDel="00E7298B">
          <w:rPr>
            <w:noProof/>
          </w:rPr>
          <w:fldChar w:fldCharType="begin"/>
        </w:r>
        <w:r w:rsidDel="00E7298B">
          <w:rPr>
            <w:noProof/>
          </w:rPr>
          <w:delInstrText xml:space="preserve"> SEQ Hình_3. \* ARABIC </w:delInstrText>
        </w:r>
        <w:r w:rsidDel="00E7298B">
          <w:rPr>
            <w:noProof/>
          </w:rPr>
          <w:fldChar w:fldCharType="separate"/>
        </w:r>
        <w:r w:rsidDel="00E7298B">
          <w:rPr>
            <w:noProof/>
          </w:rPr>
          <w:delText>12</w:delText>
        </w:r>
        <w:r w:rsidDel="00E7298B">
          <w:rPr>
            <w:noProof/>
          </w:rPr>
          <w:fldChar w:fldCharType="end"/>
        </w:r>
        <w:r w:rsidDel="00E7298B">
          <w:delText xml:space="preserve"> </w:delText>
        </w:r>
      </w:del>
      <w:ins w:id="5883" w:author="Thảo Nguyễn Kim" w:date="2019-03-11T14:32:00Z">
        <w:r w:rsidR="00E7298B">
          <w:rPr>
            <w:noProof/>
          </w:rPr>
          <w:t>1</w:t>
        </w:r>
        <w:r w:rsidR="006A4459">
          <w:rPr>
            <w:noProof/>
          </w:rPr>
          <w:t>6</w:t>
        </w:r>
        <w:r w:rsidR="00E7298B">
          <w:t xml:space="preserve"> </w:t>
        </w:r>
      </w:ins>
      <w:r w:rsidRPr="00F57F99">
        <w:t>– Giao diện của Camunda Tasklist</w:t>
      </w:r>
      <w:bookmarkEnd w:id="5877"/>
      <w:bookmarkEnd w:id="5878"/>
      <w:bookmarkEnd w:id="5879"/>
      <w:bookmarkEnd w:id="5880"/>
    </w:p>
    <w:p w14:paraId="185B5BAD" w14:textId="77777777" w:rsidR="005D1010" w:rsidRDefault="005D1010" w:rsidP="005D1010">
      <w:pPr>
        <w:tabs>
          <w:tab w:val="left" w:pos="1134"/>
          <w:tab w:val="left" w:pos="1418"/>
          <w:tab w:val="left" w:pos="1540"/>
        </w:tabs>
        <w:spacing w:line="360" w:lineRule="auto"/>
        <w:rPr>
          <w:noProof/>
        </w:rPr>
      </w:pPr>
    </w:p>
    <w:p w14:paraId="03D8C4FB" w14:textId="778A088C" w:rsidR="005D1010" w:rsidRDefault="00C21240" w:rsidP="005D1010">
      <w:pPr>
        <w:tabs>
          <w:tab w:val="left" w:pos="1134"/>
          <w:tab w:val="left" w:pos="1418"/>
          <w:tab w:val="left" w:pos="1540"/>
        </w:tabs>
        <w:spacing w:line="360" w:lineRule="auto"/>
        <w:rPr>
          <w:rFonts w:ascii="Times New Roman" w:hAnsi="Times New Roman"/>
          <w:sz w:val="26"/>
          <w:szCs w:val="26"/>
        </w:rPr>
      </w:pPr>
      <w:ins w:id="5884" w:author="Thảo Nguyễn Kim" w:date="2019-03-10T20:59:00Z">
        <w:r>
          <w:rPr>
            <w:rFonts w:ascii="Times New Roman" w:hAnsi="Times New Roman"/>
            <w:sz w:val="26"/>
            <w:szCs w:val="26"/>
          </w:rPr>
          <w:lastRenderedPageBreak/>
          <w:pict w14:anchorId="0415EA61">
            <v:shape id="_x0000_i1030" type="#_x0000_t75" style="width:444.75pt;height:380.25pt">
              <v:imagedata r:id="rId104" o:title="camunda-Modeler"/>
            </v:shape>
          </w:pict>
        </w:r>
      </w:ins>
      <w:commentRangeStart w:id="5885"/>
      <w:del w:id="5886" w:author="Thảo Nguyễn Kim" w:date="2019-03-10T20:59:00Z">
        <w:r w:rsidR="005D1010" w:rsidRPr="008926E6" w:rsidDel="00576F8F">
          <w:rPr>
            <w:noProof/>
            <w:lang w:val="en-US"/>
          </w:rPr>
          <w:drawing>
            <wp:inline distT="0" distB="0" distL="0" distR="0" wp14:anchorId="5C1386DE" wp14:editId="1D28F1D4">
              <wp:extent cx="58293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9300" cy="3157855"/>
                      </a:xfrm>
                      <a:prstGeom prst="rect">
                        <a:avLst/>
                      </a:prstGeom>
                      <a:noFill/>
                      <a:ln>
                        <a:noFill/>
                      </a:ln>
                    </pic:spPr>
                  </pic:pic>
                </a:graphicData>
              </a:graphic>
            </wp:inline>
          </w:drawing>
        </w:r>
      </w:del>
      <w:commentRangeEnd w:id="5885"/>
      <w:r w:rsidR="00B30124">
        <w:rPr>
          <w:rStyle w:val="CommentReference"/>
        </w:rPr>
        <w:commentReference w:id="5885"/>
      </w:r>
    </w:p>
    <w:p w14:paraId="2E098F73" w14:textId="0C8B427D" w:rsidR="005D1010" w:rsidRPr="00EC508F" w:rsidRDefault="005D1010" w:rsidP="008A4616">
      <w:pPr>
        <w:pStyle w:val="Hnh"/>
      </w:pPr>
      <w:bookmarkStart w:id="5887" w:name="_Toc3208668"/>
      <w:bookmarkStart w:id="5888" w:name="_Toc3208726"/>
      <w:bookmarkStart w:id="5889" w:name="_Toc3376350"/>
      <w:bookmarkStart w:id="5890" w:name="_Toc3376412"/>
      <w:r>
        <w:t>Hình 3.</w:t>
      </w:r>
      <w:del w:id="5891" w:author="Thảo Nguyễn Kim" w:date="2019-03-11T14:40:00Z">
        <w:r w:rsidDel="0059103B">
          <w:delText xml:space="preserve"> </w:delText>
        </w:r>
      </w:del>
      <w:del w:id="5892" w:author="Thảo Nguyễn Kim" w:date="2019-03-11T14:32:00Z">
        <w:r w:rsidDel="00E7298B">
          <w:rPr>
            <w:noProof/>
          </w:rPr>
          <w:fldChar w:fldCharType="begin"/>
        </w:r>
        <w:r w:rsidDel="00E7298B">
          <w:rPr>
            <w:noProof/>
          </w:rPr>
          <w:delInstrText xml:space="preserve"> SEQ Hình_3. \* ARABIC </w:delInstrText>
        </w:r>
        <w:r w:rsidDel="00E7298B">
          <w:rPr>
            <w:noProof/>
          </w:rPr>
          <w:fldChar w:fldCharType="separate"/>
        </w:r>
        <w:r w:rsidDel="00E7298B">
          <w:rPr>
            <w:noProof/>
          </w:rPr>
          <w:delText>13</w:delText>
        </w:r>
        <w:r w:rsidDel="00E7298B">
          <w:rPr>
            <w:noProof/>
          </w:rPr>
          <w:fldChar w:fldCharType="end"/>
        </w:r>
        <w:r w:rsidDel="00E7298B">
          <w:delText xml:space="preserve"> </w:delText>
        </w:r>
      </w:del>
      <w:ins w:id="5893" w:author="Thảo Nguyễn Kim" w:date="2019-03-11T14:32:00Z">
        <w:r w:rsidR="00E7298B">
          <w:rPr>
            <w:noProof/>
          </w:rPr>
          <w:t>1</w:t>
        </w:r>
        <w:r w:rsidR="0059103B">
          <w:rPr>
            <w:noProof/>
          </w:rPr>
          <w:t>7</w:t>
        </w:r>
        <w:r w:rsidR="00E7298B">
          <w:t xml:space="preserve"> </w:t>
        </w:r>
      </w:ins>
      <w:r w:rsidRPr="00F57F99">
        <w:t>– Giao diện của Camunda Modeller</w:t>
      </w:r>
      <w:bookmarkEnd w:id="5887"/>
      <w:bookmarkEnd w:id="5888"/>
      <w:bookmarkEnd w:id="5889"/>
      <w:bookmarkEnd w:id="5890"/>
    </w:p>
    <w:p w14:paraId="3FD10672" w14:textId="06C4C84F" w:rsidR="00F734B2" w:rsidRPr="00DC36F7" w:rsidRDefault="00F734B2" w:rsidP="0024219D">
      <w:pPr>
        <w:pStyle w:val="ListParagraph"/>
        <w:numPr>
          <w:ilvl w:val="1"/>
          <w:numId w:val="2"/>
        </w:numPr>
        <w:spacing w:line="360" w:lineRule="auto"/>
        <w:jc w:val="left"/>
        <w:outlineLvl w:val="1"/>
        <w:rPr>
          <w:rFonts w:ascii="Times New Roman" w:hAnsi="Times New Roman"/>
          <w:b/>
          <w:sz w:val="26"/>
          <w:szCs w:val="26"/>
        </w:rPr>
      </w:pPr>
      <w:bookmarkStart w:id="5894" w:name="_Toc3204515"/>
      <w:bookmarkStart w:id="5895" w:name="_Toc1743534"/>
      <w:bookmarkEnd w:id="5825"/>
      <w:commentRangeStart w:id="5896"/>
      <w:r w:rsidRPr="00DC36F7">
        <w:rPr>
          <w:rFonts w:ascii="Times New Roman" w:hAnsi="Times New Roman"/>
          <w:b/>
          <w:sz w:val="26"/>
          <w:szCs w:val="26"/>
        </w:rPr>
        <w:t>Camu</w:t>
      </w:r>
      <w:r w:rsidR="00CE2FFC">
        <w:rPr>
          <w:rFonts w:ascii="Times New Roman" w:hAnsi="Times New Roman"/>
          <w:b/>
          <w:sz w:val="26"/>
          <w:szCs w:val="26"/>
        </w:rPr>
        <w:t>n</w:t>
      </w:r>
      <w:r w:rsidRPr="00DC36F7">
        <w:rPr>
          <w:rFonts w:ascii="Times New Roman" w:hAnsi="Times New Roman"/>
          <w:b/>
          <w:sz w:val="26"/>
          <w:szCs w:val="26"/>
        </w:rPr>
        <w:t>da Database</w:t>
      </w:r>
      <w:bookmarkEnd w:id="5894"/>
      <w:r w:rsidRPr="00DC36F7">
        <w:rPr>
          <w:rFonts w:ascii="Times New Roman" w:hAnsi="Times New Roman"/>
          <w:b/>
          <w:sz w:val="26"/>
          <w:szCs w:val="26"/>
        </w:rPr>
        <w:t xml:space="preserve"> </w:t>
      </w:r>
      <w:bookmarkEnd w:id="5895"/>
      <w:commentRangeEnd w:id="5896"/>
      <w:r w:rsidR="009F292B">
        <w:rPr>
          <w:rStyle w:val="CommentReference"/>
        </w:rPr>
        <w:commentReference w:id="5896"/>
      </w:r>
    </w:p>
    <w:p w14:paraId="42A8AD62" w14:textId="79615475" w:rsidR="00520F2C" w:rsidRPr="00520F2C" w:rsidRDefault="00520F2C" w:rsidP="0024219D">
      <w:pPr>
        <w:pStyle w:val="ListParagraph"/>
        <w:numPr>
          <w:ilvl w:val="2"/>
          <w:numId w:val="2"/>
        </w:numPr>
        <w:spacing w:line="360" w:lineRule="auto"/>
        <w:jc w:val="left"/>
        <w:outlineLvl w:val="2"/>
        <w:rPr>
          <w:ins w:id="5897" w:author="Thảo Nguyễn Kim" w:date="2019-03-13T13:16:00Z"/>
          <w:rFonts w:ascii="Times New Roman" w:hAnsi="Times New Roman"/>
          <w:b/>
          <w:sz w:val="26"/>
          <w:szCs w:val="26"/>
          <w:rPrChange w:id="5898" w:author="Thảo Nguyễn Kim" w:date="2019-03-13T13:16:00Z">
            <w:rPr>
              <w:ins w:id="5899" w:author="Thảo Nguyễn Kim" w:date="2019-03-13T13:16:00Z"/>
              <w:rFonts w:ascii="Times New Roman" w:hAnsi="Times New Roman"/>
              <w:b/>
              <w:sz w:val="26"/>
              <w:szCs w:val="26"/>
              <w:lang w:val="en-US"/>
            </w:rPr>
          </w:rPrChange>
        </w:rPr>
      </w:pPr>
      <w:bookmarkStart w:id="5900" w:name="_Toc1743535"/>
      <w:bookmarkStart w:id="5901" w:name="_Toc3204516"/>
      <w:ins w:id="5902" w:author="Thảo Nguyễn Kim" w:date="2019-03-13T13:16:00Z">
        <w:r>
          <w:rPr>
            <w:rFonts w:ascii="Times New Roman" w:hAnsi="Times New Roman"/>
            <w:b/>
            <w:sz w:val="26"/>
            <w:szCs w:val="26"/>
            <w:lang w:val="en-US"/>
          </w:rPr>
          <w:t>Giới thiệu</w:t>
        </w:r>
      </w:ins>
    </w:p>
    <w:p w14:paraId="5C105387" w14:textId="79F0D471" w:rsidR="00520F2C" w:rsidRPr="00520F2C" w:rsidRDefault="00520F2C">
      <w:pPr>
        <w:spacing w:line="360" w:lineRule="auto"/>
        <w:ind w:left="630"/>
        <w:rPr>
          <w:ins w:id="5903" w:author="Thảo Nguyễn Kim" w:date="2019-03-13T13:16:00Z"/>
          <w:rFonts w:ascii="Times New Roman" w:hAnsi="Times New Roman"/>
          <w:b/>
          <w:sz w:val="26"/>
          <w:szCs w:val="26"/>
          <w:lang w:val="en-US"/>
          <w:rPrChange w:id="5904" w:author="Thảo Nguyễn Kim" w:date="2019-03-13T13:17:00Z">
            <w:rPr>
              <w:ins w:id="5905" w:author="Thảo Nguyễn Kim" w:date="2019-03-13T13:16:00Z"/>
            </w:rPr>
          </w:rPrChange>
        </w:rPr>
        <w:pPrChange w:id="5906" w:author="Thảo Nguyễn Kim" w:date="2019-03-13T13:21:00Z">
          <w:pPr>
            <w:pStyle w:val="ListParagraph"/>
            <w:numPr>
              <w:ilvl w:val="2"/>
              <w:numId w:val="2"/>
            </w:numPr>
            <w:spacing w:line="360" w:lineRule="auto"/>
            <w:ind w:left="1134" w:hanging="504"/>
            <w:jc w:val="left"/>
            <w:outlineLvl w:val="2"/>
          </w:pPr>
        </w:pPrChange>
      </w:pPr>
      <w:ins w:id="5907" w:author="Thảo Nguyễn Kim" w:date="2019-03-13T13:19:00Z">
        <w:r>
          <w:rPr>
            <w:rFonts w:ascii="Times New Roman" w:hAnsi="Times New Roman"/>
            <w:sz w:val="26"/>
            <w:szCs w:val="26"/>
            <w:lang w:val="en-US"/>
          </w:rPr>
          <w:t xml:space="preserve">Với hệ thống Camunda hiện tại </w:t>
        </w:r>
      </w:ins>
      <w:ins w:id="5908" w:author="Thảo Nguyễn Kim" w:date="2019-03-13T13:20:00Z">
        <w:r w:rsidRPr="00F71F6B">
          <w:rPr>
            <w:rFonts w:ascii="Times New Roman" w:hAnsi="Times New Roman"/>
            <w:sz w:val="26"/>
            <w:szCs w:val="26"/>
          </w:rPr>
          <w:t>vẫn còn tồn tại một số thiếu sót. Đó là trong quá trình thực thi một quy trình nghiệp vụ, đòi hỏi phải có nhu cầu lưu trữ thông tin của nghiệp vụ vào cơ sở dữ liệu ho</w:t>
        </w:r>
        <w:r>
          <w:rPr>
            <w:rFonts w:ascii="Times New Roman" w:hAnsi="Times New Roman"/>
            <w:sz w:val="26"/>
            <w:szCs w:val="26"/>
          </w:rPr>
          <w:t xml:space="preserve">ặc một dịch vụ lưu trữ nào đó. </w:t>
        </w:r>
      </w:ins>
      <w:ins w:id="5909" w:author="Thảo Nguyễn Kim" w:date="2019-03-13T13:21:00Z">
        <w:r>
          <w:rPr>
            <w:rFonts w:ascii="Times New Roman" w:hAnsi="Times New Roman"/>
            <w:sz w:val="26"/>
            <w:szCs w:val="26"/>
            <w:lang w:val="en-US"/>
          </w:rPr>
          <w:t xml:space="preserve">Nhận thấy đều đó, 2 anh </w:t>
        </w:r>
      </w:ins>
      <w:ins w:id="5910" w:author="Thảo Nguyễn Kim" w:date="2019-03-13T13:23:00Z">
        <w:r>
          <w:rPr>
            <w:rFonts w:ascii="Times New Roman" w:hAnsi="Times New Roman"/>
            <w:sz w:val="26"/>
            <w:szCs w:val="26"/>
            <w:lang w:val="en-US"/>
          </w:rPr>
          <w:t>Huỳnh Tấn Phát và Nguyễn Chí Thành</w:t>
        </w:r>
      </w:ins>
      <w:ins w:id="5911" w:author="Thảo Nguyễn Kim" w:date="2019-03-13T13:21:00Z">
        <w:r>
          <w:rPr>
            <w:rFonts w:ascii="Times New Roman" w:hAnsi="Times New Roman"/>
            <w:sz w:val="26"/>
            <w:szCs w:val="26"/>
            <w:lang w:val="en-US"/>
          </w:rPr>
          <w:t xml:space="preserve"> đã phát triển hệ thống Camun</w:t>
        </w:r>
      </w:ins>
      <w:ins w:id="5912" w:author="Thảo Nguyễn Kim" w:date="2019-03-13T13:22:00Z">
        <w:r>
          <w:rPr>
            <w:rFonts w:ascii="Times New Roman" w:hAnsi="Times New Roman"/>
            <w:sz w:val="26"/>
            <w:szCs w:val="26"/>
            <w:lang w:val="en-US"/>
          </w:rPr>
          <w:t xml:space="preserve">a-Database </w:t>
        </w:r>
      </w:ins>
      <w:ins w:id="5913" w:author="Thảo Nguyễn Kim" w:date="2019-03-13T13:23:00Z">
        <w:r>
          <w:rPr>
            <w:rFonts w:ascii="Times New Roman" w:hAnsi="Times New Roman"/>
            <w:sz w:val="26"/>
            <w:szCs w:val="26"/>
            <w:lang w:val="en-US"/>
          </w:rPr>
          <w:t xml:space="preserve">để </w:t>
        </w:r>
      </w:ins>
      <w:ins w:id="5914" w:author="Thảo Nguyễn Kim" w:date="2019-03-13T13:20:00Z">
        <w:r w:rsidRPr="00F71F6B">
          <w:rPr>
            <w:rFonts w:ascii="Times New Roman" w:hAnsi="Times New Roman"/>
            <w:sz w:val="26"/>
            <w:szCs w:val="26"/>
          </w:rPr>
          <w:t xml:space="preserve">tiến hành thực hiện </w:t>
        </w:r>
        <w:r>
          <w:rPr>
            <w:rFonts w:ascii="Times New Roman" w:hAnsi="Times New Roman"/>
            <w:sz w:val="26"/>
            <w:szCs w:val="26"/>
          </w:rPr>
          <w:t>thêm lưu trữ thông tin của nghiệp vụ vào cơ sở dữ liệu hoặc môt dịch vụ nào đó</w:t>
        </w:r>
      </w:ins>
    </w:p>
    <w:p w14:paraId="50F10AD2" w14:textId="77777777" w:rsidR="00F734B2" w:rsidRDefault="00F734B2" w:rsidP="0024219D">
      <w:pPr>
        <w:pStyle w:val="ListParagraph"/>
        <w:numPr>
          <w:ilvl w:val="2"/>
          <w:numId w:val="2"/>
        </w:numPr>
        <w:spacing w:line="360" w:lineRule="auto"/>
        <w:jc w:val="left"/>
        <w:outlineLvl w:val="2"/>
        <w:rPr>
          <w:rFonts w:ascii="Times New Roman" w:hAnsi="Times New Roman"/>
          <w:b/>
          <w:sz w:val="26"/>
          <w:szCs w:val="26"/>
        </w:rPr>
      </w:pPr>
      <w:commentRangeStart w:id="5915"/>
      <w:commentRangeStart w:id="5916"/>
      <w:commentRangeStart w:id="5917"/>
      <w:r w:rsidRPr="00DC36F7">
        <w:rPr>
          <w:rFonts w:ascii="Times New Roman" w:hAnsi="Times New Roman"/>
          <w:b/>
          <w:sz w:val="26"/>
          <w:szCs w:val="26"/>
        </w:rPr>
        <w:lastRenderedPageBreak/>
        <w:t>Sơ đồ thực hiện tổng quát của hệ thống Camunda-database</w:t>
      </w:r>
      <w:bookmarkEnd w:id="5900"/>
      <w:commentRangeEnd w:id="5915"/>
      <w:r w:rsidR="00B30124">
        <w:rPr>
          <w:rStyle w:val="CommentReference"/>
        </w:rPr>
        <w:commentReference w:id="5915"/>
      </w:r>
      <w:bookmarkEnd w:id="5901"/>
      <w:commentRangeEnd w:id="5916"/>
      <w:r w:rsidR="00851D13">
        <w:rPr>
          <w:rStyle w:val="CommentReference"/>
        </w:rPr>
        <w:commentReference w:id="5916"/>
      </w:r>
      <w:commentRangeEnd w:id="5917"/>
      <w:r w:rsidR="009F292B">
        <w:rPr>
          <w:rStyle w:val="CommentReference"/>
        </w:rPr>
        <w:commentReference w:id="5917"/>
      </w:r>
    </w:p>
    <w:p w14:paraId="4A38F819" w14:textId="6D7CF902" w:rsidR="004476B4" w:rsidRPr="004476B4" w:rsidRDefault="004476B4" w:rsidP="00560E0D">
      <w:pPr>
        <w:spacing w:line="360" w:lineRule="auto"/>
        <w:ind w:left="720"/>
        <w:rPr>
          <w:rFonts w:ascii="Times New Roman" w:hAnsi="Times New Roman"/>
          <w:sz w:val="26"/>
          <w:szCs w:val="26"/>
        </w:rPr>
      </w:pPr>
      <w:r w:rsidRPr="004476B4">
        <w:rPr>
          <w:rFonts w:ascii="Times New Roman" w:hAnsi="Times New Roman"/>
          <w:sz w:val="26"/>
          <w:szCs w:val="26"/>
        </w:rPr>
        <w:t xml:space="preserve">Sau đây em </w:t>
      </w:r>
      <w:r w:rsidR="007D44A6">
        <w:rPr>
          <w:rFonts w:ascii="Times New Roman" w:hAnsi="Times New Roman"/>
          <w:sz w:val="26"/>
          <w:szCs w:val="26"/>
        </w:rPr>
        <w:t>sẽ</w:t>
      </w:r>
      <w:r w:rsidRPr="004476B4">
        <w:rPr>
          <w:rFonts w:ascii="Times New Roman" w:hAnsi="Times New Roman"/>
          <w:sz w:val="26"/>
          <w:szCs w:val="26"/>
        </w:rPr>
        <w:t xml:space="preserve"> trình bày sơ đồ của hệ </w:t>
      </w:r>
      <w:r w:rsidR="00766B8B">
        <w:rPr>
          <w:rFonts w:ascii="Times New Roman" w:hAnsi="Times New Roman"/>
          <w:sz w:val="26"/>
          <w:szCs w:val="26"/>
        </w:rPr>
        <w:t>t</w:t>
      </w:r>
      <w:r w:rsidRPr="004476B4">
        <w:rPr>
          <w:rFonts w:ascii="Times New Roman" w:hAnsi="Times New Roman"/>
          <w:sz w:val="26"/>
          <w:szCs w:val="26"/>
        </w:rPr>
        <w:t xml:space="preserve">hống </w:t>
      </w:r>
      <w:r w:rsidR="00013660">
        <w:rPr>
          <w:rFonts w:ascii="Times New Roman" w:hAnsi="Times New Roman"/>
          <w:sz w:val="26"/>
          <w:szCs w:val="26"/>
        </w:rPr>
        <w:t>Camunda-Database</w:t>
      </w:r>
      <w:r w:rsidR="00560E0D">
        <w:rPr>
          <w:rFonts w:ascii="Times New Roman" w:hAnsi="Times New Roman"/>
          <w:sz w:val="26"/>
          <w:szCs w:val="26"/>
        </w:rPr>
        <w:t xml:space="preserve"> </w:t>
      </w:r>
      <w:r w:rsidRPr="004476B4">
        <w:rPr>
          <w:rFonts w:ascii="Times New Roman" w:hAnsi="Times New Roman"/>
          <w:sz w:val="26"/>
          <w:szCs w:val="26"/>
        </w:rPr>
        <w:t>phát triển</w:t>
      </w:r>
      <w:r w:rsidR="005D00A5">
        <w:rPr>
          <w:rFonts w:ascii="Times New Roman" w:hAnsi="Times New Roman"/>
          <w:sz w:val="26"/>
          <w:szCs w:val="26"/>
        </w:rPr>
        <w:t>.</w:t>
      </w:r>
    </w:p>
    <w:p w14:paraId="0692C0CF" w14:textId="77777777" w:rsidR="004476B4" w:rsidRPr="004476B4" w:rsidRDefault="004476B4" w:rsidP="00205807">
      <w:pPr>
        <w:spacing w:line="360" w:lineRule="auto"/>
        <w:rPr>
          <w:rFonts w:ascii="Times New Roman" w:hAnsi="Times New Roman"/>
          <w:sz w:val="26"/>
          <w:szCs w:val="26"/>
        </w:rPr>
      </w:pPr>
    </w:p>
    <w:p w14:paraId="46FB83FD" w14:textId="77777777" w:rsidR="004476B4" w:rsidRPr="004476B4" w:rsidRDefault="004476B4" w:rsidP="00205807">
      <w:pPr>
        <w:spacing w:line="360" w:lineRule="auto"/>
        <w:rPr>
          <w:rFonts w:ascii="Times New Roman" w:hAnsi="Times New Roman"/>
          <w:sz w:val="26"/>
          <w:szCs w:val="26"/>
        </w:rPr>
      </w:pPr>
      <w:r>
        <w:rPr>
          <w:rFonts w:ascii="Times New Roman" w:hAnsi="Times New Roman"/>
          <w:noProof/>
          <w:sz w:val="26"/>
          <w:szCs w:val="26"/>
          <w:lang w:val="en-US"/>
        </w:rPr>
        <w:drawing>
          <wp:anchor distT="0" distB="0" distL="0" distR="0" simplePos="0" relativeHeight="251647488" behindDoc="0" locked="0" layoutInCell="1" allowOverlap="1" wp14:anchorId="022F2DBE" wp14:editId="46D21D78">
            <wp:simplePos x="0" y="0"/>
            <wp:positionH relativeFrom="margin">
              <wp:posOffset>248920</wp:posOffset>
            </wp:positionH>
            <wp:positionV relativeFrom="paragraph">
              <wp:posOffset>222250</wp:posOffset>
            </wp:positionV>
            <wp:extent cx="5093970" cy="336423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8.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93970" cy="336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362FE" w14:textId="6A04D405" w:rsidR="004476B4" w:rsidRPr="00EB7DE2" w:rsidRDefault="009C1CCF" w:rsidP="008A4616">
      <w:pPr>
        <w:pStyle w:val="Hnh"/>
      </w:pPr>
      <w:bookmarkStart w:id="5918" w:name="_Toc1982238"/>
      <w:bookmarkStart w:id="5919" w:name="_Toc1997520"/>
      <w:bookmarkStart w:id="5920" w:name="_Toc1998987"/>
      <w:bookmarkStart w:id="5921" w:name="_Toc3208669"/>
      <w:bookmarkStart w:id="5922" w:name="_Toc3208727"/>
      <w:bookmarkStart w:id="5923" w:name="_Toc3376351"/>
      <w:bookmarkStart w:id="5924" w:name="_Toc3376413"/>
      <w:r w:rsidRPr="008A4616">
        <w:t>Hình 3.</w:t>
      </w:r>
      <w:del w:id="5925" w:author="Thảo Nguyễn Kim" w:date="2019-03-11T14:40:00Z">
        <w:r w:rsidRPr="00CF5A07" w:rsidDel="006232D2">
          <w:delText xml:space="preserve"> </w:delText>
        </w:r>
      </w:del>
      <w:del w:id="5926" w:author="Thảo Nguyễn Kim" w:date="2019-03-11T14:32:00Z">
        <w:r w:rsidR="00B30B29" w:rsidDel="00E7298B">
          <w:rPr>
            <w:noProof/>
          </w:rPr>
          <w:fldChar w:fldCharType="begin"/>
        </w:r>
        <w:r w:rsidR="00B30B29" w:rsidRPr="00EB7DE2" w:rsidDel="00E7298B">
          <w:rPr>
            <w:noProof/>
          </w:rPr>
          <w:delInstrText xml:space="preserve"> SEQ Hình_3. \* ARABIC </w:delInstrText>
        </w:r>
        <w:r w:rsidR="00B30B29" w:rsidDel="00E7298B">
          <w:rPr>
            <w:noProof/>
          </w:rPr>
          <w:fldChar w:fldCharType="separate"/>
        </w:r>
        <w:r w:rsidR="006954A2" w:rsidRPr="008A4616" w:rsidDel="00E7298B">
          <w:rPr>
            <w:noProof/>
          </w:rPr>
          <w:delText>14</w:delText>
        </w:r>
        <w:r w:rsidR="00B30B29" w:rsidDel="00E7298B">
          <w:rPr>
            <w:noProof/>
          </w:rPr>
          <w:fldChar w:fldCharType="end"/>
        </w:r>
        <w:r w:rsidRPr="008A4616" w:rsidDel="00E7298B">
          <w:delText xml:space="preserve"> </w:delText>
        </w:r>
      </w:del>
      <w:ins w:id="5927" w:author="Thảo Nguyễn Kim" w:date="2019-03-11T14:32:00Z">
        <w:r w:rsidR="00E7298B" w:rsidRPr="00CF5A07">
          <w:rPr>
            <w:noProof/>
          </w:rPr>
          <w:t>1</w:t>
        </w:r>
        <w:r w:rsidR="006232D2" w:rsidRPr="00EB7DE2">
          <w:rPr>
            <w:noProof/>
          </w:rPr>
          <w:t>8</w:t>
        </w:r>
        <w:r w:rsidR="00E7298B" w:rsidRPr="00EB7DE2">
          <w:t xml:space="preserve"> </w:t>
        </w:r>
      </w:ins>
      <w:r w:rsidRPr="00EB7DE2">
        <w:t>-  Sơ đồ thực hiện của hệ thống</w:t>
      </w:r>
      <w:bookmarkEnd w:id="5918"/>
      <w:bookmarkEnd w:id="5919"/>
      <w:bookmarkEnd w:id="5920"/>
      <w:ins w:id="5928" w:author="Thảo Nguyễn Kim" w:date="2019-03-10T21:03:00Z">
        <w:r w:rsidR="00455580" w:rsidRPr="00EB7DE2">
          <w:t xml:space="preserve"> Camunda-Database</w:t>
        </w:r>
      </w:ins>
      <w:bookmarkEnd w:id="5921"/>
      <w:bookmarkEnd w:id="5922"/>
      <w:bookmarkEnd w:id="5923"/>
      <w:bookmarkEnd w:id="5924"/>
    </w:p>
    <w:p w14:paraId="2EF97B33" w14:textId="0CDEBC90" w:rsidR="004476B4" w:rsidRDefault="004476B4" w:rsidP="009F01FB">
      <w:pPr>
        <w:spacing w:line="360" w:lineRule="auto"/>
        <w:ind w:left="720" w:firstLine="720"/>
        <w:rPr>
          <w:rFonts w:ascii="Times New Roman" w:hAnsi="Times New Roman"/>
          <w:sz w:val="26"/>
          <w:szCs w:val="26"/>
        </w:rPr>
      </w:pPr>
      <w:r w:rsidRPr="004476B4">
        <w:rPr>
          <w:rFonts w:ascii="Times New Roman" w:hAnsi="Times New Roman"/>
          <w:sz w:val="26"/>
          <w:szCs w:val="26"/>
        </w:rPr>
        <w:t xml:space="preserve">Trong đó </w:t>
      </w:r>
      <w:r w:rsidRPr="00F816CC">
        <w:rPr>
          <w:rFonts w:ascii="Times New Roman" w:hAnsi="Times New Roman"/>
          <w:sz w:val="26"/>
          <w:szCs w:val="26"/>
        </w:rPr>
        <w:t>(1), (2), (3)</w:t>
      </w:r>
      <w:r w:rsidRPr="004476B4">
        <w:rPr>
          <w:rFonts w:ascii="Times New Roman" w:hAnsi="Times New Roman"/>
          <w:sz w:val="26"/>
          <w:szCs w:val="26"/>
        </w:rPr>
        <w:t xml:space="preserve"> là những phần đã thực hiện cải tiến hoặc cài đặt</w:t>
      </w:r>
      <w:r w:rsidR="00722E88">
        <w:rPr>
          <w:rFonts w:ascii="Times New Roman" w:hAnsi="Times New Roman"/>
          <w:sz w:val="26"/>
          <w:szCs w:val="26"/>
        </w:rPr>
        <w:t xml:space="preserve"> trong Camunda-Database</w:t>
      </w:r>
      <w:r w:rsidRPr="004476B4">
        <w:rPr>
          <w:rFonts w:ascii="Times New Roman" w:hAnsi="Times New Roman"/>
          <w:sz w:val="26"/>
          <w:szCs w:val="26"/>
        </w:rPr>
        <w:t>.</w:t>
      </w:r>
    </w:p>
    <w:p w14:paraId="40F874E8" w14:textId="2C8CD963" w:rsidR="0029709F" w:rsidRDefault="0029709F" w:rsidP="009F01FB">
      <w:pPr>
        <w:spacing w:line="360" w:lineRule="auto"/>
        <w:ind w:left="720" w:firstLine="720"/>
        <w:rPr>
          <w:rFonts w:ascii="Times New Roman" w:hAnsi="Times New Roman"/>
          <w:sz w:val="26"/>
          <w:szCs w:val="26"/>
        </w:rPr>
      </w:pPr>
      <w:r>
        <w:rPr>
          <w:rFonts w:ascii="Times New Roman" w:hAnsi="Times New Roman"/>
          <w:sz w:val="26"/>
          <w:szCs w:val="26"/>
        </w:rPr>
        <w:t xml:space="preserve">Camunda Modeler sẽ lấy thông tin từ Data Source để mô tả các quy trình và tạo ra tập tin dưới dạng .bpmn. Người sử  dụng sẽ deploy các tập tin này thành các quy trình và sử dụng các quy trình này thông qua REST API. Sau khi các quy trình được tạo ra hoặc triển khai trên Camunda System, </w:t>
      </w:r>
      <w:r>
        <w:rPr>
          <w:rFonts w:ascii="Times New Roman" w:hAnsi="Times New Roman"/>
          <w:sz w:val="26"/>
          <w:szCs w:val="26"/>
        </w:rPr>
        <w:lastRenderedPageBreak/>
        <w:t>Process Engine sẽ kêu gọi Data Extendsion Plugin(DEP) để tiến thành chạy. Hiện tại DEP chỉ hoạt động trong khuôn khổ tương tác với User Task.</w:t>
      </w:r>
    </w:p>
    <w:p w14:paraId="327C8076" w14:textId="41BDB159" w:rsidR="0029709F" w:rsidRDefault="0029709F" w:rsidP="009F01FB">
      <w:pPr>
        <w:spacing w:line="360" w:lineRule="auto"/>
        <w:ind w:left="720" w:firstLine="720"/>
        <w:rPr>
          <w:rFonts w:ascii="Times New Roman" w:hAnsi="Times New Roman"/>
          <w:sz w:val="26"/>
          <w:szCs w:val="26"/>
        </w:rPr>
      </w:pPr>
      <w:r>
        <w:rPr>
          <w:rFonts w:ascii="Times New Roman" w:hAnsi="Times New Roman"/>
          <w:sz w:val="26"/>
          <w:szCs w:val="26"/>
        </w:rPr>
        <w:t>Sau khi DEP kích hoạt, DEP sẽ lấy thông tin từ BPMN thông qua Process Engine mà Camunda cung cấp, từ đó sẽ thiết lập các câu truy vấn xuống nguồn dữ liệu.</w:t>
      </w:r>
    </w:p>
    <w:p w14:paraId="2549712F" w14:textId="5ED579A2" w:rsidR="0029709F" w:rsidRPr="004476B4" w:rsidRDefault="0029709F" w:rsidP="009F01FB">
      <w:pPr>
        <w:spacing w:line="360" w:lineRule="auto"/>
        <w:ind w:left="720" w:firstLine="720"/>
        <w:rPr>
          <w:rFonts w:ascii="Times New Roman" w:hAnsi="Times New Roman"/>
          <w:sz w:val="26"/>
          <w:szCs w:val="26"/>
        </w:rPr>
      </w:pPr>
      <w:r>
        <w:rPr>
          <w:rFonts w:ascii="Times New Roman" w:hAnsi="Times New Roman"/>
          <w:sz w:val="26"/>
          <w:szCs w:val="26"/>
        </w:rPr>
        <w:t xml:space="preserve">Ngoài ra, do hệ thống Camunda Tasklist </w:t>
      </w:r>
      <w:r w:rsidR="00607372">
        <w:rPr>
          <w:rFonts w:ascii="Times New Roman" w:hAnsi="Times New Roman"/>
          <w:sz w:val="26"/>
          <w:szCs w:val="26"/>
        </w:rPr>
        <w:t>gây khó khăn cho việc thực thi quy trinh , giao diện rườm ra, và khó tương tác cho người sử dụng. Nên nhóm trước khi tiến hành cải tiến Camunda thành Camunda-Database để thêm vào Visual Executor có vai trò thể thị lại các thông tin đã được hiện thị trên Camunda Tasklist. Nhằm mục đích bỏ qua một vài bước để loại sự rườm rà khi cần tạo một quy trình cùng như cải thiên giao diện cho người dùng tương tác dễ</w:t>
      </w:r>
    </w:p>
    <w:p w14:paraId="138CB877" w14:textId="5F76FAF2" w:rsidR="00F734B2" w:rsidRPr="00DC36F7" w:rsidRDefault="00F734B2" w:rsidP="0024219D">
      <w:pPr>
        <w:pStyle w:val="ListParagraph"/>
        <w:numPr>
          <w:ilvl w:val="2"/>
          <w:numId w:val="2"/>
        </w:numPr>
        <w:spacing w:line="360" w:lineRule="auto"/>
        <w:jc w:val="left"/>
        <w:outlineLvl w:val="2"/>
        <w:rPr>
          <w:rFonts w:ascii="Times New Roman" w:hAnsi="Times New Roman"/>
          <w:b/>
          <w:sz w:val="26"/>
          <w:szCs w:val="26"/>
        </w:rPr>
      </w:pPr>
      <w:bookmarkStart w:id="5929" w:name="_Toc1743536"/>
      <w:bookmarkStart w:id="5930" w:name="_Toc3204517"/>
      <w:r w:rsidRPr="00DC36F7">
        <w:rPr>
          <w:rFonts w:ascii="Times New Roman" w:hAnsi="Times New Roman"/>
          <w:b/>
          <w:sz w:val="26"/>
          <w:szCs w:val="26"/>
        </w:rPr>
        <w:t xml:space="preserve">Các </w:t>
      </w:r>
      <w:r w:rsidR="00792041">
        <w:rPr>
          <w:rFonts w:ascii="Times New Roman" w:hAnsi="Times New Roman"/>
          <w:b/>
          <w:sz w:val="26"/>
          <w:szCs w:val="26"/>
        </w:rPr>
        <w:t>thành phần</w:t>
      </w:r>
      <w:r w:rsidRPr="00DC36F7">
        <w:rPr>
          <w:rFonts w:ascii="Times New Roman" w:hAnsi="Times New Roman"/>
          <w:b/>
          <w:sz w:val="26"/>
          <w:szCs w:val="26"/>
        </w:rPr>
        <w:t xml:space="preserve"> đã mở rộng</w:t>
      </w:r>
      <w:r w:rsidR="00792041">
        <w:rPr>
          <w:rFonts w:ascii="Times New Roman" w:hAnsi="Times New Roman"/>
          <w:b/>
          <w:sz w:val="26"/>
          <w:szCs w:val="26"/>
        </w:rPr>
        <w:t xml:space="preserve"> trong Camunda-database</w:t>
      </w:r>
      <w:r w:rsidRPr="00DC36F7">
        <w:rPr>
          <w:rFonts w:ascii="Times New Roman" w:hAnsi="Times New Roman"/>
          <w:b/>
          <w:sz w:val="26"/>
          <w:szCs w:val="26"/>
        </w:rPr>
        <w:t>.</w:t>
      </w:r>
      <w:bookmarkEnd w:id="5929"/>
      <w:bookmarkEnd w:id="5930"/>
    </w:p>
    <w:p w14:paraId="188D75FD" w14:textId="182898A6" w:rsidR="00F734B2" w:rsidRPr="00DC36F7" w:rsidRDefault="00F734B2" w:rsidP="0024219D">
      <w:pPr>
        <w:pStyle w:val="ListParagraph"/>
        <w:numPr>
          <w:ilvl w:val="3"/>
          <w:numId w:val="2"/>
        </w:numPr>
        <w:spacing w:line="360" w:lineRule="auto"/>
        <w:jc w:val="left"/>
        <w:outlineLvl w:val="3"/>
        <w:rPr>
          <w:rFonts w:ascii="Times New Roman" w:hAnsi="Times New Roman"/>
          <w:b/>
          <w:sz w:val="26"/>
          <w:szCs w:val="26"/>
        </w:rPr>
      </w:pPr>
      <w:bookmarkStart w:id="5931" w:name="_Toc1743537"/>
      <w:bookmarkStart w:id="5932" w:name="_Toc3204518"/>
      <w:r w:rsidRPr="00DC36F7">
        <w:rPr>
          <w:rFonts w:ascii="Times New Roman" w:hAnsi="Times New Roman"/>
          <w:b/>
          <w:sz w:val="26"/>
          <w:szCs w:val="26"/>
        </w:rPr>
        <w:t>Mở rộng hệ thống mô hình hóa BPMN</w:t>
      </w:r>
      <w:bookmarkEnd w:id="5931"/>
      <w:bookmarkEnd w:id="5932"/>
    </w:p>
    <w:p w14:paraId="05F42CB3" w14:textId="2DD6FE71" w:rsidR="00F734B2" w:rsidRDefault="00F734B2" w:rsidP="0024219D">
      <w:pPr>
        <w:pStyle w:val="ListParagraph"/>
        <w:numPr>
          <w:ilvl w:val="4"/>
          <w:numId w:val="2"/>
        </w:numPr>
        <w:spacing w:line="360" w:lineRule="auto"/>
        <w:jc w:val="left"/>
        <w:outlineLvl w:val="4"/>
        <w:rPr>
          <w:rFonts w:ascii="Times New Roman" w:hAnsi="Times New Roman"/>
          <w:b/>
          <w:sz w:val="26"/>
          <w:szCs w:val="26"/>
        </w:rPr>
      </w:pPr>
      <w:bookmarkStart w:id="5933" w:name="_Toc1743538"/>
      <w:bookmarkStart w:id="5934" w:name="_Toc3204519"/>
      <w:r w:rsidRPr="00DC36F7">
        <w:rPr>
          <w:rFonts w:ascii="Times New Roman" w:hAnsi="Times New Roman"/>
          <w:b/>
          <w:sz w:val="26"/>
          <w:szCs w:val="26"/>
        </w:rPr>
        <w:t>Giới thiệu về Camunda Modeler</w:t>
      </w:r>
      <w:bookmarkEnd w:id="5933"/>
      <w:bookmarkEnd w:id="5934"/>
    </w:p>
    <w:p w14:paraId="036394F1" w14:textId="77777777" w:rsidR="00DE2B4A" w:rsidRPr="00DE2B4A" w:rsidRDefault="00DE2B4A" w:rsidP="00607372">
      <w:pPr>
        <w:spacing w:line="360" w:lineRule="auto"/>
        <w:ind w:left="720" w:firstLine="720"/>
        <w:rPr>
          <w:rFonts w:ascii="Times New Roman" w:hAnsi="Times New Roman"/>
          <w:sz w:val="26"/>
          <w:szCs w:val="26"/>
        </w:rPr>
      </w:pPr>
      <w:r w:rsidRPr="00DE2B4A">
        <w:rPr>
          <w:rFonts w:ascii="Times New Roman" w:hAnsi="Times New Roman"/>
          <w:sz w:val="26"/>
          <w:szCs w:val="26"/>
        </w:rPr>
        <w:t>Camunda Modeler được viết trên nền tảng Web, sử dụng Nodejs kết hợp với Electron để tạo thành một ứng dụng chạy độc lập như ứng dụng Desktop mà không cần đến Web Browser</w:t>
      </w:r>
      <w:r w:rsidR="000452B4">
        <w:rPr>
          <w:rFonts w:ascii="Times New Roman" w:hAnsi="Times New Roman"/>
          <w:sz w:val="26"/>
          <w:szCs w:val="26"/>
        </w:rPr>
        <w:t>.</w:t>
      </w:r>
    </w:p>
    <w:p w14:paraId="1E5580B9" w14:textId="4C54C297" w:rsidR="00DE2B4A" w:rsidRPr="000C6302" w:rsidRDefault="00DE2B4A" w:rsidP="00607372">
      <w:pPr>
        <w:spacing w:line="360" w:lineRule="auto"/>
        <w:ind w:left="720" w:firstLine="720"/>
        <w:rPr>
          <w:rFonts w:ascii="Times New Roman" w:hAnsi="Times New Roman"/>
          <w:sz w:val="26"/>
          <w:szCs w:val="26"/>
        </w:rPr>
      </w:pPr>
      <w:r w:rsidRPr="00DE2B4A">
        <w:rPr>
          <w:rFonts w:ascii="Times New Roman" w:hAnsi="Times New Roman"/>
          <w:sz w:val="26"/>
          <w:szCs w:val="26"/>
        </w:rPr>
        <w:t xml:space="preserve">Camunda Modeler là một công cụ mã nguồn mở viết bằng JavaScript, cho phép người dùng có thể viết Plugin mở rộng cho công cụ này. Tuy nhiên, Plugin này chỉ mở rộng cho phần Client và không hỗ trợ các Plugin xử lí trên Server và với ngữ cảnh hiện tại, </w:t>
      </w:r>
      <w:r w:rsidR="00657861">
        <w:rPr>
          <w:rFonts w:ascii="Times New Roman" w:hAnsi="Times New Roman"/>
          <w:sz w:val="26"/>
          <w:szCs w:val="26"/>
        </w:rPr>
        <w:t>Camunda-Database</w:t>
      </w:r>
      <w:r w:rsidR="00F55ABC">
        <w:rPr>
          <w:rFonts w:ascii="Times New Roman" w:hAnsi="Times New Roman"/>
          <w:sz w:val="26"/>
          <w:szCs w:val="26"/>
        </w:rPr>
        <w:t xml:space="preserve"> </w:t>
      </w:r>
      <w:r w:rsidRPr="00DE2B4A">
        <w:rPr>
          <w:rFonts w:ascii="Times New Roman" w:hAnsi="Times New Roman"/>
          <w:sz w:val="26"/>
          <w:szCs w:val="26"/>
        </w:rPr>
        <w:t xml:space="preserve">đã mở rộng tính năng mô hình hóa lại các thao tác trên Server và thao tác trên Google Spreadsheet đòi hỏi cần phải phân tách cách thức xử lí tại Server và Client nên đã quyết định </w:t>
      </w:r>
      <w:r w:rsidRPr="00DE2B4A">
        <w:rPr>
          <w:rFonts w:ascii="Times New Roman" w:hAnsi="Times New Roman"/>
          <w:sz w:val="26"/>
          <w:szCs w:val="26"/>
        </w:rPr>
        <w:lastRenderedPageBreak/>
        <w:t xml:space="preserve">không sử dụng </w:t>
      </w:r>
      <w:r w:rsidR="00D438BC" w:rsidRPr="00D438BC">
        <w:rPr>
          <w:rFonts w:ascii="Times New Roman" w:hAnsi="Times New Roman"/>
          <w:sz w:val="26"/>
          <w:szCs w:val="26"/>
        </w:rPr>
        <w:t>Plugin</w:t>
      </w:r>
      <w:r w:rsidR="00957447">
        <w:rPr>
          <w:rFonts w:ascii="Times New Roman" w:hAnsi="Times New Roman"/>
          <w:sz w:val="26"/>
          <w:szCs w:val="26"/>
        </w:rPr>
        <w:t xml:space="preserve"> </w:t>
      </w:r>
      <w:r w:rsidRPr="00DE2B4A">
        <w:rPr>
          <w:rFonts w:ascii="Times New Roman" w:hAnsi="Times New Roman"/>
          <w:sz w:val="26"/>
          <w:szCs w:val="26"/>
        </w:rPr>
        <w:t>mà dùng phương pháp thêm một số Module vào mã nguồn của công cụ.</w:t>
      </w:r>
    </w:p>
    <w:p w14:paraId="51380243" w14:textId="01CD4074" w:rsidR="000C6302" w:rsidRDefault="00524F01" w:rsidP="0024219D">
      <w:pPr>
        <w:pStyle w:val="ListParagraph"/>
        <w:numPr>
          <w:ilvl w:val="4"/>
          <w:numId w:val="2"/>
        </w:numPr>
        <w:spacing w:line="360" w:lineRule="auto"/>
        <w:jc w:val="left"/>
        <w:outlineLvl w:val="4"/>
        <w:rPr>
          <w:rFonts w:ascii="Times New Roman" w:hAnsi="Times New Roman"/>
          <w:b/>
          <w:sz w:val="26"/>
          <w:szCs w:val="26"/>
        </w:rPr>
      </w:pPr>
      <w:bookmarkStart w:id="5935" w:name="_Toc1743539"/>
      <w:bookmarkStart w:id="5936" w:name="_Toc3204520"/>
      <w:r w:rsidRPr="00DC36F7">
        <w:rPr>
          <w:rFonts w:ascii="Times New Roman" w:hAnsi="Times New Roman"/>
          <w:b/>
          <w:sz w:val="26"/>
          <w:szCs w:val="26"/>
        </w:rPr>
        <w:t>Cấu trúc các tập tin mã nguồn của công cụ Modeler</w:t>
      </w:r>
      <w:bookmarkEnd w:id="5935"/>
      <w:bookmarkEnd w:id="5936"/>
    </w:p>
    <w:p w14:paraId="6CBBA1FF" w14:textId="7CE9DCB8" w:rsidR="000C6302" w:rsidRDefault="00EF64CE" w:rsidP="00205807">
      <w:pPr>
        <w:spacing w:line="360" w:lineRule="auto"/>
        <w:rPr>
          <w:rFonts w:ascii="Times New Roman" w:hAnsi="Times New Roman"/>
          <w:sz w:val="26"/>
          <w:szCs w:val="26"/>
        </w:rPr>
      </w:pPr>
      <w:r>
        <w:rPr>
          <w:rFonts w:ascii="Times New Roman" w:hAnsi="Times New Roman"/>
          <w:b/>
          <w:noProof/>
          <w:sz w:val="26"/>
          <w:szCs w:val="26"/>
          <w:lang w:val="en-US"/>
        </w:rPr>
        <w:drawing>
          <wp:anchor distT="0" distB="0" distL="0" distR="0" simplePos="0" relativeHeight="251652608" behindDoc="0" locked="0" layoutInCell="1" allowOverlap="1" wp14:anchorId="33115A7D" wp14:editId="05C15B11">
            <wp:simplePos x="0" y="0"/>
            <wp:positionH relativeFrom="margin">
              <wp:posOffset>2327275</wp:posOffset>
            </wp:positionH>
            <wp:positionV relativeFrom="paragraph">
              <wp:posOffset>234315</wp:posOffset>
            </wp:positionV>
            <wp:extent cx="647700" cy="220218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70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2B5C9" w14:textId="0AC35C71" w:rsidR="000C6302" w:rsidRPr="00EB7DE2" w:rsidRDefault="009C1CCF" w:rsidP="008A4616">
      <w:pPr>
        <w:pStyle w:val="Hnh"/>
      </w:pPr>
      <w:bookmarkStart w:id="5937" w:name="_Toc1982239"/>
      <w:bookmarkStart w:id="5938" w:name="_Toc1997521"/>
      <w:bookmarkStart w:id="5939" w:name="_Toc1998988"/>
      <w:bookmarkStart w:id="5940" w:name="_Toc3208670"/>
      <w:bookmarkStart w:id="5941" w:name="_Toc3208728"/>
      <w:bookmarkStart w:id="5942" w:name="_Toc3376352"/>
      <w:bookmarkStart w:id="5943" w:name="_Toc3376414"/>
      <w:r w:rsidRPr="008A4616">
        <w:t>Hình 3.</w:t>
      </w:r>
      <w:del w:id="5944" w:author="Thảo Nguyễn Kim" w:date="2019-03-11T14:40:00Z">
        <w:r w:rsidRPr="00CF5A07" w:rsidDel="0034181D">
          <w:delText xml:space="preserve"> </w:delText>
        </w:r>
      </w:del>
      <w:del w:id="5945" w:author="Thảo Nguyễn Kim" w:date="2019-03-11T14:32:00Z">
        <w:r w:rsidR="00B30B29" w:rsidDel="00E7298B">
          <w:rPr>
            <w:noProof/>
          </w:rPr>
          <w:fldChar w:fldCharType="begin"/>
        </w:r>
        <w:r w:rsidR="00B30B29" w:rsidRPr="00EB7DE2" w:rsidDel="00E7298B">
          <w:rPr>
            <w:noProof/>
          </w:rPr>
          <w:delInstrText xml:space="preserve"> SEQ Hình_3. \* ARABIC </w:delInstrText>
        </w:r>
        <w:r w:rsidR="00B30B29" w:rsidDel="00E7298B">
          <w:rPr>
            <w:noProof/>
          </w:rPr>
          <w:fldChar w:fldCharType="separate"/>
        </w:r>
        <w:r w:rsidR="006954A2" w:rsidRPr="008A4616" w:rsidDel="00E7298B">
          <w:rPr>
            <w:noProof/>
          </w:rPr>
          <w:delText>15</w:delText>
        </w:r>
        <w:r w:rsidR="00B30B29" w:rsidDel="00E7298B">
          <w:rPr>
            <w:noProof/>
          </w:rPr>
          <w:fldChar w:fldCharType="end"/>
        </w:r>
        <w:r w:rsidRPr="008A4616" w:rsidDel="00E7298B">
          <w:delText xml:space="preserve"> </w:delText>
        </w:r>
      </w:del>
      <w:ins w:id="5946" w:author="Thảo Nguyễn Kim" w:date="2019-03-11T14:40:00Z">
        <w:r w:rsidR="0034181D" w:rsidRPr="00CF5A07">
          <w:t>19</w:t>
        </w:r>
      </w:ins>
      <w:ins w:id="5947" w:author="Thảo Nguyễn Kim" w:date="2019-03-11T14:32:00Z">
        <w:r w:rsidR="00E7298B" w:rsidRPr="00EB7DE2">
          <w:t xml:space="preserve"> </w:t>
        </w:r>
      </w:ins>
      <w:r w:rsidRPr="00EB7DE2">
        <w:t>– Cấu trúc của các thư mục trong Modeler</w:t>
      </w:r>
      <w:bookmarkEnd w:id="5937"/>
      <w:bookmarkEnd w:id="5938"/>
      <w:bookmarkEnd w:id="5939"/>
      <w:bookmarkEnd w:id="5940"/>
      <w:bookmarkEnd w:id="5941"/>
      <w:bookmarkEnd w:id="5942"/>
      <w:bookmarkEnd w:id="5943"/>
    </w:p>
    <w:p w14:paraId="1B44CD7E" w14:textId="77777777" w:rsidR="000C6302" w:rsidRPr="000C6302" w:rsidRDefault="000C6302" w:rsidP="00607372">
      <w:pPr>
        <w:spacing w:line="360" w:lineRule="auto"/>
        <w:ind w:left="720" w:firstLine="720"/>
        <w:rPr>
          <w:rFonts w:ascii="Times New Roman" w:hAnsi="Times New Roman"/>
          <w:sz w:val="26"/>
          <w:szCs w:val="26"/>
        </w:rPr>
      </w:pPr>
      <w:r w:rsidRPr="000C6302">
        <w:rPr>
          <w:rFonts w:ascii="Times New Roman" w:hAnsi="Times New Roman"/>
          <w:sz w:val="26"/>
          <w:szCs w:val="26"/>
        </w:rPr>
        <w:t xml:space="preserve">Như em đã trình bày, công cụ mô hình hóa BPMN này là một ứng dụng dưới dạng Desktop nhưng bản chất của nó hoạt động dựa trên nền tảng web, sử dụng Electron và được chi tách </w:t>
      </w:r>
      <w:r w:rsidR="002D18F1">
        <w:rPr>
          <w:rFonts w:ascii="Times New Roman" w:hAnsi="Times New Roman"/>
          <w:sz w:val="26"/>
          <w:szCs w:val="26"/>
        </w:rPr>
        <w:t>t</w:t>
      </w:r>
      <w:r w:rsidRPr="000C6302">
        <w:rPr>
          <w:rFonts w:ascii="Times New Roman" w:hAnsi="Times New Roman"/>
          <w:sz w:val="26"/>
          <w:szCs w:val="26"/>
        </w:rPr>
        <w:t xml:space="preserve">hành </w:t>
      </w:r>
      <w:r w:rsidR="002D18F1">
        <w:rPr>
          <w:rFonts w:ascii="Times New Roman" w:hAnsi="Times New Roman"/>
          <w:sz w:val="26"/>
          <w:szCs w:val="26"/>
        </w:rPr>
        <w:t>hai</w:t>
      </w:r>
      <w:r w:rsidR="002D18F1" w:rsidRPr="000C6302">
        <w:rPr>
          <w:rFonts w:ascii="Times New Roman" w:hAnsi="Times New Roman"/>
          <w:sz w:val="26"/>
          <w:szCs w:val="26"/>
        </w:rPr>
        <w:t xml:space="preserve"> </w:t>
      </w:r>
      <w:r w:rsidRPr="000C6302">
        <w:rPr>
          <w:rFonts w:ascii="Times New Roman" w:hAnsi="Times New Roman"/>
          <w:sz w:val="26"/>
          <w:szCs w:val="26"/>
        </w:rPr>
        <w:t>phần, đó là:</w:t>
      </w:r>
    </w:p>
    <w:p w14:paraId="398C1CC9" w14:textId="77777777" w:rsidR="000C6302" w:rsidRPr="000C6302" w:rsidRDefault="000C6302" w:rsidP="0024219D">
      <w:pPr>
        <w:pStyle w:val="ListParagraph"/>
        <w:numPr>
          <w:ilvl w:val="0"/>
          <w:numId w:val="13"/>
        </w:numPr>
        <w:spacing w:line="360" w:lineRule="auto"/>
        <w:rPr>
          <w:rFonts w:ascii="Times New Roman" w:hAnsi="Times New Roman"/>
          <w:sz w:val="26"/>
          <w:szCs w:val="26"/>
        </w:rPr>
      </w:pPr>
      <w:r w:rsidRPr="000C6302">
        <w:rPr>
          <w:rFonts w:ascii="Times New Roman" w:hAnsi="Times New Roman"/>
          <w:sz w:val="26"/>
          <w:szCs w:val="26"/>
        </w:rPr>
        <w:t>Client: được tổ chức trong thư mục client, có chức năng hỗ trợ người dùng trong việc thao tác với các thành phần trong BPMN, client sử dụng Grunt để build các file JavaScript thành một tập tin được đặt trong thư mục public.</w:t>
      </w:r>
    </w:p>
    <w:p w14:paraId="4F3925D5" w14:textId="77777777" w:rsidR="000C6302" w:rsidRPr="000C6302" w:rsidRDefault="000C6302" w:rsidP="0024219D">
      <w:pPr>
        <w:pStyle w:val="ListParagraph"/>
        <w:numPr>
          <w:ilvl w:val="0"/>
          <w:numId w:val="13"/>
        </w:numPr>
        <w:spacing w:line="360" w:lineRule="auto"/>
        <w:rPr>
          <w:rFonts w:ascii="Times New Roman" w:hAnsi="Times New Roman"/>
          <w:sz w:val="26"/>
          <w:szCs w:val="26"/>
        </w:rPr>
      </w:pPr>
      <w:r w:rsidRPr="000C6302">
        <w:rPr>
          <w:rFonts w:ascii="Times New Roman" w:hAnsi="Times New Roman"/>
          <w:sz w:val="26"/>
          <w:szCs w:val="26"/>
        </w:rPr>
        <w:t>Server: được tổ chức trong thư mục app, có nhiệm vụ xử lí các sự kiện liên quan đến hoạt động của ứng dụng như: các thao tác trên cửa sổ, các thao tác trên menu chức năng,…</w:t>
      </w:r>
    </w:p>
    <w:p w14:paraId="1FA04A30" w14:textId="6B433B01" w:rsidR="000C6302" w:rsidRPr="000C6302" w:rsidRDefault="000C6302" w:rsidP="00607372">
      <w:pPr>
        <w:spacing w:line="360" w:lineRule="auto"/>
        <w:ind w:left="720" w:firstLine="720"/>
        <w:rPr>
          <w:rFonts w:ascii="Times New Roman" w:hAnsi="Times New Roman"/>
          <w:sz w:val="26"/>
          <w:szCs w:val="26"/>
        </w:rPr>
      </w:pPr>
      <w:r w:rsidRPr="000C6302">
        <w:rPr>
          <w:rFonts w:ascii="Times New Roman" w:hAnsi="Times New Roman"/>
          <w:sz w:val="26"/>
          <w:szCs w:val="26"/>
        </w:rPr>
        <w:lastRenderedPageBreak/>
        <w:t>Khi Electron chạy sẽ tìm file JavaScript chính được chỉ định từ từ package.json để chạy. Mã nguồn trong thư mục client được build vào thư mục public, file javascipt này load các tập tin trên Client tại thư mục public và tiến hành khởi chạy ứng dụng.</w:t>
      </w:r>
      <w:r w:rsidR="00607372">
        <w:rPr>
          <w:rFonts w:ascii="Times New Roman" w:hAnsi="Times New Roman"/>
          <w:sz w:val="26"/>
          <w:szCs w:val="26"/>
        </w:rPr>
        <w:t xml:space="preserve"> </w:t>
      </w:r>
      <w:r w:rsidRPr="000C6302">
        <w:rPr>
          <w:rFonts w:ascii="Times New Roman" w:hAnsi="Times New Roman"/>
          <w:sz w:val="26"/>
          <w:szCs w:val="26"/>
        </w:rPr>
        <w:t>File Gruntfile.js mô tả cấu hình giúp build toàn bộ mã nguồn thành một ứng dụng trên desktop</w:t>
      </w:r>
    </w:p>
    <w:p w14:paraId="634AE688" w14:textId="6DC52212" w:rsidR="00524F01" w:rsidRPr="00DC36F7" w:rsidRDefault="00524F01" w:rsidP="0024219D">
      <w:pPr>
        <w:pStyle w:val="ListParagraph"/>
        <w:numPr>
          <w:ilvl w:val="3"/>
          <w:numId w:val="2"/>
        </w:numPr>
        <w:spacing w:line="360" w:lineRule="auto"/>
        <w:jc w:val="left"/>
        <w:outlineLvl w:val="3"/>
        <w:rPr>
          <w:rFonts w:ascii="Times New Roman" w:hAnsi="Times New Roman"/>
          <w:b/>
          <w:sz w:val="26"/>
          <w:szCs w:val="26"/>
        </w:rPr>
      </w:pPr>
      <w:bookmarkStart w:id="5948" w:name="_Toc1743540"/>
      <w:bookmarkStart w:id="5949" w:name="_Toc3204521"/>
      <w:r w:rsidRPr="00DC36F7">
        <w:rPr>
          <w:rFonts w:ascii="Times New Roman" w:hAnsi="Times New Roman"/>
          <w:b/>
          <w:sz w:val="26"/>
          <w:szCs w:val="26"/>
        </w:rPr>
        <w:t>Mở rộng hệ thống vận hành quy trình bằng DEP</w:t>
      </w:r>
      <w:bookmarkEnd w:id="5948"/>
      <w:bookmarkEnd w:id="5949"/>
    </w:p>
    <w:p w14:paraId="4B7ADA1B" w14:textId="7CBD11CD" w:rsidR="00524F01" w:rsidRDefault="00524F01" w:rsidP="0024219D">
      <w:pPr>
        <w:pStyle w:val="ListParagraph"/>
        <w:numPr>
          <w:ilvl w:val="4"/>
          <w:numId w:val="2"/>
        </w:numPr>
        <w:spacing w:line="360" w:lineRule="auto"/>
        <w:jc w:val="left"/>
        <w:outlineLvl w:val="4"/>
        <w:rPr>
          <w:rFonts w:ascii="Times New Roman" w:hAnsi="Times New Roman"/>
          <w:b/>
          <w:sz w:val="26"/>
          <w:szCs w:val="26"/>
        </w:rPr>
      </w:pPr>
      <w:bookmarkStart w:id="5950" w:name="_Toc1743541"/>
      <w:bookmarkStart w:id="5951" w:name="_Toc3204522"/>
      <w:r w:rsidRPr="00DC36F7">
        <w:rPr>
          <w:rFonts w:ascii="Times New Roman" w:hAnsi="Times New Roman"/>
          <w:b/>
          <w:sz w:val="26"/>
          <w:szCs w:val="26"/>
        </w:rPr>
        <w:t>Giới thiệu về DEP</w:t>
      </w:r>
      <w:bookmarkEnd w:id="5950"/>
      <w:bookmarkEnd w:id="5951"/>
    </w:p>
    <w:p w14:paraId="0CB423BE" w14:textId="60B78B81" w:rsidR="004F0DCA" w:rsidRPr="004F0DCA" w:rsidRDefault="004F0DCA" w:rsidP="00607372">
      <w:pPr>
        <w:spacing w:line="360" w:lineRule="auto"/>
        <w:ind w:left="1080" w:firstLine="720"/>
        <w:rPr>
          <w:rFonts w:ascii="Times New Roman" w:hAnsi="Times New Roman"/>
          <w:sz w:val="26"/>
          <w:szCs w:val="26"/>
        </w:rPr>
      </w:pPr>
      <w:r w:rsidRPr="004F0DCA">
        <w:rPr>
          <w:rFonts w:ascii="Times New Roman" w:hAnsi="Times New Roman"/>
          <w:sz w:val="26"/>
          <w:szCs w:val="26"/>
        </w:rPr>
        <w:t>Camunda có cung cấp cơ chế cho phép người dùng có thể tự tạo ra Plugin để có thể mở rộng và tùy chỉnh cách mà Camunda hoạt động</w:t>
      </w:r>
      <w:r w:rsidR="003153D2">
        <w:rPr>
          <w:rFonts w:ascii="Times New Roman" w:hAnsi="Times New Roman"/>
          <w:sz w:val="26"/>
          <w:szCs w:val="26"/>
        </w:rPr>
        <w:t>. Hệ thống Camunda-Database</w:t>
      </w:r>
      <w:r w:rsidR="005757D0">
        <w:rPr>
          <w:rFonts w:ascii="Times New Roman" w:hAnsi="Times New Roman"/>
          <w:sz w:val="26"/>
          <w:szCs w:val="26"/>
        </w:rPr>
        <w:t xml:space="preserve"> </w:t>
      </w:r>
      <w:r w:rsidRPr="004F0DCA">
        <w:rPr>
          <w:rFonts w:ascii="Times New Roman" w:hAnsi="Times New Roman"/>
          <w:sz w:val="26"/>
          <w:szCs w:val="26"/>
        </w:rPr>
        <w:t>mở rộng cài đặt thêm cho phần cơ sở dữ liệu và thêm dịch vụ dữ liệu cho Google Sp</w:t>
      </w:r>
      <w:r w:rsidR="00607372">
        <w:rPr>
          <w:rFonts w:ascii="Times New Roman" w:hAnsi="Times New Roman"/>
          <w:sz w:val="26"/>
          <w:szCs w:val="26"/>
        </w:rPr>
        <w:t xml:space="preserve">readsheet thông qua cơ chế này. </w:t>
      </w:r>
      <w:r w:rsidRPr="004F0DCA">
        <w:rPr>
          <w:rFonts w:ascii="Times New Roman" w:hAnsi="Times New Roman"/>
          <w:sz w:val="26"/>
          <w:szCs w:val="26"/>
        </w:rPr>
        <w:t xml:space="preserve">Phương thức thực hiện sẽ chia ra làm </w:t>
      </w:r>
      <w:r w:rsidR="001C6F51">
        <w:rPr>
          <w:rFonts w:ascii="Times New Roman" w:hAnsi="Times New Roman"/>
          <w:sz w:val="26"/>
          <w:szCs w:val="26"/>
        </w:rPr>
        <w:t>hai</w:t>
      </w:r>
      <w:r w:rsidR="001C6F51" w:rsidRPr="004F0DCA">
        <w:rPr>
          <w:rFonts w:ascii="Times New Roman" w:hAnsi="Times New Roman"/>
          <w:sz w:val="26"/>
          <w:szCs w:val="26"/>
        </w:rPr>
        <w:t xml:space="preserve"> </w:t>
      </w:r>
      <w:r w:rsidRPr="004F0DCA">
        <w:rPr>
          <w:rFonts w:ascii="Times New Roman" w:hAnsi="Times New Roman"/>
          <w:sz w:val="26"/>
          <w:szCs w:val="26"/>
        </w:rPr>
        <w:t>luồng chính:</w:t>
      </w:r>
    </w:p>
    <w:p w14:paraId="75CBDF73" w14:textId="63FF6126" w:rsidR="004F0DCA" w:rsidRPr="00607372" w:rsidRDefault="004F0DCA" w:rsidP="00607372">
      <w:pPr>
        <w:pStyle w:val="ListParagraph"/>
        <w:numPr>
          <w:ilvl w:val="2"/>
          <w:numId w:val="44"/>
        </w:numPr>
        <w:spacing w:line="360" w:lineRule="auto"/>
        <w:rPr>
          <w:rFonts w:ascii="Times New Roman" w:hAnsi="Times New Roman"/>
          <w:sz w:val="26"/>
          <w:szCs w:val="26"/>
        </w:rPr>
      </w:pPr>
      <w:r w:rsidRPr="00607372">
        <w:rPr>
          <w:rFonts w:ascii="Times New Roman" w:hAnsi="Times New Roman"/>
          <w:sz w:val="26"/>
          <w:szCs w:val="26"/>
        </w:rPr>
        <w:t xml:space="preserve">Phục vụ cho </w:t>
      </w:r>
      <w:del w:id="5952" w:author="Thảo Nguyễn Kim" w:date="2019-03-14T04:49:00Z">
        <w:r w:rsidRPr="00607372" w:rsidDel="001720C3">
          <w:rPr>
            <w:rFonts w:ascii="Times New Roman" w:hAnsi="Times New Roman"/>
            <w:sz w:val="26"/>
            <w:szCs w:val="26"/>
          </w:rPr>
          <w:delText xml:space="preserve">các </w:delText>
        </w:r>
      </w:del>
      <w:r w:rsidRPr="00607372">
        <w:rPr>
          <w:rFonts w:ascii="Times New Roman" w:hAnsi="Times New Roman"/>
          <w:sz w:val="26"/>
          <w:szCs w:val="26"/>
        </w:rPr>
        <w:t xml:space="preserve">tác vụ ghi, cập nhật, xóa bỏ các dòng dữ liệu trong </w:t>
      </w:r>
      <w:del w:id="5953" w:author="Thảo Nguyễn Kim" w:date="2019-03-14T04:49:00Z">
        <w:r w:rsidRPr="00607372" w:rsidDel="001720C3">
          <w:rPr>
            <w:rFonts w:ascii="Times New Roman" w:hAnsi="Times New Roman"/>
            <w:sz w:val="26"/>
            <w:szCs w:val="26"/>
          </w:rPr>
          <w:delText>cơ sở</w:delText>
        </w:r>
      </w:del>
      <w:ins w:id="5954" w:author="Thảo Nguyễn Kim" w:date="2019-03-14T04:49:00Z">
        <w:r w:rsidR="001720C3">
          <w:rPr>
            <w:rFonts w:ascii="Times New Roman" w:hAnsi="Times New Roman"/>
            <w:sz w:val="26"/>
            <w:szCs w:val="26"/>
            <w:lang w:val="en-US"/>
          </w:rPr>
          <w:t>nguồn</w:t>
        </w:r>
      </w:ins>
      <w:r w:rsidRPr="00607372">
        <w:rPr>
          <w:rFonts w:ascii="Times New Roman" w:hAnsi="Times New Roman"/>
          <w:sz w:val="26"/>
          <w:szCs w:val="26"/>
        </w:rPr>
        <w:t xml:space="preserve"> dữ liệu.</w:t>
      </w:r>
    </w:p>
    <w:p w14:paraId="29483E28" w14:textId="708C9580" w:rsidR="004F0DCA" w:rsidRPr="00607372" w:rsidDel="00BE211A" w:rsidRDefault="004F0DCA" w:rsidP="00607372">
      <w:pPr>
        <w:pStyle w:val="ListParagraph"/>
        <w:numPr>
          <w:ilvl w:val="2"/>
          <w:numId w:val="44"/>
        </w:numPr>
        <w:spacing w:line="360" w:lineRule="auto"/>
        <w:rPr>
          <w:del w:id="5955" w:author="Thảo Nguyễn Kim" w:date="2019-03-11T14:49:00Z"/>
          <w:rFonts w:ascii="Times New Roman" w:hAnsi="Times New Roman"/>
          <w:sz w:val="26"/>
          <w:szCs w:val="26"/>
        </w:rPr>
      </w:pPr>
      <w:r w:rsidRPr="00607372">
        <w:rPr>
          <w:rFonts w:ascii="Times New Roman" w:hAnsi="Times New Roman"/>
          <w:sz w:val="26"/>
          <w:szCs w:val="26"/>
        </w:rPr>
        <w:t xml:space="preserve">Phục vụ cho </w:t>
      </w:r>
      <w:del w:id="5956" w:author="Thảo Nguyễn Kim" w:date="2019-03-14T04:49:00Z">
        <w:r w:rsidRPr="00607372" w:rsidDel="001720C3">
          <w:rPr>
            <w:rFonts w:ascii="Times New Roman" w:hAnsi="Times New Roman"/>
            <w:sz w:val="26"/>
            <w:szCs w:val="26"/>
          </w:rPr>
          <w:delText xml:space="preserve">các </w:delText>
        </w:r>
      </w:del>
      <w:r w:rsidRPr="00607372">
        <w:rPr>
          <w:rFonts w:ascii="Times New Roman" w:hAnsi="Times New Roman"/>
          <w:sz w:val="26"/>
          <w:szCs w:val="26"/>
        </w:rPr>
        <w:t xml:space="preserve">tác vụ đọc thông tin các dòng dữ liệu trong </w:t>
      </w:r>
      <w:del w:id="5957" w:author="Thảo Nguyễn Kim" w:date="2019-03-14T04:49:00Z">
        <w:r w:rsidRPr="00607372" w:rsidDel="001720C3">
          <w:rPr>
            <w:rFonts w:ascii="Times New Roman" w:hAnsi="Times New Roman"/>
            <w:sz w:val="26"/>
            <w:szCs w:val="26"/>
          </w:rPr>
          <w:delText>cơ sở</w:delText>
        </w:r>
      </w:del>
      <w:ins w:id="5958" w:author="Thảo Nguyễn Kim" w:date="2019-03-14T04:49:00Z">
        <w:r w:rsidR="001720C3">
          <w:rPr>
            <w:rFonts w:ascii="Times New Roman" w:hAnsi="Times New Roman"/>
            <w:sz w:val="26"/>
            <w:szCs w:val="26"/>
            <w:lang w:val="en-US"/>
          </w:rPr>
          <w:t>nguồn</w:t>
        </w:r>
      </w:ins>
      <w:r w:rsidRPr="00607372">
        <w:rPr>
          <w:rFonts w:ascii="Times New Roman" w:hAnsi="Times New Roman"/>
          <w:sz w:val="26"/>
          <w:szCs w:val="26"/>
        </w:rPr>
        <w:t xml:space="preserve"> dữ liệu</w:t>
      </w:r>
    </w:p>
    <w:p w14:paraId="53855647" w14:textId="77777777" w:rsidR="00C968EC" w:rsidRPr="00BE211A" w:rsidRDefault="00C968EC">
      <w:pPr>
        <w:pStyle w:val="ListParagraph"/>
        <w:numPr>
          <w:ilvl w:val="2"/>
          <w:numId w:val="44"/>
        </w:numPr>
        <w:spacing w:line="360" w:lineRule="auto"/>
        <w:rPr>
          <w:rFonts w:ascii="Times New Roman" w:hAnsi="Times New Roman"/>
          <w:b/>
          <w:sz w:val="26"/>
          <w:szCs w:val="26"/>
          <w:rPrChange w:id="5959" w:author="Thảo Nguyễn Kim" w:date="2019-03-11T14:49:00Z">
            <w:rPr/>
          </w:rPrChange>
        </w:rPr>
        <w:pPrChange w:id="5960" w:author="Thảo Nguyễn Kim" w:date="2019-03-11T14:49:00Z">
          <w:pPr>
            <w:spacing w:line="360" w:lineRule="auto"/>
            <w:jc w:val="left"/>
          </w:pPr>
        </w:pPrChange>
      </w:pPr>
      <w:bookmarkStart w:id="5961" w:name="_Toc1743542"/>
      <w:del w:id="5962" w:author="Thảo Nguyễn Kim" w:date="2019-03-11T14:49:00Z">
        <w:r w:rsidRPr="00BE211A" w:rsidDel="00BE211A">
          <w:rPr>
            <w:rFonts w:ascii="Times New Roman" w:hAnsi="Times New Roman"/>
            <w:b/>
            <w:sz w:val="26"/>
            <w:szCs w:val="26"/>
            <w:rPrChange w:id="5963" w:author="Thảo Nguyễn Kim" w:date="2019-03-11T14:49:00Z">
              <w:rPr/>
            </w:rPrChange>
          </w:rPr>
          <w:br w:type="page"/>
        </w:r>
      </w:del>
    </w:p>
    <w:p w14:paraId="3D4BC227" w14:textId="3EEB92AB" w:rsidR="004F0DCA" w:rsidRDefault="00524F01" w:rsidP="0024219D">
      <w:pPr>
        <w:pStyle w:val="ListParagraph"/>
        <w:numPr>
          <w:ilvl w:val="4"/>
          <w:numId w:val="2"/>
        </w:numPr>
        <w:spacing w:line="360" w:lineRule="auto"/>
        <w:jc w:val="left"/>
        <w:outlineLvl w:val="4"/>
        <w:rPr>
          <w:rFonts w:ascii="Times New Roman" w:hAnsi="Times New Roman"/>
          <w:b/>
          <w:sz w:val="26"/>
          <w:szCs w:val="26"/>
        </w:rPr>
      </w:pPr>
      <w:bookmarkStart w:id="5964" w:name="_Toc3204523"/>
      <w:r w:rsidRPr="00DC36F7">
        <w:rPr>
          <w:rFonts w:ascii="Times New Roman" w:hAnsi="Times New Roman"/>
          <w:b/>
          <w:sz w:val="26"/>
          <w:szCs w:val="26"/>
        </w:rPr>
        <w:t>Mô hình kiến trúc của DEP</w:t>
      </w:r>
      <w:bookmarkEnd w:id="5961"/>
      <w:bookmarkEnd w:id="5964"/>
    </w:p>
    <w:p w14:paraId="1E641C46" w14:textId="77777777" w:rsidR="004F0DCA" w:rsidDel="006440AA" w:rsidRDefault="00287C62">
      <w:pPr>
        <w:jc w:val="center"/>
        <w:rPr>
          <w:del w:id="5965" w:author="Thảo Nguyễn Kim" w:date="2019-03-13T13:28:00Z"/>
          <w:rFonts w:ascii="Times New Roman" w:hAnsi="Times New Roman"/>
          <w:b/>
          <w:sz w:val="26"/>
          <w:szCs w:val="26"/>
        </w:rPr>
        <w:pPrChange w:id="5966" w:author="Thảo Nguyễn Kim" w:date="2019-03-13T13:28:00Z">
          <w:pPr/>
        </w:pPrChange>
      </w:pPr>
      <w:bookmarkStart w:id="5967" w:name="_Toc1743543"/>
      <w:r w:rsidRPr="00CC7369">
        <w:rPr>
          <w:rFonts w:ascii="Times New Roman" w:hAnsi="Times New Roman"/>
          <w:noProof/>
          <w:sz w:val="26"/>
          <w:szCs w:val="26"/>
          <w:lang w:val="en-US"/>
        </w:rPr>
        <w:lastRenderedPageBreak/>
        <w:drawing>
          <wp:inline distT="0" distB="0" distL="0" distR="0" wp14:anchorId="73D74D11" wp14:editId="153A9C5B">
            <wp:extent cx="4124325" cy="27908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0.jpe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24325" cy="2790825"/>
                    </a:xfrm>
                    <a:prstGeom prst="rect">
                      <a:avLst/>
                    </a:prstGeom>
                    <a:noFill/>
                    <a:ln>
                      <a:noFill/>
                    </a:ln>
                  </pic:spPr>
                </pic:pic>
              </a:graphicData>
            </a:graphic>
          </wp:inline>
        </w:drawing>
      </w:r>
      <w:bookmarkEnd w:id="5967"/>
    </w:p>
    <w:p w14:paraId="019D7590" w14:textId="77777777" w:rsidR="00C46F9E" w:rsidDel="006440AA" w:rsidRDefault="00C46F9E">
      <w:pPr>
        <w:spacing w:line="360" w:lineRule="auto"/>
        <w:ind w:left="720" w:firstLine="720"/>
        <w:jc w:val="center"/>
        <w:rPr>
          <w:del w:id="5968" w:author="Thảo Nguyễn Kim" w:date="2019-03-13T13:28:00Z"/>
          <w:rFonts w:ascii="Times New Roman" w:hAnsi="Times New Roman"/>
          <w:sz w:val="26"/>
          <w:szCs w:val="26"/>
        </w:rPr>
      </w:pPr>
    </w:p>
    <w:p w14:paraId="10B3B768" w14:textId="048D0FCD" w:rsidR="00C46F9E" w:rsidDel="006440AA" w:rsidRDefault="00C46F9E">
      <w:pPr>
        <w:spacing w:line="360" w:lineRule="auto"/>
        <w:ind w:left="720" w:firstLine="720"/>
        <w:jc w:val="center"/>
        <w:rPr>
          <w:del w:id="5969" w:author="Thảo Nguyễn Kim" w:date="2019-03-13T13:28:00Z"/>
          <w:rFonts w:ascii="Times New Roman" w:hAnsi="Times New Roman"/>
          <w:sz w:val="26"/>
          <w:szCs w:val="26"/>
        </w:rPr>
      </w:pPr>
    </w:p>
    <w:p w14:paraId="598FDD0F" w14:textId="32A3DC8D" w:rsidR="00C46F9E" w:rsidDel="006440AA" w:rsidRDefault="00C46F9E">
      <w:pPr>
        <w:spacing w:line="360" w:lineRule="auto"/>
        <w:ind w:left="720" w:firstLine="720"/>
        <w:jc w:val="center"/>
        <w:rPr>
          <w:del w:id="5970" w:author="Thảo Nguyễn Kim" w:date="2019-03-13T13:28:00Z"/>
          <w:rFonts w:ascii="Times New Roman" w:hAnsi="Times New Roman"/>
          <w:sz w:val="26"/>
          <w:szCs w:val="26"/>
        </w:rPr>
      </w:pPr>
    </w:p>
    <w:p w14:paraId="7F206A57" w14:textId="5350E616" w:rsidR="00C46F9E" w:rsidDel="006440AA" w:rsidRDefault="00C46F9E">
      <w:pPr>
        <w:spacing w:line="360" w:lineRule="auto"/>
        <w:ind w:left="720" w:firstLine="720"/>
        <w:jc w:val="center"/>
        <w:rPr>
          <w:del w:id="5971" w:author="Thảo Nguyễn Kim" w:date="2019-03-13T13:28:00Z"/>
          <w:rFonts w:ascii="Times New Roman" w:hAnsi="Times New Roman"/>
          <w:sz w:val="26"/>
          <w:szCs w:val="26"/>
        </w:rPr>
      </w:pPr>
    </w:p>
    <w:p w14:paraId="199C84B1" w14:textId="6197C42A" w:rsidR="00C46F9E" w:rsidDel="006440AA" w:rsidRDefault="00C46F9E">
      <w:pPr>
        <w:spacing w:line="360" w:lineRule="auto"/>
        <w:ind w:left="720" w:firstLine="720"/>
        <w:jc w:val="center"/>
        <w:rPr>
          <w:del w:id="5972" w:author="Thảo Nguyễn Kim" w:date="2019-03-13T13:28:00Z"/>
          <w:rFonts w:ascii="Times New Roman" w:hAnsi="Times New Roman"/>
          <w:sz w:val="26"/>
          <w:szCs w:val="26"/>
        </w:rPr>
      </w:pPr>
    </w:p>
    <w:p w14:paraId="249B4229" w14:textId="164D67DC" w:rsidR="00C46F9E" w:rsidDel="006440AA" w:rsidRDefault="00C46F9E">
      <w:pPr>
        <w:spacing w:line="360" w:lineRule="auto"/>
        <w:ind w:left="720" w:firstLine="720"/>
        <w:jc w:val="center"/>
        <w:rPr>
          <w:del w:id="5973" w:author="Thảo Nguyễn Kim" w:date="2019-03-13T13:28:00Z"/>
          <w:rFonts w:ascii="Times New Roman" w:hAnsi="Times New Roman"/>
          <w:sz w:val="26"/>
          <w:szCs w:val="26"/>
        </w:rPr>
      </w:pPr>
    </w:p>
    <w:p w14:paraId="7345D9C9" w14:textId="77777777" w:rsidR="00C46F9E" w:rsidRDefault="00C46F9E">
      <w:pPr>
        <w:jc w:val="center"/>
        <w:rPr>
          <w:rFonts w:ascii="Times New Roman" w:hAnsi="Times New Roman"/>
          <w:sz w:val="26"/>
          <w:szCs w:val="26"/>
        </w:rPr>
        <w:pPrChange w:id="5974" w:author="Thảo Nguyễn Kim" w:date="2019-03-13T13:28:00Z">
          <w:pPr>
            <w:spacing w:line="360" w:lineRule="auto"/>
          </w:pPr>
        </w:pPrChange>
      </w:pPr>
    </w:p>
    <w:p w14:paraId="59C0EB61" w14:textId="600A107D" w:rsidR="004F0DCA" w:rsidRDefault="009C1CCF" w:rsidP="008A4616">
      <w:pPr>
        <w:pStyle w:val="Hnh"/>
      </w:pPr>
      <w:bookmarkStart w:id="5975" w:name="_Toc1982240"/>
      <w:bookmarkStart w:id="5976" w:name="_Toc1997522"/>
      <w:bookmarkStart w:id="5977" w:name="_Toc1998989"/>
      <w:bookmarkStart w:id="5978" w:name="_Toc3208671"/>
      <w:bookmarkStart w:id="5979" w:name="_Toc3208729"/>
      <w:bookmarkStart w:id="5980" w:name="_Toc3376353"/>
      <w:bookmarkStart w:id="5981" w:name="_Toc3376415"/>
      <w:r>
        <w:t>Hình 3.</w:t>
      </w:r>
      <w:del w:id="5982" w:author="Thảo Nguyễn Kim" w:date="2019-03-11T14:40:00Z">
        <w:r w:rsidDel="00925EF5">
          <w:delText xml:space="preserve"> </w:delText>
        </w:r>
      </w:del>
      <w:del w:id="5983" w:author="Thảo Nguyễn Kim" w:date="2019-03-11T14:32:00Z">
        <w:r w:rsidR="00B30B29" w:rsidDel="00E7298B">
          <w:rPr>
            <w:noProof/>
          </w:rPr>
          <w:fldChar w:fldCharType="begin"/>
        </w:r>
        <w:r w:rsidR="00B30B29" w:rsidDel="00E7298B">
          <w:rPr>
            <w:noProof/>
          </w:rPr>
          <w:delInstrText xml:space="preserve"> SEQ Hình_3. \* ARABIC </w:delInstrText>
        </w:r>
        <w:r w:rsidR="00B30B29" w:rsidDel="00E7298B">
          <w:rPr>
            <w:noProof/>
          </w:rPr>
          <w:fldChar w:fldCharType="separate"/>
        </w:r>
        <w:r w:rsidR="006954A2" w:rsidDel="00E7298B">
          <w:rPr>
            <w:noProof/>
          </w:rPr>
          <w:delText>16</w:delText>
        </w:r>
        <w:r w:rsidR="00B30B29" w:rsidDel="00E7298B">
          <w:rPr>
            <w:noProof/>
          </w:rPr>
          <w:fldChar w:fldCharType="end"/>
        </w:r>
        <w:r w:rsidDel="00E7298B">
          <w:delText xml:space="preserve"> </w:delText>
        </w:r>
      </w:del>
      <w:ins w:id="5984" w:author="Thảo Nguyễn Kim" w:date="2019-03-11T14:40:00Z">
        <w:r w:rsidR="00925EF5">
          <w:t>20</w:t>
        </w:r>
      </w:ins>
      <w:ins w:id="5985" w:author="Thảo Nguyễn Kim" w:date="2019-03-11T14:32:00Z">
        <w:r w:rsidR="00E7298B">
          <w:t xml:space="preserve"> </w:t>
        </w:r>
      </w:ins>
      <w:r w:rsidRPr="00CC7369">
        <w:t>- Mô hình Data Extension Plugin (DEP)</w:t>
      </w:r>
      <w:bookmarkEnd w:id="5975"/>
      <w:bookmarkEnd w:id="5976"/>
      <w:bookmarkEnd w:id="5977"/>
      <w:bookmarkEnd w:id="5978"/>
      <w:bookmarkEnd w:id="5979"/>
      <w:bookmarkEnd w:id="5980"/>
      <w:bookmarkEnd w:id="5981"/>
    </w:p>
    <w:p w14:paraId="5912CFB7" w14:textId="77777777" w:rsidR="004F0DCA" w:rsidRPr="004F0DCA" w:rsidRDefault="004F0DCA" w:rsidP="00C46F9E">
      <w:pPr>
        <w:spacing w:line="360" w:lineRule="auto"/>
        <w:ind w:left="720" w:firstLine="720"/>
        <w:rPr>
          <w:rFonts w:ascii="Times New Roman" w:hAnsi="Times New Roman"/>
          <w:sz w:val="26"/>
          <w:szCs w:val="26"/>
        </w:rPr>
      </w:pPr>
      <w:r w:rsidRPr="004F0DCA">
        <w:rPr>
          <w:rFonts w:ascii="Times New Roman" w:hAnsi="Times New Roman"/>
          <w:sz w:val="26"/>
          <w:szCs w:val="26"/>
        </w:rPr>
        <w:t xml:space="preserve">Đây là kiến trúc logic tổng quan được thiết kế cho </w:t>
      </w:r>
      <w:r w:rsidRPr="00E30B78">
        <w:rPr>
          <w:rFonts w:ascii="Times New Roman" w:hAnsi="Times New Roman"/>
          <w:sz w:val="26"/>
          <w:szCs w:val="26"/>
        </w:rPr>
        <w:t>DEP</w:t>
      </w:r>
      <w:r w:rsidRPr="004F0DCA">
        <w:rPr>
          <w:rFonts w:ascii="Times New Roman" w:hAnsi="Times New Roman"/>
          <w:sz w:val="26"/>
          <w:szCs w:val="26"/>
        </w:rPr>
        <w:t>. Trong đó:</w:t>
      </w:r>
    </w:p>
    <w:p w14:paraId="41B77366" w14:textId="315729B9" w:rsidR="004F0DCA" w:rsidRPr="00D74D6B" w:rsidRDefault="004F0DCA">
      <w:pPr>
        <w:spacing w:line="360" w:lineRule="auto"/>
        <w:ind w:left="720" w:firstLine="720"/>
        <w:rPr>
          <w:rFonts w:ascii="Times New Roman" w:hAnsi="Times New Roman"/>
          <w:sz w:val="26"/>
          <w:szCs w:val="26"/>
          <w:lang w:val="en-US"/>
          <w:rPrChange w:id="5986" w:author="Thảo Nguyễn Kim" w:date="2019-03-14T04:52:00Z">
            <w:rPr>
              <w:rFonts w:ascii="Times New Roman" w:hAnsi="Times New Roman"/>
              <w:sz w:val="26"/>
              <w:szCs w:val="26"/>
            </w:rPr>
          </w:rPrChange>
        </w:rPr>
      </w:pPr>
      <w:r w:rsidRPr="00607372">
        <w:rPr>
          <w:rFonts w:ascii="Times New Roman" w:hAnsi="Times New Roman"/>
          <w:b/>
          <w:sz w:val="26"/>
          <w:szCs w:val="26"/>
        </w:rPr>
        <w:t>Listener:</w:t>
      </w:r>
      <w:r w:rsidRPr="004F0DCA">
        <w:rPr>
          <w:rFonts w:ascii="Times New Roman" w:hAnsi="Times New Roman"/>
          <w:sz w:val="26"/>
          <w:szCs w:val="26"/>
        </w:rPr>
        <w:t xml:space="preserve"> </w:t>
      </w:r>
      <w:ins w:id="5987" w:author="Thảo Nguyễn Kim" w:date="2019-03-14T04:50:00Z">
        <w:r w:rsidR="00D74D6B">
          <w:rPr>
            <w:rFonts w:ascii="Times New Roman" w:hAnsi="Times New Roman"/>
            <w:sz w:val="26"/>
            <w:szCs w:val="26"/>
            <w:lang w:val="en-US"/>
          </w:rPr>
          <w:t>Khi người dùng thực thi nghiệp vụ, Process Engine sẽ thông báo với các Plugin thông qua Listener.</w:t>
        </w:r>
      </w:ins>
      <w:ins w:id="5988" w:author="Thảo Nguyễn Kim" w:date="2019-03-14T04:51:00Z">
        <w:r w:rsidR="00D74D6B">
          <w:rPr>
            <w:rFonts w:ascii="Times New Roman" w:hAnsi="Times New Roman"/>
            <w:sz w:val="26"/>
            <w:szCs w:val="26"/>
            <w:lang w:val="en-US"/>
          </w:rPr>
          <w:t xml:space="preserve"> Listener này sẽ </w:t>
        </w:r>
      </w:ins>
      <w:del w:id="5989" w:author="Thảo Nguyễn Kim" w:date="2019-03-14T04:51:00Z">
        <w:r w:rsidRPr="004F0DCA" w:rsidDel="00D74D6B">
          <w:rPr>
            <w:rFonts w:ascii="Times New Roman" w:hAnsi="Times New Roman"/>
            <w:sz w:val="26"/>
            <w:szCs w:val="26"/>
          </w:rPr>
          <w:delText xml:space="preserve">Dùng để lắng nghe các sự kiện sẽ xảy ra với các tác vụ mà người dùng thực hiện để có thể bắt các sự kiện cần thiết. Cũng như </w:delText>
        </w:r>
      </w:del>
      <w:del w:id="5990" w:author="Thảo Nguyễn Kim" w:date="2019-03-14T04:52:00Z">
        <w:r w:rsidRPr="004F0DCA" w:rsidDel="00D74D6B">
          <w:rPr>
            <w:rFonts w:ascii="Times New Roman" w:hAnsi="Times New Roman"/>
            <w:sz w:val="26"/>
            <w:szCs w:val="26"/>
          </w:rPr>
          <w:delText xml:space="preserve">chuyển đổi </w:delText>
        </w:r>
      </w:del>
      <w:ins w:id="5991" w:author="Thảo Nguyễn Kim" w:date="2019-03-14T04:52:00Z">
        <w:r w:rsidR="00D74D6B">
          <w:rPr>
            <w:rFonts w:ascii="Times New Roman" w:hAnsi="Times New Roman"/>
            <w:sz w:val="26"/>
            <w:szCs w:val="26"/>
            <w:lang w:val="en-US"/>
          </w:rPr>
          <w:t xml:space="preserve">lấy </w:t>
        </w:r>
      </w:ins>
      <w:r w:rsidRPr="004F0DCA">
        <w:rPr>
          <w:rFonts w:ascii="Times New Roman" w:hAnsi="Times New Roman"/>
          <w:sz w:val="26"/>
          <w:szCs w:val="26"/>
        </w:rPr>
        <w:t xml:space="preserve">các thông tin từ tập tin .bpmn </w:t>
      </w:r>
      <w:del w:id="5992" w:author="Thảo Nguyễn Kim" w:date="2019-03-14T04:52:00Z">
        <w:r w:rsidRPr="004F0DCA" w:rsidDel="00D74D6B">
          <w:rPr>
            <w:rFonts w:ascii="Times New Roman" w:hAnsi="Times New Roman"/>
            <w:sz w:val="26"/>
            <w:szCs w:val="26"/>
          </w:rPr>
          <w:delText xml:space="preserve">mà người dùng triển khai lên Camunda </w:delText>
        </w:r>
      </w:del>
      <w:del w:id="5993" w:author="Thảo Nguyễn Kim" w:date="2019-03-14T04:53:00Z">
        <w:r w:rsidRPr="004F0DCA" w:rsidDel="00D74D6B">
          <w:rPr>
            <w:rFonts w:ascii="Times New Roman" w:hAnsi="Times New Roman"/>
            <w:sz w:val="26"/>
            <w:szCs w:val="26"/>
          </w:rPr>
          <w:delText>thành các thành phần</w:delText>
        </w:r>
      </w:del>
      <w:ins w:id="5994" w:author="Thảo Nguyễn Kim" w:date="2019-03-14T04:53:00Z">
        <w:r w:rsidR="00D74D6B">
          <w:rPr>
            <w:rFonts w:ascii="Times New Roman" w:hAnsi="Times New Roman"/>
            <w:sz w:val="26"/>
            <w:szCs w:val="26"/>
            <w:lang w:val="en-US"/>
          </w:rPr>
          <w:t>cung cấp cho</w:t>
        </w:r>
      </w:ins>
      <w:ins w:id="5995" w:author="Thảo Nguyễn Kim" w:date="2019-03-14T04:52:00Z">
        <w:r w:rsidR="00D74D6B">
          <w:rPr>
            <w:rFonts w:ascii="Times New Roman" w:hAnsi="Times New Roman"/>
            <w:sz w:val="26"/>
            <w:szCs w:val="26"/>
            <w:lang w:val="en-US"/>
          </w:rPr>
          <w:t xml:space="preserve"> </w:t>
        </w:r>
      </w:ins>
      <w:del w:id="5996" w:author="Thảo Nguyễn Kim" w:date="2019-03-14T04:52:00Z">
        <w:r w:rsidRPr="004F0DCA" w:rsidDel="00D74D6B">
          <w:rPr>
            <w:rFonts w:ascii="Times New Roman" w:hAnsi="Times New Roman"/>
            <w:sz w:val="26"/>
            <w:szCs w:val="26"/>
          </w:rPr>
          <w:delText xml:space="preserve"> mà các </w:delText>
        </w:r>
      </w:del>
      <w:r w:rsidRPr="004F0DCA">
        <w:rPr>
          <w:rFonts w:ascii="Times New Roman" w:hAnsi="Times New Roman"/>
          <w:sz w:val="26"/>
          <w:szCs w:val="26"/>
        </w:rPr>
        <w:t xml:space="preserve">Connector </w:t>
      </w:r>
      <w:del w:id="5997" w:author="Thảo Nguyễn Kim" w:date="2019-03-14T04:53:00Z">
        <w:r w:rsidRPr="004F0DCA" w:rsidDel="00D74D6B">
          <w:rPr>
            <w:rFonts w:ascii="Times New Roman" w:hAnsi="Times New Roman"/>
            <w:sz w:val="26"/>
            <w:szCs w:val="26"/>
          </w:rPr>
          <w:delText xml:space="preserve">có thể </w:delText>
        </w:r>
      </w:del>
      <w:ins w:id="5998" w:author="Thảo Nguyễn Kim" w:date="2019-03-14T04:53:00Z">
        <w:r w:rsidR="00D74D6B">
          <w:rPr>
            <w:rFonts w:ascii="Times New Roman" w:hAnsi="Times New Roman"/>
            <w:sz w:val="26"/>
            <w:szCs w:val="26"/>
            <w:lang w:val="en-US"/>
          </w:rPr>
          <w:t>để có thể truy xuất xuống nguồn dữ liệu</w:t>
        </w:r>
      </w:ins>
      <w:del w:id="5999" w:author="Thảo Nguyễn Kim" w:date="2019-03-14T04:52:00Z">
        <w:r w:rsidRPr="004F0DCA" w:rsidDel="00D74D6B">
          <w:rPr>
            <w:rFonts w:ascii="Times New Roman" w:hAnsi="Times New Roman"/>
            <w:sz w:val="26"/>
            <w:szCs w:val="26"/>
          </w:rPr>
          <w:delText>đọc được.</w:delText>
        </w:r>
      </w:del>
    </w:p>
    <w:p w14:paraId="35D2FAAE" w14:textId="5F2EFBC3" w:rsidR="004F0DCA" w:rsidRPr="004F0DCA" w:rsidRDefault="004F0DCA" w:rsidP="00205807">
      <w:pPr>
        <w:spacing w:line="360" w:lineRule="auto"/>
        <w:ind w:left="720" w:firstLine="720"/>
        <w:rPr>
          <w:rFonts w:ascii="Times New Roman" w:hAnsi="Times New Roman"/>
          <w:sz w:val="26"/>
          <w:szCs w:val="26"/>
        </w:rPr>
      </w:pPr>
      <w:r w:rsidRPr="00607372">
        <w:rPr>
          <w:rFonts w:ascii="Times New Roman" w:hAnsi="Times New Roman"/>
          <w:b/>
          <w:sz w:val="26"/>
          <w:szCs w:val="26"/>
        </w:rPr>
        <w:t>Database Connector</w:t>
      </w:r>
      <w:r w:rsidRPr="004F0DCA">
        <w:rPr>
          <w:rFonts w:ascii="Times New Roman" w:hAnsi="Times New Roman"/>
          <w:sz w:val="26"/>
          <w:szCs w:val="26"/>
        </w:rPr>
        <w:t xml:space="preserve">: Dùng để thao tác dữ liệu với các cơ sở dữ liệu </w:t>
      </w:r>
      <w:del w:id="6000" w:author="Thảo Nguyễn Kim" w:date="2019-03-14T04:53:00Z">
        <w:r w:rsidRPr="004F0DCA" w:rsidDel="00D74D6B">
          <w:rPr>
            <w:rFonts w:ascii="Times New Roman" w:hAnsi="Times New Roman"/>
            <w:sz w:val="26"/>
            <w:szCs w:val="26"/>
          </w:rPr>
          <w:delText>mà em định nghĩa sẵn.</w:delText>
        </w:r>
      </w:del>
    </w:p>
    <w:p w14:paraId="79E7AAE4" w14:textId="77777777" w:rsidR="004F0DCA" w:rsidRPr="004F0DCA" w:rsidRDefault="004F0DCA" w:rsidP="00AC25EC">
      <w:pPr>
        <w:spacing w:line="360" w:lineRule="auto"/>
        <w:ind w:left="709" w:firstLine="709"/>
        <w:rPr>
          <w:rFonts w:ascii="Times New Roman" w:hAnsi="Times New Roman"/>
          <w:sz w:val="26"/>
          <w:szCs w:val="26"/>
        </w:rPr>
      </w:pPr>
      <w:r w:rsidRPr="00607372">
        <w:rPr>
          <w:rFonts w:ascii="Times New Roman" w:hAnsi="Times New Roman"/>
          <w:b/>
          <w:sz w:val="26"/>
          <w:szCs w:val="26"/>
        </w:rPr>
        <w:t>Spreadsheet Connector</w:t>
      </w:r>
      <w:r w:rsidRPr="004F0DCA">
        <w:rPr>
          <w:rFonts w:ascii="Times New Roman" w:hAnsi="Times New Roman"/>
          <w:sz w:val="26"/>
          <w:szCs w:val="26"/>
        </w:rPr>
        <w:t>: Dùng để thao tác với Google Spreadsheet thông qua các API của Google.</w:t>
      </w:r>
    </w:p>
    <w:p w14:paraId="4793EA2F" w14:textId="773C8300" w:rsidR="00BE1094" w:rsidRPr="00E61954" w:rsidRDefault="00524F01" w:rsidP="0024219D">
      <w:pPr>
        <w:pStyle w:val="ListParagraph"/>
        <w:numPr>
          <w:ilvl w:val="4"/>
          <w:numId w:val="2"/>
        </w:numPr>
        <w:spacing w:line="360" w:lineRule="auto"/>
        <w:jc w:val="left"/>
        <w:outlineLvl w:val="4"/>
        <w:rPr>
          <w:rFonts w:ascii="Times New Roman" w:hAnsi="Times New Roman"/>
          <w:b/>
          <w:sz w:val="26"/>
          <w:szCs w:val="26"/>
        </w:rPr>
      </w:pPr>
      <w:bookmarkStart w:id="6001" w:name="_Toc1743544"/>
      <w:bookmarkStart w:id="6002" w:name="_Toc3204524"/>
      <w:r w:rsidRPr="00DC36F7">
        <w:rPr>
          <w:rFonts w:ascii="Times New Roman" w:hAnsi="Times New Roman"/>
          <w:b/>
          <w:sz w:val="26"/>
          <w:szCs w:val="26"/>
        </w:rPr>
        <w:t>Cách hoạt động của DEP.</w:t>
      </w:r>
      <w:bookmarkEnd w:id="6001"/>
      <w:bookmarkEnd w:id="6002"/>
    </w:p>
    <w:p w14:paraId="108BE292" w14:textId="77777777" w:rsidR="00D92786" w:rsidRDefault="00D92786" w:rsidP="00205807">
      <w:pPr>
        <w:spacing w:line="360" w:lineRule="auto"/>
        <w:ind w:left="720" w:firstLine="720"/>
        <w:rPr>
          <w:rFonts w:ascii="Times New Roman" w:hAnsi="Times New Roman"/>
          <w:sz w:val="26"/>
          <w:szCs w:val="26"/>
        </w:rPr>
      </w:pPr>
      <w:r w:rsidRPr="00D92786">
        <w:rPr>
          <w:rFonts w:ascii="Times New Roman" w:hAnsi="Times New Roman"/>
          <w:sz w:val="26"/>
          <w:szCs w:val="26"/>
        </w:rPr>
        <w:t>Xử lí ghi, cập nhật, xóa bỏ dữ liệu:</w:t>
      </w:r>
    </w:p>
    <w:p w14:paraId="617FB82E" w14:textId="7A18AA1A" w:rsidR="00D92786" w:rsidRPr="00D92786" w:rsidDel="00851D13" w:rsidRDefault="00D92786">
      <w:pPr>
        <w:spacing w:line="360" w:lineRule="auto"/>
        <w:jc w:val="center"/>
        <w:rPr>
          <w:del w:id="6003" w:author="Thảo Nguyễn Kim" w:date="2019-03-11T14:49:00Z"/>
          <w:rFonts w:ascii="Times New Roman" w:hAnsi="Times New Roman"/>
          <w:sz w:val="26"/>
          <w:szCs w:val="26"/>
        </w:rPr>
        <w:pPrChange w:id="6004" w:author="Thảo Nguyễn Kim" w:date="2019-03-14T04:55:00Z">
          <w:pPr>
            <w:spacing w:line="360" w:lineRule="auto"/>
            <w:ind w:left="720" w:firstLine="720"/>
          </w:pPr>
        </w:pPrChange>
      </w:pPr>
      <w:r>
        <w:rPr>
          <w:rFonts w:ascii="Times New Roman" w:hAnsi="Times New Roman"/>
          <w:noProof/>
          <w:sz w:val="26"/>
          <w:szCs w:val="26"/>
          <w:lang w:val="en-US"/>
        </w:rPr>
        <w:lastRenderedPageBreak/>
        <w:drawing>
          <wp:inline distT="0" distB="0" distL="0" distR="0" wp14:anchorId="213D87EF" wp14:editId="4F6B0C9A">
            <wp:extent cx="5429250" cy="216282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2.jpe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5737" cy="2165411"/>
                    </a:xfrm>
                    <a:prstGeom prst="rect">
                      <a:avLst/>
                    </a:prstGeom>
                    <a:noFill/>
                    <a:ln>
                      <a:noFill/>
                    </a:ln>
                  </pic:spPr>
                </pic:pic>
              </a:graphicData>
            </a:graphic>
          </wp:inline>
        </w:drawing>
      </w:r>
    </w:p>
    <w:p w14:paraId="7BC99EF0" w14:textId="77777777" w:rsidR="00D92786" w:rsidRPr="00D92786" w:rsidRDefault="00D92786">
      <w:pPr>
        <w:spacing w:line="360" w:lineRule="auto"/>
        <w:jc w:val="center"/>
        <w:rPr>
          <w:rFonts w:ascii="Times New Roman" w:hAnsi="Times New Roman"/>
          <w:sz w:val="26"/>
          <w:szCs w:val="26"/>
        </w:rPr>
        <w:pPrChange w:id="6005" w:author="Thảo Nguyễn Kim" w:date="2019-03-14T04:55:00Z">
          <w:pPr>
            <w:spacing w:line="360" w:lineRule="auto"/>
          </w:pPr>
        </w:pPrChange>
      </w:pPr>
    </w:p>
    <w:p w14:paraId="00E3626A" w14:textId="0BDF8112" w:rsidR="00D92786" w:rsidRPr="00EB7DE2" w:rsidRDefault="006954A2" w:rsidP="008A4616">
      <w:pPr>
        <w:pStyle w:val="Hnh"/>
      </w:pPr>
      <w:bookmarkStart w:id="6006" w:name="_Toc1982241"/>
      <w:bookmarkStart w:id="6007" w:name="_Toc1997523"/>
      <w:bookmarkStart w:id="6008" w:name="_Toc1998990"/>
      <w:bookmarkStart w:id="6009" w:name="_Toc3208672"/>
      <w:bookmarkStart w:id="6010" w:name="_Toc3208730"/>
      <w:bookmarkStart w:id="6011" w:name="_Toc3376354"/>
      <w:bookmarkStart w:id="6012" w:name="_Toc3376416"/>
      <w:r w:rsidRPr="008A4616">
        <w:t>Hình 3.</w:t>
      </w:r>
      <w:del w:id="6013" w:author="Thảo Nguyễn Kim" w:date="2019-03-11T14:41:00Z">
        <w:r w:rsidRPr="00CF5A07" w:rsidDel="00BB4831">
          <w:delText xml:space="preserve"> </w:delText>
        </w:r>
      </w:del>
      <w:del w:id="6014" w:author="Thảo Nguyễn Kim" w:date="2019-03-11T14:33:00Z">
        <w:r w:rsidR="00B30B29" w:rsidDel="00E7298B">
          <w:rPr>
            <w:noProof/>
          </w:rPr>
          <w:fldChar w:fldCharType="begin"/>
        </w:r>
        <w:r w:rsidR="00B30B29" w:rsidRPr="00EB7DE2" w:rsidDel="00E7298B">
          <w:rPr>
            <w:noProof/>
          </w:rPr>
          <w:delInstrText xml:space="preserve"> SEQ Hình_3. \* ARABIC </w:delInstrText>
        </w:r>
        <w:r w:rsidR="00B30B29" w:rsidDel="00E7298B">
          <w:rPr>
            <w:noProof/>
          </w:rPr>
          <w:fldChar w:fldCharType="separate"/>
        </w:r>
        <w:r w:rsidRPr="008A4616" w:rsidDel="00E7298B">
          <w:rPr>
            <w:noProof/>
          </w:rPr>
          <w:delText>17</w:delText>
        </w:r>
        <w:r w:rsidR="00B30B29" w:rsidDel="00E7298B">
          <w:rPr>
            <w:noProof/>
          </w:rPr>
          <w:fldChar w:fldCharType="end"/>
        </w:r>
        <w:r w:rsidRPr="008A4616" w:rsidDel="00E7298B">
          <w:delText xml:space="preserve"> </w:delText>
        </w:r>
      </w:del>
      <w:ins w:id="6015" w:author="Thảo Nguyễn Kim" w:date="2019-03-11T14:40:00Z">
        <w:r w:rsidR="00BB4831" w:rsidRPr="00CF5A07">
          <w:rPr>
            <w:noProof/>
          </w:rPr>
          <w:t>21</w:t>
        </w:r>
      </w:ins>
      <w:ins w:id="6016" w:author="Thảo Nguyễn Kim" w:date="2019-03-11T14:33:00Z">
        <w:r w:rsidR="00E7298B" w:rsidRPr="00EB7DE2">
          <w:t xml:space="preserve"> </w:t>
        </w:r>
      </w:ins>
      <w:r w:rsidRPr="00EB7DE2">
        <w:t>– Luồng xử lí của việc ghi, cập nhật và xóa bỏ dữ liệu</w:t>
      </w:r>
      <w:bookmarkEnd w:id="6006"/>
      <w:bookmarkEnd w:id="6007"/>
      <w:bookmarkEnd w:id="6008"/>
      <w:bookmarkEnd w:id="6009"/>
      <w:bookmarkEnd w:id="6010"/>
      <w:bookmarkEnd w:id="6011"/>
      <w:bookmarkEnd w:id="6012"/>
    </w:p>
    <w:p w14:paraId="2E432E7D" w14:textId="4971A618" w:rsidR="00D92786" w:rsidRPr="00D92786" w:rsidDel="00851D13" w:rsidRDefault="00D92786" w:rsidP="00607372">
      <w:pPr>
        <w:spacing w:line="360" w:lineRule="auto"/>
        <w:ind w:left="720" w:firstLine="720"/>
        <w:rPr>
          <w:del w:id="6017" w:author="Thảo Nguyễn Kim" w:date="2019-03-11T14:49:00Z"/>
          <w:rFonts w:ascii="Times New Roman" w:hAnsi="Times New Roman"/>
          <w:sz w:val="26"/>
          <w:szCs w:val="26"/>
        </w:rPr>
      </w:pPr>
      <w:r w:rsidRPr="00D92786">
        <w:rPr>
          <w:rFonts w:ascii="Times New Roman" w:hAnsi="Times New Roman"/>
          <w:sz w:val="26"/>
          <w:szCs w:val="26"/>
        </w:rPr>
        <w:t>Theo Hình 3.</w:t>
      </w:r>
      <w:del w:id="6018" w:author="Thảo Nguyễn Kim" w:date="2019-03-11T14:41:00Z">
        <w:r w:rsidRPr="00D92786" w:rsidDel="00BB4831">
          <w:rPr>
            <w:rFonts w:ascii="Times New Roman" w:hAnsi="Times New Roman"/>
            <w:sz w:val="26"/>
            <w:szCs w:val="26"/>
          </w:rPr>
          <w:delText>1</w:delText>
        </w:r>
        <w:r w:rsidR="009D0B8D" w:rsidDel="00BB4831">
          <w:rPr>
            <w:rFonts w:ascii="Times New Roman" w:hAnsi="Times New Roman"/>
            <w:sz w:val="26"/>
            <w:szCs w:val="26"/>
          </w:rPr>
          <w:delText>7</w:delText>
        </w:r>
      </w:del>
      <w:ins w:id="6019" w:author="Thảo Nguyễn Kim" w:date="2019-03-11T14:41:00Z">
        <w:r w:rsidR="00BB4831" w:rsidRPr="00EB7DE2">
          <w:rPr>
            <w:rFonts w:ascii="Times New Roman" w:hAnsi="Times New Roman"/>
            <w:sz w:val="26"/>
            <w:szCs w:val="26"/>
            <w:rPrChange w:id="6020" w:author="Chanh Duc Ngo" w:date="2019-03-13T09:59:00Z">
              <w:rPr>
                <w:rFonts w:ascii="Times New Roman" w:hAnsi="Times New Roman"/>
                <w:sz w:val="26"/>
                <w:szCs w:val="26"/>
                <w:lang w:val="en-US"/>
              </w:rPr>
            </w:rPrChange>
          </w:rPr>
          <w:t>21</w:t>
        </w:r>
      </w:ins>
      <w:r w:rsidRPr="00D92786">
        <w:rPr>
          <w:rFonts w:ascii="Times New Roman" w:hAnsi="Times New Roman"/>
          <w:sz w:val="26"/>
          <w:szCs w:val="26"/>
        </w:rPr>
        <w:t>, khi người dùng hoàn tất một tác vụ</w:t>
      </w:r>
      <w:ins w:id="6021" w:author="Chanh Duc Ngo" w:date="2019-03-10T16:52:00Z">
        <w:r w:rsidR="00B30124">
          <w:rPr>
            <w:rFonts w:ascii="Times New Roman" w:hAnsi="Times New Roman"/>
            <w:sz w:val="26"/>
            <w:szCs w:val="26"/>
          </w:rPr>
          <w:t>,</w:t>
        </w:r>
      </w:ins>
      <w:r w:rsidRPr="00D92786">
        <w:rPr>
          <w:rFonts w:ascii="Times New Roman" w:hAnsi="Times New Roman"/>
          <w:sz w:val="26"/>
          <w:szCs w:val="26"/>
        </w:rPr>
        <w:t xml:space="preserve"> </w:t>
      </w:r>
      <w:del w:id="6022" w:author="Thảo Nguyễn Kim" w:date="2019-03-14T04:54:00Z">
        <w:r w:rsidRPr="00D92786" w:rsidDel="00D27A4B">
          <w:rPr>
            <w:rFonts w:ascii="Times New Roman" w:hAnsi="Times New Roman"/>
            <w:sz w:val="26"/>
            <w:szCs w:val="26"/>
          </w:rPr>
          <w:delText xml:space="preserve">Camunda </w:delText>
        </w:r>
      </w:del>
      <w:ins w:id="6023" w:author="Thảo Nguyễn Kim" w:date="2019-03-14T04:54:00Z">
        <w:r w:rsidR="00D27A4B">
          <w:rPr>
            <w:rFonts w:ascii="Times New Roman" w:hAnsi="Times New Roman"/>
            <w:sz w:val="26"/>
            <w:szCs w:val="26"/>
            <w:lang w:val="en-US"/>
          </w:rPr>
          <w:t>Process</w:t>
        </w:r>
        <w:r w:rsidR="00D27A4B" w:rsidRPr="00D92786">
          <w:rPr>
            <w:rFonts w:ascii="Times New Roman" w:hAnsi="Times New Roman"/>
            <w:sz w:val="26"/>
            <w:szCs w:val="26"/>
          </w:rPr>
          <w:t xml:space="preserve"> </w:t>
        </w:r>
      </w:ins>
      <w:r w:rsidRPr="00D92786">
        <w:rPr>
          <w:rFonts w:ascii="Times New Roman" w:hAnsi="Times New Roman"/>
          <w:sz w:val="26"/>
          <w:szCs w:val="26"/>
        </w:rPr>
        <w:t>Engine sẽ thông báo sự kiện cho Output Task Listener</w:t>
      </w:r>
      <w:del w:id="6024" w:author="Thảo Nguyễn Kim" w:date="2019-03-14T04:53:00Z">
        <w:r w:rsidRPr="00D92786" w:rsidDel="00D27A4B">
          <w:rPr>
            <w:rFonts w:ascii="Times New Roman" w:hAnsi="Times New Roman"/>
            <w:sz w:val="26"/>
            <w:szCs w:val="26"/>
          </w:rPr>
          <w:delText xml:space="preserve"> biết để tiến hành các thao tác đọc ghi</w:delText>
        </w:r>
      </w:del>
      <w:r w:rsidRPr="00D92786">
        <w:rPr>
          <w:rFonts w:ascii="Times New Roman" w:hAnsi="Times New Roman"/>
          <w:sz w:val="26"/>
          <w:szCs w:val="26"/>
        </w:rPr>
        <w:t>. Output Task Listener</w:t>
      </w:r>
      <w:ins w:id="6025" w:author="Thảo Nguyễn Kim" w:date="2019-03-14T04:54:00Z">
        <w:r w:rsidR="00D27A4B">
          <w:rPr>
            <w:rFonts w:ascii="Times New Roman" w:hAnsi="Times New Roman"/>
            <w:sz w:val="26"/>
            <w:szCs w:val="26"/>
            <w:lang w:val="en-US"/>
          </w:rPr>
          <w:t xml:space="preserve"> </w:t>
        </w:r>
      </w:ins>
      <w:del w:id="6026" w:author="Thảo Nguyễn Kim" w:date="2019-03-14T04:54:00Z">
        <w:r w:rsidRPr="00D92786" w:rsidDel="00D27A4B">
          <w:rPr>
            <w:rFonts w:ascii="Times New Roman" w:hAnsi="Times New Roman"/>
            <w:sz w:val="26"/>
            <w:szCs w:val="26"/>
          </w:rPr>
          <w:delText xml:space="preserve"> sau đó </w:delText>
        </w:r>
      </w:del>
      <w:r w:rsidRPr="00D92786">
        <w:rPr>
          <w:rFonts w:ascii="Times New Roman" w:hAnsi="Times New Roman"/>
          <w:sz w:val="26"/>
          <w:szCs w:val="26"/>
        </w:rPr>
        <w:t xml:space="preserve">sẽ chuyển đổi các thông tin và giá trị từ </w:t>
      </w:r>
      <w:del w:id="6027" w:author="Thảo Nguyễn Kim" w:date="2019-03-14T04:55:00Z">
        <w:r w:rsidRPr="00D92786" w:rsidDel="00D27A4B">
          <w:rPr>
            <w:rFonts w:ascii="Times New Roman" w:hAnsi="Times New Roman"/>
            <w:sz w:val="26"/>
            <w:szCs w:val="26"/>
          </w:rPr>
          <w:delText xml:space="preserve">các dịch vụ có sẵn của Camunda Engine như </w:delText>
        </w:r>
      </w:del>
      <w:r w:rsidRPr="00D92786">
        <w:rPr>
          <w:rFonts w:ascii="Times New Roman" w:hAnsi="Times New Roman"/>
          <w:sz w:val="26"/>
          <w:szCs w:val="26"/>
        </w:rPr>
        <w:t>Form Service</w:t>
      </w:r>
      <w:ins w:id="6028" w:author="Thảo Nguyễn Kim" w:date="2019-03-14T04:55:00Z">
        <w:r w:rsidR="00D27A4B">
          <w:rPr>
            <w:rFonts w:ascii="Times New Roman" w:hAnsi="Times New Roman"/>
            <w:sz w:val="26"/>
            <w:szCs w:val="26"/>
            <w:lang w:val="en-US"/>
          </w:rPr>
          <w:t xml:space="preserve"> và tập tin .bpmn</w:t>
        </w:r>
      </w:ins>
      <w:r w:rsidRPr="00D92786">
        <w:rPr>
          <w:rFonts w:ascii="Times New Roman" w:hAnsi="Times New Roman"/>
          <w:sz w:val="26"/>
          <w:szCs w:val="26"/>
        </w:rPr>
        <w:t xml:space="preserve"> rồi sau đó chuyển thành các đối tượng của lớp Data Condition và Data Store Field. Các</w:t>
      </w:r>
      <w:del w:id="6029" w:author="Thảo Nguyễn Kim" w:date="2019-03-14T04:54:00Z">
        <w:r w:rsidRPr="00D92786" w:rsidDel="00D27A4B">
          <w:rPr>
            <w:rFonts w:ascii="Times New Roman" w:hAnsi="Times New Roman"/>
            <w:sz w:val="26"/>
            <w:szCs w:val="26"/>
          </w:rPr>
          <w:delText xml:space="preserve"> đối tượng </w:delText>
        </w:r>
      </w:del>
      <w:ins w:id="6030" w:author="Thảo Nguyễn Kim" w:date="2019-03-14T04:54:00Z">
        <w:r w:rsidR="00D27A4B">
          <w:rPr>
            <w:rFonts w:ascii="Times New Roman" w:hAnsi="Times New Roman"/>
            <w:sz w:val="26"/>
            <w:szCs w:val="26"/>
            <w:lang w:val="en-US"/>
          </w:rPr>
          <w:t xml:space="preserve"> thông tin </w:t>
        </w:r>
      </w:ins>
      <w:r w:rsidRPr="00D92786">
        <w:rPr>
          <w:rFonts w:ascii="Times New Roman" w:hAnsi="Times New Roman"/>
          <w:sz w:val="26"/>
          <w:szCs w:val="26"/>
        </w:rPr>
        <w:t xml:space="preserve">này </w:t>
      </w:r>
      <w:ins w:id="6031" w:author="Thảo Nguyễn Kim" w:date="2019-03-14T04:56:00Z">
        <w:r w:rsidR="00D27A4B">
          <w:rPr>
            <w:rFonts w:ascii="Times New Roman" w:hAnsi="Times New Roman"/>
            <w:sz w:val="26"/>
            <w:szCs w:val="26"/>
            <w:lang w:val="en-US"/>
          </w:rPr>
          <w:t xml:space="preserve">sẽ nhờ </w:t>
        </w:r>
      </w:ins>
      <w:del w:id="6032" w:author="Thảo Nguyễn Kim" w:date="2019-03-14T04:56:00Z">
        <w:r w:rsidRPr="00D92786" w:rsidDel="00D27A4B">
          <w:rPr>
            <w:rFonts w:ascii="Times New Roman" w:hAnsi="Times New Roman"/>
            <w:sz w:val="26"/>
            <w:szCs w:val="26"/>
          </w:rPr>
          <w:delText xml:space="preserve">sau đó được truyền xuống cho </w:delText>
        </w:r>
      </w:del>
      <w:r w:rsidRPr="00D92786">
        <w:rPr>
          <w:rFonts w:ascii="Times New Roman" w:hAnsi="Times New Roman"/>
          <w:sz w:val="26"/>
          <w:szCs w:val="26"/>
        </w:rPr>
        <w:t xml:space="preserve">Database Connector </w:t>
      </w:r>
      <w:del w:id="6033" w:author="Thảo Nguyễn Kim" w:date="2019-03-14T04:56:00Z">
        <w:r w:rsidRPr="00D92786" w:rsidDel="00D27A4B">
          <w:rPr>
            <w:rFonts w:ascii="Times New Roman" w:hAnsi="Times New Roman"/>
            <w:sz w:val="26"/>
            <w:szCs w:val="26"/>
          </w:rPr>
          <w:delText>để xây dựng các</w:delText>
        </w:r>
      </w:del>
      <w:ins w:id="6034" w:author="Thảo Nguyễn Kim" w:date="2019-03-14T04:56:00Z">
        <w:r w:rsidR="00D27A4B">
          <w:rPr>
            <w:rFonts w:ascii="Times New Roman" w:hAnsi="Times New Roman"/>
            <w:sz w:val="26"/>
            <w:szCs w:val="26"/>
            <w:lang w:val="en-US"/>
          </w:rPr>
          <w:t>biến thành các</w:t>
        </w:r>
      </w:ins>
      <w:r w:rsidRPr="00D92786">
        <w:rPr>
          <w:rFonts w:ascii="Times New Roman" w:hAnsi="Times New Roman"/>
          <w:sz w:val="26"/>
          <w:szCs w:val="26"/>
        </w:rPr>
        <w:t xml:space="preserve"> câu truy vấn hoặc gọi các API tùy theo yêu cầu của mô hình người dùng triển khai trên </w:t>
      </w:r>
      <w:del w:id="6035" w:author="Thảo Nguyễn Kim" w:date="2019-03-14T04:56:00Z">
        <w:r w:rsidRPr="00D92786" w:rsidDel="00D27A4B">
          <w:rPr>
            <w:rFonts w:ascii="Times New Roman" w:hAnsi="Times New Roman"/>
            <w:sz w:val="26"/>
            <w:szCs w:val="26"/>
          </w:rPr>
          <w:delText xml:space="preserve">Camunda </w:delText>
        </w:r>
      </w:del>
      <w:ins w:id="6036" w:author="Thảo Nguyễn Kim" w:date="2019-03-14T04:56:00Z">
        <w:r w:rsidR="00D27A4B">
          <w:rPr>
            <w:rFonts w:ascii="Times New Roman" w:hAnsi="Times New Roman"/>
            <w:sz w:val="26"/>
            <w:szCs w:val="26"/>
            <w:lang w:val="en-US"/>
          </w:rPr>
          <w:t>Process</w:t>
        </w:r>
        <w:r w:rsidR="00D27A4B" w:rsidRPr="00D92786">
          <w:rPr>
            <w:rFonts w:ascii="Times New Roman" w:hAnsi="Times New Roman"/>
            <w:sz w:val="26"/>
            <w:szCs w:val="26"/>
          </w:rPr>
          <w:t xml:space="preserve"> </w:t>
        </w:r>
      </w:ins>
      <w:r w:rsidRPr="00D92786">
        <w:rPr>
          <w:rFonts w:ascii="Times New Roman" w:hAnsi="Times New Roman"/>
          <w:sz w:val="26"/>
          <w:szCs w:val="26"/>
        </w:rPr>
        <w:t>Engine.</w:t>
      </w:r>
      <w:r w:rsidRPr="00D92786">
        <w:rPr>
          <w:rFonts w:ascii="Times New Roman" w:hAnsi="Times New Roman"/>
          <w:sz w:val="26"/>
          <w:szCs w:val="26"/>
        </w:rPr>
        <w:tab/>
      </w:r>
    </w:p>
    <w:p w14:paraId="625B2ACE" w14:textId="77777777" w:rsidR="00D92786" w:rsidDel="00851D13" w:rsidRDefault="00D92786" w:rsidP="00205807">
      <w:pPr>
        <w:spacing w:line="360" w:lineRule="auto"/>
        <w:rPr>
          <w:del w:id="6037" w:author="Thảo Nguyễn Kim" w:date="2019-03-11T14:49:00Z"/>
          <w:rFonts w:ascii="Times New Roman" w:hAnsi="Times New Roman"/>
          <w:sz w:val="26"/>
          <w:szCs w:val="26"/>
        </w:rPr>
      </w:pPr>
    </w:p>
    <w:p w14:paraId="5E860B6B" w14:textId="77777777" w:rsidR="00BE1094" w:rsidDel="00851D13" w:rsidRDefault="00BE1094">
      <w:pPr>
        <w:spacing w:line="360" w:lineRule="auto"/>
        <w:ind w:left="720" w:firstLine="720"/>
        <w:rPr>
          <w:del w:id="6038" w:author="Thảo Nguyễn Kim" w:date="2019-03-11T14:49:00Z"/>
          <w:rFonts w:ascii="Times New Roman" w:hAnsi="Times New Roman"/>
          <w:sz w:val="26"/>
          <w:szCs w:val="26"/>
        </w:rPr>
        <w:pPrChange w:id="6039" w:author="Thảo Nguyễn Kim" w:date="2019-03-11T14:49:00Z">
          <w:pPr>
            <w:spacing w:line="360" w:lineRule="auto"/>
            <w:jc w:val="left"/>
          </w:pPr>
        </w:pPrChange>
      </w:pPr>
      <w:del w:id="6040" w:author="Thảo Nguyễn Kim" w:date="2019-03-11T14:49:00Z">
        <w:r w:rsidDel="00851D13">
          <w:rPr>
            <w:rFonts w:ascii="Times New Roman" w:hAnsi="Times New Roman"/>
            <w:sz w:val="26"/>
            <w:szCs w:val="26"/>
          </w:rPr>
          <w:br w:type="page"/>
        </w:r>
      </w:del>
    </w:p>
    <w:p w14:paraId="577103A7" w14:textId="77777777" w:rsidR="00BE1094" w:rsidRPr="00D92786" w:rsidRDefault="00BE1094">
      <w:pPr>
        <w:spacing w:line="360" w:lineRule="auto"/>
        <w:ind w:left="720" w:firstLine="720"/>
        <w:rPr>
          <w:rFonts w:ascii="Times New Roman" w:hAnsi="Times New Roman"/>
          <w:sz w:val="26"/>
          <w:szCs w:val="26"/>
        </w:rPr>
        <w:pPrChange w:id="6041" w:author="Thảo Nguyễn Kim" w:date="2019-03-11T14:49:00Z">
          <w:pPr>
            <w:spacing w:line="360" w:lineRule="auto"/>
          </w:pPr>
        </w:pPrChange>
      </w:pPr>
    </w:p>
    <w:p w14:paraId="25A5FA35" w14:textId="77777777" w:rsidR="00D92786" w:rsidRPr="00D92786" w:rsidRDefault="00D92786" w:rsidP="00205807">
      <w:pPr>
        <w:spacing w:line="360" w:lineRule="auto"/>
        <w:ind w:left="720" w:firstLine="720"/>
        <w:rPr>
          <w:rFonts w:ascii="Times New Roman" w:hAnsi="Times New Roman"/>
          <w:sz w:val="26"/>
          <w:szCs w:val="26"/>
        </w:rPr>
      </w:pPr>
      <w:r w:rsidRPr="00D92786">
        <w:rPr>
          <w:rFonts w:ascii="Times New Roman" w:hAnsi="Times New Roman"/>
          <w:sz w:val="26"/>
          <w:szCs w:val="26"/>
        </w:rPr>
        <w:t>Xử lí đọc dữ liệu:</w:t>
      </w:r>
    </w:p>
    <w:p w14:paraId="6B7C833E" w14:textId="77777777" w:rsidR="00D92786" w:rsidRPr="00D92786" w:rsidRDefault="00D92786">
      <w:pPr>
        <w:spacing w:line="360" w:lineRule="auto"/>
        <w:jc w:val="center"/>
        <w:rPr>
          <w:rFonts w:ascii="Times New Roman" w:hAnsi="Times New Roman"/>
          <w:sz w:val="26"/>
          <w:szCs w:val="26"/>
        </w:rPr>
        <w:pPrChange w:id="6042" w:author="Thảo Nguyễn Kim" w:date="2019-03-13T13:27:00Z">
          <w:pPr>
            <w:spacing w:line="360" w:lineRule="auto"/>
          </w:pPr>
        </w:pPrChange>
      </w:pPr>
      <w:r w:rsidRPr="009341D4">
        <w:rPr>
          <w:rFonts w:ascii="Times New Roman" w:hAnsi="Times New Roman"/>
          <w:noProof/>
          <w:sz w:val="26"/>
          <w:szCs w:val="26"/>
          <w:lang w:val="en-US"/>
        </w:rPr>
        <w:drawing>
          <wp:inline distT="0" distB="0" distL="0" distR="0" wp14:anchorId="194ABD02" wp14:editId="691C0087">
            <wp:extent cx="5003800" cy="2012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3.jpe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03800" cy="2012950"/>
                    </a:xfrm>
                    <a:prstGeom prst="rect">
                      <a:avLst/>
                    </a:prstGeom>
                    <a:noFill/>
                    <a:ln>
                      <a:noFill/>
                    </a:ln>
                  </pic:spPr>
                </pic:pic>
              </a:graphicData>
            </a:graphic>
          </wp:inline>
        </w:drawing>
      </w:r>
    </w:p>
    <w:p w14:paraId="22C3C003" w14:textId="77777777" w:rsidR="00D92786" w:rsidRPr="00D92786" w:rsidDel="00D25DF1" w:rsidRDefault="00D92786" w:rsidP="00205807">
      <w:pPr>
        <w:spacing w:line="360" w:lineRule="auto"/>
        <w:rPr>
          <w:del w:id="6043" w:author="Thảo Nguyễn Kim" w:date="2019-03-13T13:27:00Z"/>
          <w:rFonts w:ascii="Times New Roman" w:hAnsi="Times New Roman"/>
          <w:sz w:val="26"/>
          <w:szCs w:val="26"/>
        </w:rPr>
      </w:pPr>
    </w:p>
    <w:p w14:paraId="4AA9E883" w14:textId="77777777" w:rsidR="00D92786" w:rsidDel="00D25DF1" w:rsidRDefault="00D92786" w:rsidP="00205807">
      <w:pPr>
        <w:spacing w:line="360" w:lineRule="auto"/>
        <w:jc w:val="center"/>
        <w:rPr>
          <w:del w:id="6044" w:author="Thảo Nguyễn Kim" w:date="2019-03-13T13:27:00Z"/>
          <w:rFonts w:ascii="Times New Roman" w:hAnsi="Times New Roman"/>
          <w:sz w:val="26"/>
          <w:szCs w:val="26"/>
        </w:rPr>
      </w:pPr>
    </w:p>
    <w:p w14:paraId="7349D6FB" w14:textId="77777777" w:rsidR="00D92786" w:rsidDel="00D25DF1" w:rsidRDefault="00D92786" w:rsidP="00205807">
      <w:pPr>
        <w:spacing w:line="360" w:lineRule="auto"/>
        <w:jc w:val="center"/>
        <w:rPr>
          <w:del w:id="6045" w:author="Thảo Nguyễn Kim" w:date="2019-03-13T13:27:00Z"/>
          <w:rFonts w:ascii="Times New Roman" w:hAnsi="Times New Roman"/>
          <w:sz w:val="26"/>
          <w:szCs w:val="26"/>
        </w:rPr>
      </w:pPr>
    </w:p>
    <w:p w14:paraId="72C962E0" w14:textId="77777777" w:rsidR="00D92786" w:rsidDel="00D25DF1" w:rsidRDefault="00D92786" w:rsidP="00F1664B">
      <w:pPr>
        <w:spacing w:line="360" w:lineRule="auto"/>
        <w:rPr>
          <w:del w:id="6046" w:author="Thảo Nguyễn Kim" w:date="2019-03-13T13:27:00Z"/>
          <w:rFonts w:ascii="Times New Roman" w:hAnsi="Times New Roman"/>
          <w:sz w:val="26"/>
          <w:szCs w:val="26"/>
        </w:rPr>
      </w:pPr>
    </w:p>
    <w:p w14:paraId="32E329C8" w14:textId="77777777" w:rsidR="00F1664B" w:rsidDel="00335760" w:rsidRDefault="00F1664B" w:rsidP="00F1664B">
      <w:pPr>
        <w:spacing w:line="360" w:lineRule="auto"/>
        <w:rPr>
          <w:del w:id="6047" w:author="Thảo Nguyễn Kim" w:date="2019-03-11T14:51:00Z"/>
          <w:rFonts w:ascii="Times New Roman" w:hAnsi="Times New Roman"/>
          <w:sz w:val="26"/>
          <w:szCs w:val="26"/>
        </w:rPr>
      </w:pPr>
    </w:p>
    <w:p w14:paraId="4FC6A19E" w14:textId="77777777" w:rsidR="00D92786" w:rsidRDefault="00D92786">
      <w:pPr>
        <w:spacing w:line="360" w:lineRule="auto"/>
        <w:rPr>
          <w:rFonts w:ascii="Times New Roman" w:hAnsi="Times New Roman"/>
          <w:sz w:val="26"/>
          <w:szCs w:val="26"/>
        </w:rPr>
        <w:pPrChange w:id="6048" w:author="Thảo Nguyễn Kim" w:date="2019-03-11T14:51:00Z">
          <w:pPr>
            <w:spacing w:line="360" w:lineRule="auto"/>
            <w:jc w:val="center"/>
          </w:pPr>
        </w:pPrChange>
      </w:pPr>
    </w:p>
    <w:p w14:paraId="1232FA93" w14:textId="4114F990" w:rsidR="00D92786" w:rsidRPr="00CF5A07" w:rsidRDefault="006954A2" w:rsidP="008A4616">
      <w:pPr>
        <w:pStyle w:val="Hnh"/>
      </w:pPr>
      <w:bookmarkStart w:id="6049" w:name="_Toc1982242"/>
      <w:bookmarkStart w:id="6050" w:name="_Toc1997524"/>
      <w:bookmarkStart w:id="6051" w:name="_Toc1998991"/>
      <w:bookmarkStart w:id="6052" w:name="_Toc3208673"/>
      <w:bookmarkStart w:id="6053" w:name="_Toc3208731"/>
      <w:bookmarkStart w:id="6054" w:name="_Toc3376355"/>
      <w:bookmarkStart w:id="6055" w:name="_Toc3376417"/>
      <w:r w:rsidRPr="008A4616">
        <w:t xml:space="preserve">Hình 3. </w:t>
      </w:r>
      <w:del w:id="6056" w:author="Thảo Nguyễn Kim" w:date="2019-03-11T14:33:00Z">
        <w:r w:rsidR="00B30B29" w:rsidDel="00E7298B">
          <w:rPr>
            <w:noProof/>
          </w:rPr>
          <w:fldChar w:fldCharType="begin"/>
        </w:r>
        <w:r w:rsidR="00B30B29" w:rsidRPr="00EB7DE2" w:rsidDel="00E7298B">
          <w:rPr>
            <w:noProof/>
          </w:rPr>
          <w:delInstrText xml:space="preserve"> SEQ Hình_3. \* ARABIC </w:delInstrText>
        </w:r>
        <w:r w:rsidR="00B30B29" w:rsidDel="00E7298B">
          <w:rPr>
            <w:noProof/>
          </w:rPr>
          <w:fldChar w:fldCharType="separate"/>
        </w:r>
        <w:r w:rsidRPr="008A4616" w:rsidDel="00E7298B">
          <w:rPr>
            <w:noProof/>
          </w:rPr>
          <w:delText>18</w:delText>
        </w:r>
        <w:r w:rsidR="00B30B29" w:rsidDel="00E7298B">
          <w:rPr>
            <w:noProof/>
          </w:rPr>
          <w:fldChar w:fldCharType="end"/>
        </w:r>
        <w:r w:rsidRPr="008A4616" w:rsidDel="00E7298B">
          <w:delText xml:space="preserve"> </w:delText>
        </w:r>
      </w:del>
      <w:ins w:id="6057" w:author="Thảo Nguyễn Kim" w:date="2019-03-11T14:33:00Z">
        <w:r w:rsidR="00E7298B" w:rsidRPr="008A4616">
          <w:rPr>
            <w:noProof/>
          </w:rPr>
          <w:t>2</w:t>
        </w:r>
      </w:ins>
      <w:ins w:id="6058" w:author="Thảo Nguyễn Kim" w:date="2019-03-13T11:00:00Z">
        <w:r w:rsidR="001319BE">
          <w:rPr>
            <w:noProof/>
          </w:rPr>
          <w:t>2</w:t>
        </w:r>
      </w:ins>
      <w:ins w:id="6059" w:author="Thảo Nguyễn Kim" w:date="2019-03-11T14:33:00Z">
        <w:r w:rsidR="00E7298B" w:rsidRPr="008A4616">
          <w:t xml:space="preserve"> </w:t>
        </w:r>
      </w:ins>
      <w:r w:rsidRPr="008A4616">
        <w:t>– Luồng xử lí của việc đọc dữ liệu</w:t>
      </w:r>
      <w:bookmarkEnd w:id="6049"/>
      <w:bookmarkEnd w:id="6050"/>
      <w:bookmarkEnd w:id="6051"/>
      <w:bookmarkEnd w:id="6052"/>
      <w:bookmarkEnd w:id="6053"/>
      <w:bookmarkEnd w:id="6054"/>
      <w:bookmarkEnd w:id="6055"/>
    </w:p>
    <w:p w14:paraId="48C39A84" w14:textId="3DE918D3" w:rsidR="008E065D" w:rsidRPr="008E065D" w:rsidDel="00851D13" w:rsidRDefault="00D92786" w:rsidP="00607372">
      <w:pPr>
        <w:spacing w:line="360" w:lineRule="auto"/>
        <w:ind w:left="720" w:firstLine="720"/>
        <w:rPr>
          <w:del w:id="6060" w:author="Thảo Nguyễn Kim" w:date="2019-03-11T14:49:00Z"/>
          <w:rFonts w:ascii="Times New Roman" w:hAnsi="Times New Roman"/>
          <w:sz w:val="26"/>
          <w:szCs w:val="26"/>
        </w:rPr>
      </w:pPr>
      <w:commentRangeStart w:id="6061"/>
      <w:commentRangeStart w:id="6062"/>
      <w:commentRangeStart w:id="6063"/>
      <w:commentRangeStart w:id="6064"/>
      <w:del w:id="6065" w:author="Thảo Nguyễn Kim" w:date="2019-03-14T04:46:00Z">
        <w:r w:rsidRPr="00D92786" w:rsidDel="005D011F">
          <w:rPr>
            <w:rFonts w:ascii="Times New Roman" w:hAnsi="Times New Roman"/>
            <w:sz w:val="26"/>
            <w:szCs w:val="26"/>
          </w:rPr>
          <w:lastRenderedPageBreak/>
          <w:delText xml:space="preserve">Tuy nhìn có vẻ tương tự </w:delText>
        </w:r>
        <w:r w:rsidRPr="006D5E48" w:rsidDel="005D011F">
          <w:rPr>
            <w:rFonts w:ascii="Times New Roman" w:hAnsi="Times New Roman"/>
            <w:sz w:val="26"/>
            <w:szCs w:val="26"/>
          </w:rPr>
          <w:delText>như Hình 3.</w:delText>
        </w:r>
      </w:del>
      <w:del w:id="6066" w:author="Thảo Nguyễn Kim" w:date="2019-03-11T14:41:00Z">
        <w:r w:rsidR="006D5E48" w:rsidRPr="006D5E48" w:rsidDel="00C309D7">
          <w:rPr>
            <w:rFonts w:ascii="Times New Roman" w:hAnsi="Times New Roman"/>
            <w:sz w:val="26"/>
            <w:szCs w:val="26"/>
          </w:rPr>
          <w:delText>17</w:delText>
        </w:r>
        <w:r w:rsidRPr="006D5E48" w:rsidDel="00C309D7">
          <w:rPr>
            <w:rFonts w:ascii="Times New Roman" w:hAnsi="Times New Roman"/>
            <w:sz w:val="26"/>
            <w:szCs w:val="26"/>
          </w:rPr>
          <w:delText xml:space="preserve"> </w:delText>
        </w:r>
      </w:del>
      <w:del w:id="6067" w:author="Thảo Nguyễn Kim" w:date="2019-03-14T04:46:00Z">
        <w:r w:rsidRPr="006D5E48" w:rsidDel="005D011F">
          <w:rPr>
            <w:rFonts w:ascii="Times New Roman" w:hAnsi="Times New Roman"/>
            <w:sz w:val="26"/>
            <w:szCs w:val="26"/>
          </w:rPr>
          <w:delText>và  Hình 3.</w:delText>
        </w:r>
      </w:del>
      <w:del w:id="6068" w:author="Thảo Nguyễn Kim" w:date="2019-03-11T14:41:00Z">
        <w:r w:rsidR="006D5E48" w:rsidRPr="006D5E48" w:rsidDel="00C309D7">
          <w:rPr>
            <w:rFonts w:ascii="Times New Roman" w:hAnsi="Times New Roman"/>
            <w:sz w:val="26"/>
            <w:szCs w:val="26"/>
          </w:rPr>
          <w:delText>18</w:delText>
        </w:r>
        <w:r w:rsidRPr="00D92786" w:rsidDel="00C309D7">
          <w:rPr>
            <w:rFonts w:ascii="Times New Roman" w:hAnsi="Times New Roman"/>
            <w:sz w:val="26"/>
            <w:szCs w:val="26"/>
          </w:rPr>
          <w:delText xml:space="preserve">  </w:delText>
        </w:r>
      </w:del>
      <w:ins w:id="6069" w:author="Thảo Nguyễn Kim" w:date="2019-03-14T04:46:00Z">
        <w:r w:rsidR="005D011F">
          <w:rPr>
            <w:rFonts w:ascii="Times New Roman" w:hAnsi="Times New Roman"/>
            <w:sz w:val="26"/>
            <w:szCs w:val="26"/>
            <w:lang w:val="en-US"/>
          </w:rPr>
          <w:t>H</w:t>
        </w:r>
      </w:ins>
      <w:ins w:id="6070" w:author="Thảo Nguyễn Kim" w:date="2019-03-13T10:59:00Z">
        <w:r w:rsidR="00316010">
          <w:rPr>
            <w:rFonts w:ascii="Times New Roman" w:hAnsi="Times New Roman"/>
            <w:sz w:val="26"/>
            <w:szCs w:val="26"/>
            <w:lang w:val="en-US"/>
          </w:rPr>
          <w:t>ình 3.2</w:t>
        </w:r>
      </w:ins>
      <w:ins w:id="6071" w:author="Thảo Nguyễn Kim" w:date="2019-03-13T11:00:00Z">
        <w:r w:rsidR="001319BE">
          <w:rPr>
            <w:rFonts w:ascii="Times New Roman" w:hAnsi="Times New Roman"/>
            <w:sz w:val="26"/>
            <w:szCs w:val="26"/>
            <w:lang w:val="en-US"/>
          </w:rPr>
          <w:t>2</w:t>
        </w:r>
      </w:ins>
      <w:ins w:id="6072" w:author="Thảo Nguyễn Kim" w:date="2019-03-13T10:59:00Z">
        <w:r w:rsidR="00316010">
          <w:rPr>
            <w:rFonts w:ascii="Times New Roman" w:hAnsi="Times New Roman"/>
            <w:sz w:val="26"/>
            <w:szCs w:val="26"/>
            <w:lang w:val="en-US"/>
          </w:rPr>
          <w:t xml:space="preserve"> </w:t>
        </w:r>
      </w:ins>
      <w:ins w:id="6073" w:author="Thảo Nguyễn Kim" w:date="2019-03-14T04:46:00Z">
        <w:r w:rsidR="005D011F">
          <w:rPr>
            <w:rFonts w:ascii="Times New Roman" w:hAnsi="Times New Roman"/>
            <w:sz w:val="26"/>
            <w:szCs w:val="26"/>
            <w:lang w:val="en-US"/>
          </w:rPr>
          <w:t xml:space="preserve">biểu diễn cho việc </w:t>
        </w:r>
      </w:ins>
      <w:del w:id="6074" w:author="Thảo Nguyễn Kim" w:date="2019-03-14T04:46:00Z">
        <w:r w:rsidRPr="00D92786" w:rsidDel="005D011F">
          <w:rPr>
            <w:rFonts w:ascii="Times New Roman" w:hAnsi="Times New Roman"/>
            <w:sz w:val="26"/>
            <w:szCs w:val="26"/>
          </w:rPr>
          <w:delText xml:space="preserve">lại </w:delText>
        </w:r>
      </w:del>
      <w:r w:rsidRPr="00D92786">
        <w:rPr>
          <w:rFonts w:ascii="Times New Roman" w:hAnsi="Times New Roman"/>
          <w:sz w:val="26"/>
          <w:szCs w:val="26"/>
        </w:rPr>
        <w:t xml:space="preserve">lắng nghe sự kiện các tác vụ </w:t>
      </w:r>
      <w:ins w:id="6075" w:author="Thảo Nguyễn Kim" w:date="2019-03-14T04:48:00Z">
        <w:r w:rsidR="00275109">
          <w:rPr>
            <w:rFonts w:ascii="Times New Roman" w:hAnsi="Times New Roman"/>
            <w:sz w:val="26"/>
            <w:szCs w:val="26"/>
            <w:lang w:val="en-US"/>
          </w:rPr>
          <w:t>“</w:t>
        </w:r>
      </w:ins>
      <w:r w:rsidRPr="00D92786">
        <w:rPr>
          <w:rFonts w:ascii="Times New Roman" w:hAnsi="Times New Roman"/>
          <w:sz w:val="26"/>
          <w:szCs w:val="26"/>
        </w:rPr>
        <w:t>mới khởi tạo</w:t>
      </w:r>
      <w:ins w:id="6076" w:author="Thảo Nguyễn Kim" w:date="2019-03-14T04:48:00Z">
        <w:r w:rsidR="00275109">
          <w:rPr>
            <w:rFonts w:ascii="Times New Roman" w:hAnsi="Times New Roman"/>
            <w:sz w:val="26"/>
            <w:szCs w:val="26"/>
            <w:lang w:val="en-US"/>
          </w:rPr>
          <w:t>”</w:t>
        </w:r>
      </w:ins>
      <w:r w:rsidRPr="00D92786">
        <w:rPr>
          <w:rFonts w:ascii="Times New Roman" w:hAnsi="Times New Roman"/>
          <w:sz w:val="26"/>
          <w:szCs w:val="26"/>
        </w:rPr>
        <w:t xml:space="preserve"> thay vì </w:t>
      </w:r>
      <w:ins w:id="6077" w:author="Thảo Nguyễn Kim" w:date="2019-03-14T04:48:00Z">
        <w:r w:rsidR="00275109">
          <w:rPr>
            <w:rFonts w:ascii="Times New Roman" w:hAnsi="Times New Roman"/>
            <w:sz w:val="26"/>
            <w:szCs w:val="26"/>
            <w:lang w:val="en-US"/>
          </w:rPr>
          <w:t>“</w:t>
        </w:r>
      </w:ins>
      <w:r w:rsidRPr="00D92786">
        <w:rPr>
          <w:rFonts w:ascii="Times New Roman" w:hAnsi="Times New Roman"/>
          <w:sz w:val="26"/>
          <w:szCs w:val="26"/>
        </w:rPr>
        <w:t>mới hoàn thành</w:t>
      </w:r>
      <w:ins w:id="6078" w:author="Thảo Nguyễn Kim" w:date="2019-03-14T04:48:00Z">
        <w:r w:rsidR="00275109">
          <w:rPr>
            <w:rFonts w:ascii="Times New Roman" w:hAnsi="Times New Roman"/>
            <w:sz w:val="26"/>
            <w:szCs w:val="26"/>
            <w:lang w:val="en-US"/>
          </w:rPr>
          <w:t>”</w:t>
        </w:r>
      </w:ins>
      <w:ins w:id="6079" w:author="Thảo Nguyễn Kim" w:date="2019-03-14T04:46:00Z">
        <w:r w:rsidR="005D011F">
          <w:rPr>
            <w:rFonts w:ascii="Times New Roman" w:hAnsi="Times New Roman"/>
            <w:sz w:val="26"/>
            <w:szCs w:val="26"/>
            <w:lang w:val="en-US"/>
          </w:rPr>
          <w:t xml:space="preserve"> giống Hình 3.21</w:t>
        </w:r>
      </w:ins>
      <w:r w:rsidRPr="00D92786">
        <w:rPr>
          <w:rFonts w:ascii="Times New Roman" w:hAnsi="Times New Roman"/>
          <w:sz w:val="26"/>
          <w:szCs w:val="26"/>
        </w:rPr>
        <w:t xml:space="preserve">. </w:t>
      </w:r>
      <w:commentRangeEnd w:id="6061"/>
      <w:r w:rsidR="00B30124">
        <w:rPr>
          <w:rStyle w:val="CommentReference"/>
        </w:rPr>
        <w:commentReference w:id="6061"/>
      </w:r>
      <w:commentRangeEnd w:id="6062"/>
      <w:r w:rsidR="009F292B">
        <w:rPr>
          <w:rStyle w:val="CommentReference"/>
        </w:rPr>
        <w:commentReference w:id="6062"/>
      </w:r>
      <w:commentRangeEnd w:id="6063"/>
      <w:r w:rsidR="009F292B">
        <w:rPr>
          <w:rStyle w:val="CommentReference"/>
        </w:rPr>
        <w:commentReference w:id="6063"/>
      </w:r>
      <w:commentRangeEnd w:id="6064"/>
      <w:r w:rsidR="001319BE">
        <w:rPr>
          <w:rStyle w:val="CommentReference"/>
        </w:rPr>
        <w:commentReference w:id="6064"/>
      </w:r>
      <w:del w:id="6080" w:author="Thảo Nguyễn Kim" w:date="2019-03-14T04:47:00Z">
        <w:r w:rsidRPr="00D92786" w:rsidDel="000E076C">
          <w:rPr>
            <w:rFonts w:ascii="Times New Roman" w:hAnsi="Times New Roman"/>
            <w:sz w:val="26"/>
            <w:szCs w:val="26"/>
          </w:rPr>
          <w:delText xml:space="preserve">Các thông tin và giá trị khởi tạo trước của tác vụ sẽ được truy vấn từ Database Connector và Spreadsheet Connector tương tự như </w:delText>
        </w:r>
        <w:r w:rsidRPr="006D5E48" w:rsidDel="000E076C">
          <w:rPr>
            <w:rFonts w:ascii="Times New Roman" w:hAnsi="Times New Roman"/>
            <w:sz w:val="26"/>
            <w:szCs w:val="26"/>
          </w:rPr>
          <w:delText>Hình 3.</w:delText>
        </w:r>
      </w:del>
      <w:del w:id="6081" w:author="Thảo Nguyễn Kim" w:date="2019-03-11T14:41:00Z">
        <w:r w:rsidR="006D5E48" w:rsidRPr="006D5E48" w:rsidDel="00C309D7">
          <w:rPr>
            <w:rFonts w:ascii="Times New Roman" w:hAnsi="Times New Roman"/>
            <w:sz w:val="26"/>
            <w:szCs w:val="26"/>
          </w:rPr>
          <w:delText>17</w:delText>
        </w:r>
      </w:del>
      <w:del w:id="6082" w:author="Thảo Nguyễn Kim" w:date="2019-03-14T04:47:00Z">
        <w:r w:rsidRPr="006D5E48" w:rsidDel="000E076C">
          <w:rPr>
            <w:rFonts w:ascii="Times New Roman" w:hAnsi="Times New Roman"/>
            <w:sz w:val="26"/>
            <w:szCs w:val="26"/>
          </w:rPr>
          <w:delText>,</w:delText>
        </w:r>
      </w:del>
      <w:ins w:id="6083" w:author="Chanh Duc Ngo" w:date="2019-03-10T16:53:00Z">
        <w:del w:id="6084" w:author="Thảo Nguyễn Kim" w:date="2019-03-14T04:47:00Z">
          <w:r w:rsidR="00B30124" w:rsidDel="000E076C">
            <w:rPr>
              <w:rFonts w:ascii="Times New Roman" w:hAnsi="Times New Roman"/>
              <w:sz w:val="26"/>
              <w:szCs w:val="26"/>
            </w:rPr>
            <w:delText xml:space="preserve"> </w:delText>
          </w:r>
        </w:del>
      </w:ins>
      <w:del w:id="6085" w:author="Thảo Nguyễn Kim" w:date="2019-03-14T04:47:00Z">
        <w:r w:rsidRPr="00D92786" w:rsidDel="000E076C">
          <w:rPr>
            <w:rFonts w:ascii="Times New Roman" w:hAnsi="Times New Roman"/>
            <w:sz w:val="26"/>
            <w:szCs w:val="26"/>
          </w:rPr>
          <w:delText>đồng thời cũng sử dụng Form Service để tiến hành gán các giá trị vào các biến trong Camunda Engine</w:delText>
        </w:r>
      </w:del>
      <w:ins w:id="6086" w:author="Thảo Nguyễn Kim" w:date="2019-03-14T04:47:00Z">
        <w:r w:rsidR="000E076C">
          <w:rPr>
            <w:rFonts w:ascii="Times New Roman" w:hAnsi="Times New Roman"/>
            <w:sz w:val="26"/>
            <w:szCs w:val="26"/>
            <w:lang w:val="en-US"/>
          </w:rPr>
          <w:t xml:space="preserve">Về những thành phần thì đều giống như </w:t>
        </w:r>
      </w:ins>
      <w:ins w:id="6087" w:author="Thảo Nguyễn Kim" w:date="2019-03-14T04:48:00Z">
        <w:r w:rsidR="00275109">
          <w:rPr>
            <w:rFonts w:ascii="Times New Roman" w:hAnsi="Times New Roman"/>
            <w:sz w:val="26"/>
            <w:szCs w:val="26"/>
            <w:lang w:val="en-US"/>
          </w:rPr>
          <w:t>Hình 3.21</w:t>
        </w:r>
      </w:ins>
      <w:del w:id="6088" w:author="Thảo Nguyễn Kim" w:date="2019-03-14T04:48:00Z">
        <w:r w:rsidRPr="00D92786" w:rsidDel="000E076C">
          <w:rPr>
            <w:rFonts w:ascii="Times New Roman" w:hAnsi="Times New Roman"/>
            <w:sz w:val="26"/>
            <w:szCs w:val="26"/>
          </w:rPr>
          <w:delText>.</w:delText>
        </w:r>
      </w:del>
      <w:bookmarkStart w:id="6089" w:name="_Toc1743545"/>
    </w:p>
    <w:p w14:paraId="130B8DE0" w14:textId="77777777" w:rsidR="001C13C1" w:rsidRDefault="001C13C1">
      <w:pPr>
        <w:spacing w:line="360" w:lineRule="auto"/>
        <w:ind w:left="720" w:firstLine="720"/>
        <w:rPr>
          <w:rFonts w:ascii="Times New Roman" w:hAnsi="Times New Roman"/>
          <w:b/>
          <w:sz w:val="26"/>
          <w:szCs w:val="26"/>
        </w:rPr>
        <w:pPrChange w:id="6090" w:author="Thảo Nguyễn Kim" w:date="2019-03-11T14:49:00Z">
          <w:pPr>
            <w:spacing w:line="259" w:lineRule="auto"/>
            <w:jc w:val="left"/>
          </w:pPr>
        </w:pPrChange>
      </w:pPr>
      <w:bookmarkStart w:id="6091" w:name="_Toc1743558"/>
      <w:bookmarkEnd w:id="6089"/>
      <w:del w:id="6092" w:author="Thảo Nguyễn Kim" w:date="2019-03-11T14:49:00Z">
        <w:r w:rsidDel="00851D13">
          <w:rPr>
            <w:rFonts w:ascii="Times New Roman" w:hAnsi="Times New Roman"/>
            <w:b/>
            <w:sz w:val="26"/>
            <w:szCs w:val="26"/>
          </w:rPr>
          <w:br w:type="page"/>
        </w:r>
      </w:del>
    </w:p>
    <w:p w14:paraId="35D57BF5" w14:textId="4A9473E6" w:rsidR="00560E0D" w:rsidRDefault="00560E0D" w:rsidP="00560E0D">
      <w:pPr>
        <w:pStyle w:val="ListParagraph"/>
        <w:numPr>
          <w:ilvl w:val="2"/>
          <w:numId w:val="2"/>
        </w:numPr>
        <w:spacing w:line="360" w:lineRule="auto"/>
        <w:jc w:val="left"/>
        <w:outlineLvl w:val="2"/>
        <w:rPr>
          <w:rFonts w:ascii="Times New Roman" w:hAnsi="Times New Roman"/>
          <w:b/>
          <w:sz w:val="26"/>
          <w:szCs w:val="26"/>
        </w:rPr>
      </w:pPr>
      <w:bookmarkStart w:id="6093" w:name="_Toc1743560"/>
      <w:bookmarkStart w:id="6094" w:name="_Toc3204525"/>
      <w:r w:rsidRPr="00F71F6B">
        <w:rPr>
          <w:rFonts w:ascii="Times New Roman" w:hAnsi="Times New Roman"/>
          <w:b/>
          <w:sz w:val="26"/>
          <w:szCs w:val="26"/>
        </w:rPr>
        <w:t>Những</w:t>
      </w:r>
      <w:ins w:id="6095" w:author="Thảo Nguyễn Kim" w:date="2019-03-10T20:44:00Z">
        <w:r w:rsidR="008671B1">
          <w:rPr>
            <w:rFonts w:ascii="Times New Roman" w:hAnsi="Times New Roman"/>
            <w:b/>
            <w:sz w:val="26"/>
            <w:szCs w:val="26"/>
            <w:lang w:val="en-US"/>
          </w:rPr>
          <w:t xml:space="preserve"> </w:t>
        </w:r>
      </w:ins>
      <w:del w:id="6096" w:author="Chanh Duc Ngo" w:date="2019-03-10T16:53:00Z">
        <w:r w:rsidRPr="00F71F6B" w:rsidDel="00B30124">
          <w:rPr>
            <w:rFonts w:ascii="Times New Roman" w:hAnsi="Times New Roman"/>
            <w:b/>
            <w:sz w:val="26"/>
            <w:szCs w:val="26"/>
          </w:rPr>
          <w:delText xml:space="preserve"> điểm </w:delText>
        </w:r>
      </w:del>
      <w:r>
        <w:rPr>
          <w:rFonts w:ascii="Times New Roman" w:hAnsi="Times New Roman"/>
          <w:b/>
          <w:sz w:val="26"/>
          <w:szCs w:val="26"/>
        </w:rPr>
        <w:t>khuyết điểm</w:t>
      </w:r>
      <w:r w:rsidRPr="00F71F6B">
        <w:rPr>
          <w:rFonts w:ascii="Times New Roman" w:hAnsi="Times New Roman"/>
          <w:b/>
          <w:sz w:val="26"/>
          <w:szCs w:val="26"/>
        </w:rPr>
        <w:t xml:space="preserve"> trong hệ thống Camunda-Database</w:t>
      </w:r>
      <w:bookmarkEnd w:id="6093"/>
      <w:bookmarkEnd w:id="6094"/>
    </w:p>
    <w:p w14:paraId="5A0125C4" w14:textId="380CFDC0" w:rsidR="00560E0D" w:rsidRPr="00F71F6B" w:rsidDel="00543390" w:rsidRDefault="00560E0D" w:rsidP="00560E0D">
      <w:pPr>
        <w:spacing w:line="360" w:lineRule="auto"/>
        <w:ind w:left="630" w:firstLine="720"/>
        <w:rPr>
          <w:del w:id="6097" w:author="Thảo Nguyễn Kim" w:date="2019-03-14T04:57:00Z"/>
          <w:rFonts w:ascii="Times New Roman" w:hAnsi="Times New Roman"/>
          <w:sz w:val="26"/>
          <w:szCs w:val="26"/>
        </w:rPr>
      </w:pPr>
      <w:del w:id="6098" w:author="Thảo Nguyễn Kim" w:date="2019-03-14T04:57:00Z">
        <w:r w:rsidRPr="00F71F6B" w:rsidDel="00543390">
          <w:rPr>
            <w:rFonts w:ascii="Times New Roman" w:hAnsi="Times New Roman"/>
            <w:sz w:val="26"/>
            <w:szCs w:val="26"/>
          </w:rPr>
          <w:delText>Camunda tích hợp gần như đầy đủ các tính năng của một hệ thống quản lí. Tuy nhiên, vẫn còn tồn tại một số thiếu sót. Đó là trong quá trình thực thi một quy trình nghiệp vụ, đòi hỏi phải có nhu cầu lưu trữ thông tin của nghiệp vụ vào cơ sở dữ liệu ho</w:delText>
        </w:r>
        <w:r w:rsidDel="00543390">
          <w:rPr>
            <w:rFonts w:ascii="Times New Roman" w:hAnsi="Times New Roman"/>
            <w:sz w:val="26"/>
            <w:szCs w:val="26"/>
          </w:rPr>
          <w:delText xml:space="preserve">ặc một dịch vụ lưu trữ nào đó. </w:delText>
        </w:r>
      </w:del>
      <w:ins w:id="6099" w:author="Thảo Nguyễn Kim" w:date="2019-03-14T04:57:00Z">
        <w:r w:rsidR="00543390">
          <w:rPr>
            <w:rFonts w:ascii="Times New Roman" w:hAnsi="Times New Roman"/>
            <w:sz w:val="26"/>
            <w:szCs w:val="26"/>
            <w:lang w:val="en-US"/>
          </w:rPr>
          <w:t>Mục dù,</w:t>
        </w:r>
      </w:ins>
      <w:r>
        <w:rPr>
          <w:rFonts w:ascii="Times New Roman" w:hAnsi="Times New Roman"/>
          <w:sz w:val="26"/>
          <w:szCs w:val="26"/>
        </w:rPr>
        <w:t>Camunda-Database</w:t>
      </w:r>
      <w:r w:rsidRPr="00F71F6B">
        <w:rPr>
          <w:rFonts w:ascii="Times New Roman" w:hAnsi="Times New Roman"/>
          <w:sz w:val="26"/>
          <w:szCs w:val="26"/>
        </w:rPr>
        <w:t xml:space="preserve"> </w:t>
      </w:r>
      <w:ins w:id="6100" w:author="Thảo Nguyễn Kim" w:date="2019-03-14T04:57:00Z">
        <w:r w:rsidR="008045A2">
          <w:rPr>
            <w:rFonts w:ascii="Times New Roman" w:hAnsi="Times New Roman"/>
            <w:sz w:val="26"/>
            <w:szCs w:val="26"/>
            <w:lang w:val="en-US"/>
          </w:rPr>
          <w:t>đã cải thiện một phần của Camunda,</w:t>
        </w:r>
      </w:ins>
      <w:ins w:id="6101" w:author="Thảo Nguyễn Kim" w:date="2019-03-14T04:58:00Z">
        <w:r w:rsidR="008045A2">
          <w:rPr>
            <w:rFonts w:ascii="Times New Roman" w:hAnsi="Times New Roman"/>
            <w:sz w:val="26"/>
            <w:szCs w:val="26"/>
            <w:lang w:val="en-US"/>
          </w:rPr>
          <w:t xml:space="preserve"> </w:t>
        </w:r>
      </w:ins>
      <w:ins w:id="6102" w:author="Thảo Nguyễn Kim" w:date="2019-03-14T04:57:00Z">
        <w:r w:rsidR="008045A2">
          <w:rPr>
            <w:rFonts w:ascii="Times New Roman" w:hAnsi="Times New Roman"/>
            <w:sz w:val="26"/>
            <w:szCs w:val="26"/>
            <w:lang w:val="en-US"/>
          </w:rPr>
          <w:t xml:space="preserve">đó là </w:t>
        </w:r>
      </w:ins>
      <w:r w:rsidRPr="00F71F6B">
        <w:rPr>
          <w:rFonts w:ascii="Times New Roman" w:hAnsi="Times New Roman"/>
          <w:sz w:val="26"/>
          <w:szCs w:val="26"/>
        </w:rPr>
        <w:t xml:space="preserve">đã tiến hành thực hiện </w:t>
      </w:r>
      <w:r>
        <w:rPr>
          <w:rFonts w:ascii="Times New Roman" w:hAnsi="Times New Roman"/>
          <w:sz w:val="26"/>
          <w:szCs w:val="26"/>
        </w:rPr>
        <w:t>thêm lưu trữ thông tin của nghiệp vụ vào cơ sở dữ liệu hoặc môt dịch vụ nào đó</w:t>
      </w:r>
      <w:del w:id="6103" w:author="Thảo Nguyễn Kim" w:date="2019-03-14T04:57:00Z">
        <w:r w:rsidDel="00543390">
          <w:rPr>
            <w:rFonts w:ascii="Times New Roman" w:hAnsi="Times New Roman"/>
            <w:sz w:val="26"/>
            <w:szCs w:val="26"/>
          </w:rPr>
          <w:delText>.</w:delText>
        </w:r>
      </w:del>
    </w:p>
    <w:p w14:paraId="7912C025" w14:textId="2D4C5E9F" w:rsidR="007E049E" w:rsidRPr="002D4F81" w:rsidRDefault="00543390">
      <w:pPr>
        <w:spacing w:line="360" w:lineRule="auto"/>
        <w:ind w:left="630" w:firstLine="720"/>
        <w:rPr>
          <w:rFonts w:ascii="Times New Roman" w:hAnsi="Times New Roman"/>
          <w:sz w:val="26"/>
          <w:szCs w:val="26"/>
          <w:lang w:val="en-US"/>
          <w:rPrChange w:id="6104" w:author="Thảo Nguyễn Kim" w:date="2019-03-14T04:58:00Z">
            <w:rPr>
              <w:rFonts w:ascii="Times New Roman" w:hAnsi="Times New Roman"/>
              <w:sz w:val="26"/>
              <w:szCs w:val="26"/>
            </w:rPr>
          </w:rPrChange>
        </w:rPr>
        <w:pPrChange w:id="6105" w:author="Thảo Nguyễn Kim" w:date="2019-03-14T04:57:00Z">
          <w:pPr>
            <w:spacing w:line="360" w:lineRule="auto"/>
            <w:ind w:left="720" w:firstLine="720"/>
          </w:pPr>
        </w:pPrChange>
      </w:pPr>
      <w:ins w:id="6106" w:author="Thảo Nguyễn Kim" w:date="2019-03-14T04:57:00Z">
        <w:r>
          <w:rPr>
            <w:rFonts w:ascii="Times New Roman" w:hAnsi="Times New Roman"/>
            <w:sz w:val="26"/>
            <w:szCs w:val="26"/>
            <w:lang w:val="en-US"/>
          </w:rPr>
          <w:t xml:space="preserve">. </w:t>
        </w:r>
      </w:ins>
      <w:r w:rsidR="00560E0D" w:rsidRPr="00F71F6B">
        <w:rPr>
          <w:rFonts w:ascii="Times New Roman" w:hAnsi="Times New Roman"/>
          <w:sz w:val="26"/>
          <w:szCs w:val="26"/>
        </w:rPr>
        <w:t>Tuy nhiên, quá trình hiện thực hóa việc thực thi một quy trình nghiệp vụ bằng cách định nghĩa và thực thi hệ thống, hầu như không có một hệ thống nào hỗ trợ để tạo ra một trang web tương ứng cùng với các field form mà người dùng có thể designer theo hình thức “kéo và chạy”. Camunda</w:t>
      </w:r>
      <w:r w:rsidR="00560E0D">
        <w:rPr>
          <w:rFonts w:ascii="Times New Roman" w:hAnsi="Times New Roman"/>
          <w:sz w:val="26"/>
          <w:szCs w:val="26"/>
        </w:rPr>
        <w:t>-Database</w:t>
      </w:r>
      <w:r w:rsidR="00560E0D" w:rsidRPr="00F71F6B">
        <w:rPr>
          <w:rFonts w:ascii="Times New Roman" w:hAnsi="Times New Roman"/>
          <w:sz w:val="26"/>
          <w:szCs w:val="26"/>
        </w:rPr>
        <w:t xml:space="preserve"> hiện tại chỉ có thể render form hoặc cho người dùng truyền vào form cố định bằng cách sử dụng User Task. Và hệ thống chưa tạo ra được </w:t>
      </w:r>
      <w:ins w:id="6107" w:author="Thảo Nguyễn Kim" w:date="2019-03-14T04:58:00Z">
        <w:r w:rsidR="002D4F81">
          <w:rPr>
            <w:rFonts w:ascii="Times New Roman" w:hAnsi="Times New Roman"/>
            <w:sz w:val="26"/>
            <w:szCs w:val="26"/>
            <w:lang w:val="en-US"/>
          </w:rPr>
          <w:t>hệ thống CMS để quản lý những nghiệp vụ dưới dạng website.</w:t>
        </w:r>
      </w:ins>
      <w:del w:id="6108" w:author="Thảo Nguyễn Kim" w:date="2019-03-14T04:58:00Z">
        <w:r w:rsidR="00560E0D" w:rsidRPr="00F71F6B" w:rsidDel="002D4F81">
          <w:rPr>
            <w:rFonts w:ascii="Times New Roman" w:hAnsi="Times New Roman"/>
            <w:sz w:val="26"/>
            <w:szCs w:val="26"/>
          </w:rPr>
          <w:delText>trang web tương</w:delText>
        </w:r>
        <w:r w:rsidR="00560E0D" w:rsidDel="002D4F81">
          <w:rPr>
            <w:rFonts w:ascii="Times New Roman" w:hAnsi="Times New Roman"/>
            <w:sz w:val="26"/>
            <w:szCs w:val="26"/>
          </w:rPr>
          <w:delText xml:space="preserve"> ứng theo mong muốn người dùng.</w:delText>
        </w:r>
      </w:del>
    </w:p>
    <w:p w14:paraId="5B1558DB" w14:textId="70237184" w:rsidR="00560E0D" w:rsidRPr="00F71F6B" w:rsidRDefault="007E049E" w:rsidP="007E049E">
      <w:pPr>
        <w:spacing w:line="259" w:lineRule="auto"/>
        <w:jc w:val="left"/>
        <w:rPr>
          <w:rFonts w:ascii="Times New Roman" w:hAnsi="Times New Roman"/>
          <w:sz w:val="26"/>
          <w:szCs w:val="26"/>
        </w:rPr>
      </w:pPr>
      <w:r>
        <w:rPr>
          <w:rFonts w:ascii="Times New Roman" w:hAnsi="Times New Roman"/>
          <w:sz w:val="26"/>
          <w:szCs w:val="26"/>
        </w:rPr>
        <w:br w:type="page"/>
      </w:r>
    </w:p>
    <w:p w14:paraId="3D4E8EA3" w14:textId="779A17C4" w:rsidR="000410C1" w:rsidRDefault="00AE4007" w:rsidP="0024219D">
      <w:pPr>
        <w:pStyle w:val="ListParagraph"/>
        <w:numPr>
          <w:ilvl w:val="0"/>
          <w:numId w:val="2"/>
        </w:numPr>
        <w:spacing w:line="360" w:lineRule="auto"/>
        <w:jc w:val="left"/>
        <w:outlineLvl w:val="0"/>
        <w:rPr>
          <w:rFonts w:ascii="Times New Roman" w:hAnsi="Times New Roman"/>
          <w:b/>
          <w:sz w:val="26"/>
          <w:szCs w:val="26"/>
        </w:rPr>
      </w:pPr>
      <w:bookmarkStart w:id="6109" w:name="_Toc3204526"/>
      <w:r w:rsidRPr="00DC36F7">
        <w:rPr>
          <w:rFonts w:ascii="Times New Roman" w:hAnsi="Times New Roman"/>
          <w:b/>
          <w:sz w:val="26"/>
          <w:szCs w:val="26"/>
        </w:rPr>
        <w:lastRenderedPageBreak/>
        <w:t xml:space="preserve">CHƯƠNG </w:t>
      </w:r>
      <w:r w:rsidR="000410C1" w:rsidRPr="00DC36F7">
        <w:rPr>
          <w:rFonts w:ascii="Times New Roman" w:hAnsi="Times New Roman"/>
          <w:b/>
          <w:sz w:val="26"/>
          <w:szCs w:val="26"/>
        </w:rPr>
        <w:t>4:</w:t>
      </w:r>
      <w:r w:rsidR="00F925F5">
        <w:rPr>
          <w:rFonts w:ascii="Times New Roman" w:hAnsi="Times New Roman"/>
          <w:b/>
          <w:sz w:val="26"/>
          <w:szCs w:val="26"/>
        </w:rPr>
        <w:t xml:space="preserve"> </w:t>
      </w:r>
      <w:bookmarkEnd w:id="6091"/>
      <w:r w:rsidR="008E065D">
        <w:rPr>
          <w:rFonts w:ascii="Times New Roman" w:hAnsi="Times New Roman"/>
          <w:b/>
          <w:sz w:val="26"/>
          <w:szCs w:val="26"/>
        </w:rPr>
        <w:t>HỆ THỐNG ĐỀ XUẤT</w:t>
      </w:r>
      <w:bookmarkEnd w:id="6109"/>
    </w:p>
    <w:p w14:paraId="09C2C8E7" w14:textId="7ADEC2FB" w:rsidR="00F71F6B" w:rsidRPr="007D44A6" w:rsidRDefault="00F71F6B" w:rsidP="00205807">
      <w:pPr>
        <w:spacing w:line="360" w:lineRule="auto"/>
        <w:ind w:firstLine="360"/>
        <w:rPr>
          <w:rFonts w:ascii="Times New Roman" w:hAnsi="Times New Roman"/>
          <w:i/>
          <w:sz w:val="26"/>
          <w:szCs w:val="26"/>
        </w:rPr>
      </w:pPr>
      <w:r w:rsidRPr="007D44A6">
        <w:rPr>
          <w:rFonts w:ascii="Times New Roman" w:hAnsi="Times New Roman"/>
          <w:i/>
          <w:sz w:val="26"/>
          <w:szCs w:val="26"/>
        </w:rPr>
        <w:t xml:space="preserve">Trong chương này, em sẽ phân tích những mong muốn về hệ thống sau khi tìm hiểu về công cụ có sẵn hiện nay và tham khảo </w:t>
      </w:r>
      <w:r w:rsidR="009B6A44" w:rsidRPr="007D44A6">
        <w:rPr>
          <w:rFonts w:ascii="Times New Roman" w:hAnsi="Times New Roman"/>
          <w:i/>
          <w:sz w:val="26"/>
          <w:szCs w:val="26"/>
        </w:rPr>
        <w:t xml:space="preserve">hệ thống </w:t>
      </w:r>
      <w:r w:rsidR="00657861" w:rsidRPr="007D44A6">
        <w:rPr>
          <w:rFonts w:ascii="Times New Roman" w:hAnsi="Times New Roman"/>
          <w:i/>
          <w:sz w:val="26"/>
          <w:szCs w:val="26"/>
        </w:rPr>
        <w:t>Camunda-Database</w:t>
      </w:r>
      <w:r w:rsidRPr="007D44A6">
        <w:rPr>
          <w:rFonts w:ascii="Times New Roman" w:hAnsi="Times New Roman"/>
          <w:i/>
          <w:sz w:val="26"/>
          <w:szCs w:val="26"/>
        </w:rPr>
        <w:t>. Từ đó, đưa ra những giải pháp và thiết kế mới đáp ứng được nhu cầu về tính năng cũng như tính khả dụng trong việc phát triển các hệ thống quản lí</w:t>
      </w:r>
    </w:p>
    <w:p w14:paraId="361CE014" w14:textId="61A35530" w:rsidR="00560E0D" w:rsidRDefault="00560E0D" w:rsidP="00560E0D">
      <w:pPr>
        <w:pStyle w:val="ListParagraph"/>
        <w:numPr>
          <w:ilvl w:val="1"/>
          <w:numId w:val="2"/>
        </w:numPr>
        <w:spacing w:line="360" w:lineRule="auto"/>
        <w:jc w:val="left"/>
        <w:outlineLvl w:val="1"/>
        <w:rPr>
          <w:rFonts w:ascii="Times New Roman" w:hAnsi="Times New Roman"/>
          <w:b/>
          <w:sz w:val="26"/>
          <w:szCs w:val="26"/>
        </w:rPr>
      </w:pPr>
      <w:bookmarkStart w:id="6110" w:name="_Toc3204527"/>
      <w:r>
        <w:rPr>
          <w:rFonts w:ascii="Times New Roman" w:hAnsi="Times New Roman"/>
          <w:b/>
          <w:sz w:val="26"/>
          <w:szCs w:val="26"/>
        </w:rPr>
        <w:t>Giới thiệu về hệ thống</w:t>
      </w:r>
      <w:bookmarkEnd w:id="6110"/>
    </w:p>
    <w:p w14:paraId="17DBD6E9" w14:textId="79F69ADE" w:rsidR="002A35A7" w:rsidRPr="002A35A7" w:rsidRDefault="00560E0D">
      <w:pPr>
        <w:spacing w:line="360" w:lineRule="auto"/>
        <w:ind w:firstLine="720"/>
        <w:rPr>
          <w:ins w:id="6111" w:author="Thảo Nguyễn Kim" w:date="2019-03-14T05:00:00Z"/>
          <w:rFonts w:ascii="Times New Roman" w:hAnsi="Times New Roman"/>
          <w:sz w:val="26"/>
          <w:szCs w:val="26"/>
          <w:lang w:val="en-US"/>
          <w:rPrChange w:id="6112" w:author="Thảo Nguyễn Kim" w:date="2019-03-14T05:08:00Z">
            <w:rPr>
              <w:ins w:id="6113" w:author="Thảo Nguyễn Kim" w:date="2019-03-14T05:00:00Z"/>
              <w:rFonts w:ascii="Times New Roman" w:hAnsi="Times New Roman"/>
              <w:sz w:val="26"/>
              <w:szCs w:val="26"/>
            </w:rPr>
          </w:rPrChange>
        </w:rPr>
      </w:pPr>
      <w:r w:rsidRPr="00560E0D">
        <w:rPr>
          <w:rFonts w:ascii="Times New Roman" w:hAnsi="Times New Roman"/>
          <w:sz w:val="26"/>
          <w:szCs w:val="26"/>
        </w:rPr>
        <w:t>Như đã trình bày ở phần trên, nhận thấy sự cần thiết phải thay đổi nên em quyết định cải tiến những tính năng mới dựa vào hệ thống Camunda</w:t>
      </w:r>
      <w:r w:rsidR="00167549">
        <w:rPr>
          <w:rFonts w:ascii="Times New Roman" w:hAnsi="Times New Roman"/>
          <w:sz w:val="26"/>
          <w:szCs w:val="26"/>
        </w:rPr>
        <w:t>-Database</w:t>
      </w:r>
      <w:r w:rsidRPr="00560E0D">
        <w:rPr>
          <w:rFonts w:ascii="Times New Roman" w:hAnsi="Times New Roman"/>
          <w:sz w:val="26"/>
          <w:szCs w:val="26"/>
        </w:rPr>
        <w:t xml:space="preserve"> kết hợp với </w:t>
      </w:r>
      <w:r w:rsidR="00167549">
        <w:rPr>
          <w:rFonts w:ascii="Times New Roman" w:hAnsi="Times New Roman"/>
          <w:sz w:val="26"/>
          <w:szCs w:val="26"/>
        </w:rPr>
        <w:t xml:space="preserve">những </w:t>
      </w:r>
      <w:ins w:id="6114" w:author="Chanh Duc Ngo" w:date="2019-03-10T16:54:00Z">
        <w:r w:rsidR="00B30124">
          <w:rPr>
            <w:rFonts w:ascii="Times New Roman" w:hAnsi="Times New Roman"/>
            <w:sz w:val="26"/>
            <w:szCs w:val="26"/>
          </w:rPr>
          <w:t>hệ thống qu</w:t>
        </w:r>
      </w:ins>
      <w:ins w:id="6115" w:author="Chanh Duc Ngo" w:date="2019-03-10T16:55:00Z">
        <w:r w:rsidR="00B30124">
          <w:rPr>
            <w:rFonts w:ascii="Times New Roman" w:hAnsi="Times New Roman"/>
            <w:sz w:val="26"/>
            <w:szCs w:val="26"/>
          </w:rPr>
          <w:t xml:space="preserve">ản lý nội dung (gọi tắt là </w:t>
        </w:r>
      </w:ins>
      <w:r w:rsidR="00167549">
        <w:rPr>
          <w:rFonts w:ascii="Times New Roman" w:hAnsi="Times New Roman"/>
          <w:sz w:val="26"/>
          <w:szCs w:val="26"/>
        </w:rPr>
        <w:t xml:space="preserve">CMS </w:t>
      </w:r>
      <w:ins w:id="6116" w:author="Chanh Duc Ngo" w:date="2019-03-10T16:55:00Z">
        <w:r w:rsidR="00B30124">
          <w:rPr>
            <w:rFonts w:ascii="Times New Roman" w:hAnsi="Times New Roman"/>
            <w:sz w:val="26"/>
            <w:szCs w:val="26"/>
          </w:rPr>
          <w:t xml:space="preserve">– Content Management System) </w:t>
        </w:r>
      </w:ins>
      <w:r w:rsidR="00167549">
        <w:rPr>
          <w:rFonts w:ascii="Times New Roman" w:hAnsi="Times New Roman"/>
          <w:sz w:val="26"/>
          <w:szCs w:val="26"/>
        </w:rPr>
        <w:t>hiện có</w:t>
      </w:r>
      <w:del w:id="6117" w:author="Thảo Nguyễn Kim" w:date="2019-03-14T05:04:00Z">
        <w:r w:rsidRPr="00560E0D" w:rsidDel="002A35A7">
          <w:rPr>
            <w:rFonts w:ascii="Times New Roman" w:hAnsi="Times New Roman"/>
            <w:sz w:val="26"/>
            <w:szCs w:val="26"/>
          </w:rPr>
          <w:delText xml:space="preserve"> nhằm giúp hỗ trợ nhiều hơn trong việc</w:delText>
        </w:r>
        <w:r w:rsidR="00A84783" w:rsidDel="002A35A7">
          <w:rPr>
            <w:rFonts w:ascii="Times New Roman" w:hAnsi="Times New Roman"/>
            <w:sz w:val="26"/>
            <w:szCs w:val="26"/>
          </w:rPr>
          <w:delText xml:space="preserve"> quản trị các nội dung của hệ thống </w:delText>
        </w:r>
        <w:r w:rsidRPr="00560E0D" w:rsidDel="002A35A7">
          <w:rPr>
            <w:rFonts w:ascii="Times New Roman" w:hAnsi="Times New Roman"/>
            <w:sz w:val="26"/>
            <w:szCs w:val="26"/>
          </w:rPr>
          <w:delText>thực thi các quy</w:delText>
        </w:r>
        <w:r w:rsidR="00A84783" w:rsidDel="002A35A7">
          <w:rPr>
            <w:rFonts w:ascii="Times New Roman" w:hAnsi="Times New Roman"/>
            <w:sz w:val="26"/>
            <w:szCs w:val="26"/>
          </w:rPr>
          <w:delText xml:space="preserve"> trình nghiệp vụ</w:delText>
        </w:r>
      </w:del>
      <w:r w:rsidR="00A84783">
        <w:rPr>
          <w:rFonts w:ascii="Times New Roman" w:hAnsi="Times New Roman"/>
          <w:sz w:val="26"/>
          <w:szCs w:val="26"/>
        </w:rPr>
        <w:t>.</w:t>
      </w:r>
      <w:ins w:id="6118" w:author="Thảo Nguyễn Kim" w:date="2019-03-14T05:02:00Z">
        <w:r w:rsidR="002A35A7">
          <w:rPr>
            <w:rFonts w:ascii="Times New Roman" w:hAnsi="Times New Roman"/>
            <w:sz w:val="26"/>
            <w:szCs w:val="26"/>
            <w:lang w:val="en-US"/>
          </w:rPr>
          <w:t xml:space="preserve"> Mỗi hệ thống CMS sẽ quản trị những quy trình nghiệp có liên quan với nhau gọi là Workspace. Các nghiệp vụ trong hệ thống CMS sẽ có thể </w:t>
        </w:r>
      </w:ins>
      <w:ins w:id="6119" w:author="Thảo Nguyễn Kim" w:date="2019-03-14T05:04:00Z">
        <w:r w:rsidR="002A35A7">
          <w:rPr>
            <w:rFonts w:ascii="Times New Roman" w:hAnsi="Times New Roman"/>
            <w:sz w:val="26"/>
            <w:szCs w:val="26"/>
            <w:lang w:val="en-US"/>
          </w:rPr>
          <w:t xml:space="preserve">tùy chỉnh được giao diện </w:t>
        </w:r>
      </w:ins>
      <w:ins w:id="6120" w:author="Thảo Nguyễn Kim" w:date="2019-03-14T05:05:00Z">
        <w:r w:rsidR="002A35A7">
          <w:rPr>
            <w:rFonts w:ascii="Times New Roman" w:hAnsi="Times New Roman"/>
            <w:sz w:val="26"/>
            <w:szCs w:val="26"/>
            <w:lang w:val="en-US"/>
          </w:rPr>
          <w:t xml:space="preserve">và </w:t>
        </w:r>
      </w:ins>
      <w:ins w:id="6121" w:author="Thảo Nguyễn Kim" w:date="2019-03-14T05:04:00Z">
        <w:r w:rsidR="002A35A7">
          <w:rPr>
            <w:rFonts w:ascii="Times New Roman" w:hAnsi="Times New Roman"/>
            <w:sz w:val="26"/>
            <w:szCs w:val="26"/>
            <w:lang w:val="en-US"/>
          </w:rPr>
          <w:t>các biểu mẫu khi thực thi quy trình nghiệp vụ.</w:t>
        </w:r>
      </w:ins>
      <w:ins w:id="6122" w:author="Thảo Nguyễn Kim" w:date="2019-03-14T05:05:00Z">
        <w:r w:rsidR="002A35A7">
          <w:rPr>
            <w:rFonts w:ascii="Times New Roman" w:hAnsi="Times New Roman"/>
            <w:sz w:val="26"/>
            <w:szCs w:val="26"/>
            <w:lang w:val="en-US"/>
          </w:rPr>
          <w:t xml:space="preserve"> Ngoài ra</w:t>
        </w:r>
      </w:ins>
      <w:ins w:id="6123" w:author="Thảo Nguyễn Kim" w:date="2019-03-14T05:04:00Z">
        <w:r w:rsidR="002A35A7">
          <w:rPr>
            <w:rFonts w:ascii="Times New Roman" w:hAnsi="Times New Roman"/>
            <w:sz w:val="26"/>
            <w:szCs w:val="26"/>
            <w:lang w:val="en-US"/>
          </w:rPr>
          <w:t xml:space="preserve"> </w:t>
        </w:r>
      </w:ins>
      <w:ins w:id="6124" w:author="Thảo Nguyễn Kim" w:date="2019-03-14T05:05:00Z">
        <w:r w:rsidR="002A35A7">
          <w:rPr>
            <w:rFonts w:ascii="Times New Roman" w:hAnsi="Times New Roman"/>
            <w:sz w:val="26"/>
            <w:szCs w:val="26"/>
            <w:lang w:val="en-US"/>
          </w:rPr>
          <w:t xml:space="preserve">cần phải kiểm tra nghiệp vụ đang thực thi có thuộc về hệ thống CMS đó quản lý không, cần phải có thêm hệ thống để quản lý những workspace với CMS này. Tương ứng với những nghiệp vụ trong workspace, là những nghiệp vụ trong hệ thống CMS. Nếu một </w:t>
        </w:r>
      </w:ins>
      <w:ins w:id="6125" w:author="Thảo Nguyễn Kim" w:date="2019-03-14T05:08:00Z">
        <w:r w:rsidR="002A35A7">
          <w:rPr>
            <w:rFonts w:ascii="Times New Roman" w:hAnsi="Times New Roman"/>
            <w:sz w:val="26"/>
            <w:szCs w:val="26"/>
            <w:lang w:val="en-US"/>
          </w:rPr>
          <w:t xml:space="preserve">quy trình </w:t>
        </w:r>
      </w:ins>
      <w:ins w:id="6126" w:author="Thảo Nguyễn Kim" w:date="2019-03-14T05:05:00Z">
        <w:r w:rsidR="002A35A7">
          <w:rPr>
            <w:rFonts w:ascii="Times New Roman" w:hAnsi="Times New Roman"/>
            <w:sz w:val="26"/>
            <w:szCs w:val="26"/>
            <w:lang w:val="en-US"/>
          </w:rPr>
          <w:t>nghiệp vụ được thực thi từ hệ thống CMS</w:t>
        </w:r>
      </w:ins>
      <w:ins w:id="6127" w:author="Thảo Nguyễn Kim" w:date="2019-03-14T05:08:00Z">
        <w:r w:rsidR="002A35A7">
          <w:rPr>
            <w:rFonts w:ascii="Times New Roman" w:hAnsi="Times New Roman"/>
            <w:sz w:val="26"/>
            <w:szCs w:val="26"/>
            <w:lang w:val="en-US"/>
          </w:rPr>
          <w:t xml:space="preserve"> bất kỳ</w:t>
        </w:r>
      </w:ins>
      <w:ins w:id="6128" w:author="Thảo Nguyễn Kim" w:date="2019-03-14T05:05:00Z">
        <w:r w:rsidR="002A35A7">
          <w:rPr>
            <w:rFonts w:ascii="Times New Roman" w:hAnsi="Times New Roman"/>
            <w:sz w:val="26"/>
            <w:szCs w:val="26"/>
            <w:lang w:val="en-US"/>
          </w:rPr>
          <w:t xml:space="preserve"> mà không có trong thông tin trong workspace quản lý </w:t>
        </w:r>
      </w:ins>
      <w:ins w:id="6129" w:author="Thảo Nguyễn Kim" w:date="2019-03-14T05:08:00Z">
        <w:r w:rsidR="002A35A7">
          <w:rPr>
            <w:rFonts w:ascii="Times New Roman" w:hAnsi="Times New Roman"/>
            <w:sz w:val="26"/>
            <w:szCs w:val="26"/>
            <w:lang w:val="en-US"/>
          </w:rPr>
          <w:t xml:space="preserve">hệ thống </w:t>
        </w:r>
      </w:ins>
      <w:ins w:id="6130" w:author="Thảo Nguyễn Kim" w:date="2019-03-14T05:05:00Z">
        <w:r w:rsidR="002A35A7">
          <w:rPr>
            <w:rFonts w:ascii="Times New Roman" w:hAnsi="Times New Roman"/>
            <w:sz w:val="26"/>
            <w:szCs w:val="26"/>
            <w:lang w:val="en-US"/>
          </w:rPr>
          <w:t>CMS đó</w:t>
        </w:r>
      </w:ins>
      <w:ins w:id="6131" w:author="Thảo Nguyễn Kim" w:date="2019-03-14T05:08:00Z">
        <w:r w:rsidR="002A35A7">
          <w:rPr>
            <w:rFonts w:ascii="Times New Roman" w:hAnsi="Times New Roman"/>
            <w:sz w:val="26"/>
            <w:szCs w:val="26"/>
            <w:lang w:val="en-US"/>
          </w:rPr>
          <w:t>. Thì nghiệp vụ đó sẽ không được thực thi.</w:t>
        </w:r>
      </w:ins>
      <w:del w:id="6132" w:author="Thảo Nguyễn Kim" w:date="2019-03-14T05:08:00Z">
        <w:r w:rsidR="00A84783" w:rsidDel="002A35A7">
          <w:rPr>
            <w:rFonts w:ascii="Times New Roman" w:hAnsi="Times New Roman"/>
            <w:sz w:val="26"/>
            <w:szCs w:val="26"/>
          </w:rPr>
          <w:delText xml:space="preserve"> Do cần phải có CMS để hỗ trợ trong việc quản trị các nội dung của hệ thống , cần phải đóng gọi các quy trình này lai </w:delText>
        </w:r>
      </w:del>
      <w:ins w:id="6133" w:author="Chanh Duc Ngo" w:date="2019-03-10T16:55:00Z">
        <w:del w:id="6134" w:author="Thảo Nguyễn Kim" w:date="2019-03-14T05:08:00Z">
          <w:r w:rsidR="00B30124" w:rsidDel="002A35A7">
            <w:rPr>
              <w:rFonts w:ascii="Times New Roman" w:hAnsi="Times New Roman"/>
              <w:sz w:val="26"/>
              <w:szCs w:val="26"/>
            </w:rPr>
            <w:delText xml:space="preserve">lại </w:delText>
          </w:r>
        </w:del>
      </w:ins>
      <w:del w:id="6135" w:author="Thảo Nguyễn Kim" w:date="2019-03-14T05:08:00Z">
        <w:r w:rsidR="00A84783" w:rsidDel="002A35A7">
          <w:rPr>
            <w:rFonts w:ascii="Times New Roman" w:hAnsi="Times New Roman"/>
            <w:sz w:val="26"/>
            <w:szCs w:val="26"/>
          </w:rPr>
          <w:delText xml:space="preserve">thành những workspace để </w:delText>
        </w:r>
        <w:commentRangeStart w:id="6136"/>
        <w:commentRangeStart w:id="6137"/>
        <w:r w:rsidR="00A84783" w:rsidDel="002A35A7">
          <w:rPr>
            <w:rFonts w:ascii="Times New Roman" w:hAnsi="Times New Roman"/>
            <w:sz w:val="26"/>
            <w:szCs w:val="26"/>
          </w:rPr>
          <w:delText xml:space="preserve">hệ thống CMS phát huy tốt hơn, </w:delText>
        </w:r>
        <w:commentRangeEnd w:id="6136"/>
        <w:r w:rsidR="00B30124" w:rsidDel="002A35A7">
          <w:rPr>
            <w:rStyle w:val="CommentReference"/>
          </w:rPr>
          <w:commentReference w:id="6136"/>
        </w:r>
        <w:commentRangeEnd w:id="6137"/>
        <w:r w:rsidR="001319BE" w:rsidDel="002A35A7">
          <w:rPr>
            <w:rStyle w:val="CommentReference"/>
          </w:rPr>
          <w:commentReference w:id="6137"/>
        </w:r>
        <w:r w:rsidR="00A84783" w:rsidDel="002A35A7">
          <w:rPr>
            <w:rFonts w:ascii="Times New Roman" w:hAnsi="Times New Roman"/>
            <w:sz w:val="26"/>
            <w:szCs w:val="26"/>
          </w:rPr>
          <w:delText xml:space="preserve">ngoài ra cần phải có thêm hệ thống quản lý các workspace với hệ thống CMS. </w:delText>
        </w:r>
      </w:del>
    </w:p>
    <w:p w14:paraId="4B89FBC6" w14:textId="593439D2" w:rsidR="00560E0D" w:rsidRDefault="00A84783" w:rsidP="00A84783">
      <w:pPr>
        <w:spacing w:line="360" w:lineRule="auto"/>
        <w:ind w:firstLine="720"/>
        <w:rPr>
          <w:rFonts w:ascii="Times New Roman" w:hAnsi="Times New Roman"/>
          <w:sz w:val="26"/>
          <w:szCs w:val="26"/>
        </w:rPr>
      </w:pPr>
      <w:r>
        <w:rPr>
          <w:rFonts w:ascii="Times New Roman" w:hAnsi="Times New Roman"/>
          <w:sz w:val="26"/>
          <w:szCs w:val="26"/>
        </w:rPr>
        <w:t>Hình 4.1 mô tả rõ các quy trình tính năng của hệ thống</w:t>
      </w:r>
      <w:ins w:id="6138" w:author="Thảo Nguyễn Kim" w:date="2019-03-14T05:09:00Z">
        <w:r w:rsidR="00D73A1E">
          <w:rPr>
            <w:rFonts w:ascii="Times New Roman" w:hAnsi="Times New Roman"/>
            <w:sz w:val="26"/>
            <w:szCs w:val="26"/>
            <w:lang w:val="en-US"/>
          </w:rPr>
          <w:t xml:space="preserve"> mà em </w:t>
        </w:r>
      </w:ins>
      <w:del w:id="6139" w:author="Thảo Nguyễn Kim" w:date="2019-03-14T05:09:00Z">
        <w:r w:rsidDel="00D73A1E">
          <w:rPr>
            <w:rFonts w:ascii="Times New Roman" w:hAnsi="Times New Roman"/>
            <w:sz w:val="26"/>
            <w:szCs w:val="26"/>
          </w:rPr>
          <w:delText xml:space="preserve"> </w:delText>
        </w:r>
      </w:del>
      <w:del w:id="6140" w:author="Thảo Nguyễn Kim" w:date="2019-03-14T05:08:00Z">
        <w:r w:rsidDel="00D73A1E">
          <w:rPr>
            <w:rFonts w:ascii="Times New Roman" w:hAnsi="Times New Roman"/>
            <w:sz w:val="26"/>
            <w:szCs w:val="26"/>
          </w:rPr>
          <w:delText xml:space="preserve">được </w:delText>
        </w:r>
      </w:del>
      <w:r>
        <w:rPr>
          <w:rFonts w:ascii="Times New Roman" w:hAnsi="Times New Roman"/>
          <w:sz w:val="26"/>
          <w:szCs w:val="26"/>
        </w:rPr>
        <w:t>đề xuất.</w:t>
      </w:r>
    </w:p>
    <w:p w14:paraId="21E77217" w14:textId="015A2F17" w:rsidR="00167549" w:rsidRDefault="00C21240" w:rsidP="00167549">
      <w:pPr>
        <w:spacing w:line="360" w:lineRule="auto"/>
        <w:jc w:val="center"/>
        <w:rPr>
          <w:rFonts w:ascii="Times New Roman" w:hAnsi="Times New Roman"/>
          <w:sz w:val="26"/>
          <w:szCs w:val="26"/>
        </w:rPr>
      </w:pPr>
      <w:r>
        <w:rPr>
          <w:rFonts w:ascii="Times New Roman" w:hAnsi="Times New Roman"/>
          <w:sz w:val="26"/>
          <w:szCs w:val="26"/>
        </w:rPr>
        <w:lastRenderedPageBreak/>
        <w:pict w14:anchorId="2429A538">
          <v:shape id="_x0000_i1031" type="#_x0000_t75" style="width:343.5pt;height:3in">
            <v:imagedata r:id="rId111" o:title="TestQuytrinh"/>
          </v:shape>
        </w:pict>
      </w:r>
    </w:p>
    <w:p w14:paraId="1DF01D75" w14:textId="45CE34FE" w:rsidR="00167549" w:rsidRPr="00316010" w:rsidRDefault="00167549">
      <w:pPr>
        <w:pStyle w:val="Hnh"/>
        <w:pPrChange w:id="6141" w:author="Thảo Nguyễn Kim" w:date="2019-03-13T11:55:00Z">
          <w:pPr>
            <w:spacing w:line="360" w:lineRule="auto"/>
            <w:jc w:val="center"/>
          </w:pPr>
        </w:pPrChange>
      </w:pPr>
      <w:bookmarkStart w:id="6142" w:name="_Toc3208674"/>
      <w:bookmarkStart w:id="6143" w:name="_Toc3208732"/>
      <w:bookmarkStart w:id="6144" w:name="_Toc3376356"/>
      <w:bookmarkStart w:id="6145" w:name="_Toc3376418"/>
      <w:r w:rsidRPr="008A4616">
        <w:t>Hình 4.1</w:t>
      </w:r>
      <w:ins w:id="6146" w:author="Thảo Nguyễn Kim" w:date="2019-03-11T14:41:00Z">
        <w:r w:rsidR="00403396" w:rsidRPr="008A4616">
          <w:t xml:space="preserve"> -</w:t>
        </w:r>
      </w:ins>
      <w:del w:id="6147" w:author="Thảo Nguyễn Kim" w:date="2019-03-11T14:41:00Z">
        <w:r w:rsidRPr="00CF5A07" w:rsidDel="00403396">
          <w:delText>:</w:delText>
        </w:r>
      </w:del>
      <w:r w:rsidRPr="00EB7DE2">
        <w:rPr>
          <w:rPrChange w:id="6148" w:author="Chanh Duc Ngo" w:date="2019-03-13T09:59:00Z">
            <w:rPr/>
          </w:rPrChange>
        </w:rPr>
        <w:t xml:space="preserve"> Mô tả các </w:t>
      </w:r>
      <w:r w:rsidR="00A84783" w:rsidRPr="00EB7DE2">
        <w:rPr>
          <w:rPrChange w:id="6149" w:author="Chanh Duc Ngo" w:date="2019-03-13T09:59:00Z">
            <w:rPr/>
          </w:rPrChange>
        </w:rPr>
        <w:t>tính</w:t>
      </w:r>
      <w:r w:rsidRPr="00EB7DE2">
        <w:rPr>
          <w:rPrChange w:id="6150" w:author="Chanh Duc Ngo" w:date="2019-03-13T09:59:00Z">
            <w:rPr/>
          </w:rPrChange>
        </w:rPr>
        <w:t xml:space="preserve"> năng </w:t>
      </w:r>
      <w:r w:rsidR="00A84783" w:rsidRPr="00EB7DE2">
        <w:rPr>
          <w:rPrChange w:id="6151" w:author="Chanh Duc Ngo" w:date="2019-03-13T09:59:00Z">
            <w:rPr/>
          </w:rPrChange>
        </w:rPr>
        <w:t xml:space="preserve">của </w:t>
      </w:r>
      <w:r w:rsidRPr="00EB7DE2">
        <w:rPr>
          <w:rPrChange w:id="6152" w:author="Chanh Duc Ngo" w:date="2019-03-13T09:59:00Z">
            <w:rPr/>
          </w:rPrChange>
        </w:rPr>
        <w:t>hệ thống đề xuất</w:t>
      </w:r>
      <w:bookmarkEnd w:id="6142"/>
      <w:bookmarkEnd w:id="6143"/>
      <w:bookmarkEnd w:id="6144"/>
      <w:bookmarkEnd w:id="6145"/>
    </w:p>
    <w:p w14:paraId="51EF7519" w14:textId="5FC704CE" w:rsidR="00A84783" w:rsidRDefault="00A84783" w:rsidP="00A84783">
      <w:pPr>
        <w:pStyle w:val="ListParagraph"/>
        <w:numPr>
          <w:ilvl w:val="1"/>
          <w:numId w:val="2"/>
        </w:numPr>
        <w:spacing w:line="360" w:lineRule="auto"/>
        <w:jc w:val="left"/>
        <w:outlineLvl w:val="1"/>
        <w:rPr>
          <w:rFonts w:ascii="Times New Roman" w:hAnsi="Times New Roman"/>
          <w:b/>
          <w:sz w:val="26"/>
          <w:szCs w:val="26"/>
        </w:rPr>
      </w:pPr>
      <w:bookmarkStart w:id="6153" w:name="_Toc3204528"/>
      <w:r>
        <w:rPr>
          <w:rFonts w:ascii="Times New Roman" w:hAnsi="Times New Roman"/>
          <w:b/>
          <w:sz w:val="26"/>
          <w:szCs w:val="26"/>
        </w:rPr>
        <w:t>Hướng tiếp cận xây dựng hệ thống</w:t>
      </w:r>
      <w:bookmarkEnd w:id="6153"/>
    </w:p>
    <w:p w14:paraId="6A6C1725" w14:textId="0AEFEB32" w:rsidR="00A84783" w:rsidRPr="00F71F6B" w:rsidRDefault="008044B4" w:rsidP="00A84783">
      <w:pPr>
        <w:spacing w:line="360" w:lineRule="auto"/>
        <w:ind w:left="720" w:firstLine="720"/>
        <w:rPr>
          <w:rFonts w:ascii="Times New Roman" w:hAnsi="Times New Roman"/>
          <w:sz w:val="26"/>
          <w:szCs w:val="26"/>
        </w:rPr>
      </w:pPr>
      <w:r>
        <w:rPr>
          <w:rFonts w:ascii="Times New Roman" w:hAnsi="Times New Roman"/>
          <w:sz w:val="26"/>
          <w:szCs w:val="26"/>
        </w:rPr>
        <w:t xml:space="preserve">Để xây dựng được hệ thống ở trên, </w:t>
      </w:r>
      <w:del w:id="6154" w:author="Chanh Duc Ngo" w:date="2019-03-10T16:56:00Z">
        <w:r w:rsidDel="00B30124">
          <w:rPr>
            <w:rFonts w:ascii="Times New Roman" w:hAnsi="Times New Roman"/>
            <w:sz w:val="26"/>
            <w:szCs w:val="26"/>
          </w:rPr>
          <w:delText>em đã thêm các tính năng vào hệ thống Camunda-Database.</w:delText>
        </w:r>
        <w:r w:rsidR="00A84783" w:rsidRPr="00F71F6B" w:rsidDel="00B30124">
          <w:rPr>
            <w:rFonts w:ascii="Times New Roman" w:hAnsi="Times New Roman"/>
            <w:sz w:val="26"/>
            <w:szCs w:val="26"/>
          </w:rPr>
          <w:delText xml:space="preserve"> Các tính năng đó bao gồm:</w:delText>
        </w:r>
      </w:del>
      <w:ins w:id="6155" w:author="Chanh Duc Ngo" w:date="2019-03-10T16:56:00Z">
        <w:r w:rsidR="00B30124">
          <w:rPr>
            <w:rFonts w:ascii="Times New Roman" w:hAnsi="Times New Roman"/>
            <w:sz w:val="26"/>
            <w:szCs w:val="26"/>
          </w:rPr>
          <w:t>em sẽ tiến hành:</w:t>
        </w:r>
      </w:ins>
    </w:p>
    <w:p w14:paraId="4E3C13C0" w14:textId="06F453FB" w:rsidR="00B30124" w:rsidRDefault="00B30124" w:rsidP="008044B4">
      <w:pPr>
        <w:pStyle w:val="ListParagraph"/>
        <w:numPr>
          <w:ilvl w:val="0"/>
          <w:numId w:val="26"/>
        </w:numPr>
        <w:spacing w:line="360" w:lineRule="auto"/>
        <w:rPr>
          <w:ins w:id="6156" w:author="Chanh Duc Ngo" w:date="2019-03-10T16:56:00Z"/>
          <w:rFonts w:ascii="Times New Roman" w:hAnsi="Times New Roman"/>
          <w:sz w:val="26"/>
          <w:szCs w:val="26"/>
        </w:rPr>
      </w:pPr>
      <w:ins w:id="6157" w:author="Chanh Duc Ngo" w:date="2019-03-10T16:56:00Z">
        <w:r>
          <w:rPr>
            <w:rFonts w:ascii="Times New Roman" w:hAnsi="Times New Roman"/>
            <w:sz w:val="26"/>
            <w:szCs w:val="26"/>
          </w:rPr>
          <w:t>Cải tiến hệ thống Camunda-Database</w:t>
        </w:r>
      </w:ins>
    </w:p>
    <w:p w14:paraId="36BED538" w14:textId="72B2BE51" w:rsidR="00A84783" w:rsidRPr="008044B4" w:rsidRDefault="00A84783" w:rsidP="008044B4">
      <w:pPr>
        <w:pStyle w:val="ListParagraph"/>
        <w:numPr>
          <w:ilvl w:val="0"/>
          <w:numId w:val="26"/>
        </w:numPr>
        <w:spacing w:line="360" w:lineRule="auto"/>
        <w:rPr>
          <w:rFonts w:ascii="Times New Roman" w:hAnsi="Times New Roman"/>
          <w:sz w:val="26"/>
          <w:szCs w:val="26"/>
        </w:rPr>
      </w:pPr>
      <w:r w:rsidRPr="00F71F6B">
        <w:rPr>
          <w:rFonts w:ascii="Times New Roman" w:hAnsi="Times New Roman"/>
          <w:sz w:val="26"/>
          <w:szCs w:val="26"/>
        </w:rPr>
        <w:t xml:space="preserve">Tiếp tục cải tiến công cụ mô hình hóa bằng BPMN </w:t>
      </w:r>
      <w:r w:rsidR="008044B4">
        <w:rPr>
          <w:rFonts w:ascii="Times New Roman" w:hAnsi="Times New Roman"/>
          <w:sz w:val="26"/>
          <w:szCs w:val="26"/>
        </w:rPr>
        <w:t xml:space="preserve">thông qua hệ thống Camunda-Modeler nhằm </w:t>
      </w:r>
      <w:r w:rsidRPr="00F71F6B">
        <w:rPr>
          <w:rFonts w:ascii="Times New Roman" w:hAnsi="Times New Roman"/>
          <w:sz w:val="26"/>
          <w:szCs w:val="26"/>
        </w:rPr>
        <w:t>giúp hỗ trợ người dùng có thêm mô tả chi tiết về thông tin của cơ sở dữ liệu.</w:t>
      </w:r>
      <w:r w:rsidR="008044B4">
        <w:rPr>
          <w:rFonts w:ascii="Times New Roman" w:hAnsi="Times New Roman"/>
          <w:sz w:val="26"/>
          <w:szCs w:val="26"/>
        </w:rPr>
        <w:t xml:space="preserve"> </w:t>
      </w:r>
      <w:r w:rsidRPr="008044B4">
        <w:rPr>
          <w:rFonts w:ascii="Times New Roman" w:hAnsi="Times New Roman"/>
          <w:sz w:val="26"/>
          <w:szCs w:val="26"/>
        </w:rPr>
        <w:t xml:space="preserve">Khi thay đổi công cụ mô hình hóa đồng nghĩa với việc phải thay đổi cách thức thực thi một quy trình. Em sẽ thêm những tính năng xử lý sau khi cải tiến vào </w:t>
      </w:r>
      <w:r w:rsidR="008044B4">
        <w:rPr>
          <w:rFonts w:ascii="Times New Roman" w:hAnsi="Times New Roman"/>
          <w:sz w:val="26"/>
          <w:szCs w:val="26"/>
        </w:rPr>
        <w:t xml:space="preserve">Process Engine </w:t>
      </w:r>
      <w:r w:rsidRPr="008044B4">
        <w:rPr>
          <w:rFonts w:ascii="Times New Roman" w:hAnsi="Times New Roman"/>
          <w:sz w:val="26"/>
          <w:szCs w:val="26"/>
        </w:rPr>
        <w:t>của Camunda.</w:t>
      </w:r>
    </w:p>
    <w:p w14:paraId="3A21A2F4" w14:textId="1B2CB26B" w:rsidR="00682435" w:rsidRDefault="00682435" w:rsidP="00A84783">
      <w:pPr>
        <w:pStyle w:val="ListParagraph"/>
        <w:numPr>
          <w:ilvl w:val="0"/>
          <w:numId w:val="26"/>
        </w:numPr>
        <w:spacing w:line="360" w:lineRule="auto"/>
        <w:rPr>
          <w:rFonts w:ascii="Times New Roman" w:hAnsi="Times New Roman"/>
          <w:sz w:val="26"/>
          <w:szCs w:val="26"/>
        </w:rPr>
      </w:pPr>
      <w:r>
        <w:rPr>
          <w:rFonts w:ascii="Times New Roman" w:hAnsi="Times New Roman"/>
          <w:sz w:val="26"/>
          <w:szCs w:val="26"/>
        </w:rPr>
        <w:t>Xây dựng hệ thống quản lý các workspace và tạo ra hệ thống CMS</w:t>
      </w:r>
      <w:ins w:id="6158" w:author="Chanh Duc Ngo" w:date="2019-03-10T16:57:00Z">
        <w:r w:rsidR="00B30124">
          <w:rPr>
            <w:rFonts w:ascii="Times New Roman" w:hAnsi="Times New Roman"/>
            <w:sz w:val="26"/>
            <w:szCs w:val="26"/>
          </w:rPr>
          <w:t xml:space="preserve"> quản lý được các quy trình nghiệp vụ</w:t>
        </w:r>
      </w:ins>
      <w:r>
        <w:rPr>
          <w:rFonts w:ascii="Times New Roman" w:hAnsi="Times New Roman"/>
          <w:sz w:val="26"/>
          <w:szCs w:val="26"/>
        </w:rPr>
        <w:t>. Đồng thời hệ thống này sẽ đóng vai trò trung gian giữa CMS và Camunda.</w:t>
      </w:r>
    </w:p>
    <w:p w14:paraId="520685B5" w14:textId="7E7EC7E1" w:rsidR="00A84783" w:rsidRDefault="00A84783" w:rsidP="00A84783">
      <w:pPr>
        <w:pStyle w:val="ListParagraph"/>
        <w:numPr>
          <w:ilvl w:val="0"/>
          <w:numId w:val="26"/>
        </w:numPr>
        <w:spacing w:line="360" w:lineRule="auto"/>
        <w:rPr>
          <w:rFonts w:ascii="Times New Roman" w:hAnsi="Times New Roman"/>
          <w:sz w:val="26"/>
          <w:szCs w:val="26"/>
        </w:rPr>
      </w:pPr>
      <w:r w:rsidRPr="00F71F6B">
        <w:rPr>
          <w:rFonts w:ascii="Times New Roman" w:hAnsi="Times New Roman"/>
          <w:sz w:val="26"/>
          <w:szCs w:val="26"/>
        </w:rPr>
        <w:t xml:space="preserve">Thay </w:t>
      </w:r>
      <w:del w:id="6159" w:author="Chanh Duc Ngo" w:date="2019-03-10T16:57:00Z">
        <w:r w:rsidRPr="00F71F6B" w:rsidDel="00B30124">
          <w:rPr>
            <w:rFonts w:ascii="Times New Roman" w:hAnsi="Times New Roman"/>
            <w:sz w:val="26"/>
            <w:szCs w:val="26"/>
          </w:rPr>
          <w:delText xml:space="preserve">đối </w:delText>
        </w:r>
      </w:del>
      <w:ins w:id="6160" w:author="Chanh Duc Ngo" w:date="2019-03-10T16:57:00Z">
        <w:r w:rsidR="00B30124">
          <w:rPr>
            <w:rFonts w:ascii="Times New Roman" w:hAnsi="Times New Roman"/>
            <w:sz w:val="26"/>
            <w:szCs w:val="26"/>
          </w:rPr>
          <w:t>đổi</w:t>
        </w:r>
        <w:r w:rsidR="00B30124" w:rsidRPr="00F71F6B">
          <w:rPr>
            <w:rFonts w:ascii="Times New Roman" w:hAnsi="Times New Roman"/>
            <w:sz w:val="26"/>
            <w:szCs w:val="26"/>
          </w:rPr>
          <w:t xml:space="preserve"> </w:t>
        </w:r>
      </w:ins>
      <w:r w:rsidRPr="00F71F6B">
        <w:rPr>
          <w:rFonts w:ascii="Times New Roman" w:hAnsi="Times New Roman"/>
          <w:sz w:val="26"/>
          <w:szCs w:val="26"/>
        </w:rPr>
        <w:t>giao diện người dùng khi thực thi một quy trình nghiệp vụ. Mục đích giúp người dùng có các thao tác sử dụng đơn giản, dễ hiểu.</w:t>
      </w:r>
    </w:p>
    <w:p w14:paraId="5796F734" w14:textId="136A0C8F" w:rsidR="00913469" w:rsidDel="00B30124" w:rsidRDefault="00913469" w:rsidP="00A84783">
      <w:pPr>
        <w:pStyle w:val="ListParagraph"/>
        <w:numPr>
          <w:ilvl w:val="0"/>
          <w:numId w:val="26"/>
        </w:numPr>
        <w:spacing w:line="360" w:lineRule="auto"/>
        <w:rPr>
          <w:del w:id="6161" w:author="Chanh Duc Ngo" w:date="2019-03-10T16:57:00Z"/>
          <w:rFonts w:ascii="Times New Roman" w:hAnsi="Times New Roman"/>
          <w:sz w:val="26"/>
          <w:szCs w:val="26"/>
        </w:rPr>
      </w:pPr>
      <w:del w:id="6162" w:author="Chanh Duc Ngo" w:date="2019-03-10T16:57:00Z">
        <w:r w:rsidDel="00B30124">
          <w:rPr>
            <w:rFonts w:ascii="Times New Roman" w:hAnsi="Times New Roman"/>
            <w:sz w:val="26"/>
            <w:szCs w:val="26"/>
          </w:rPr>
          <w:delText>Tích hợp các quy trình nghiệp vụ vào hệ thông CMS</w:delText>
        </w:r>
        <w:bookmarkStart w:id="6163" w:name="_Toc3204529"/>
        <w:bookmarkEnd w:id="6163"/>
      </w:del>
    </w:p>
    <w:p w14:paraId="0EA46697" w14:textId="5024F848" w:rsidR="00A84783" w:rsidRPr="00682435" w:rsidRDefault="00913469" w:rsidP="00682435">
      <w:pPr>
        <w:pStyle w:val="ListParagraph"/>
        <w:numPr>
          <w:ilvl w:val="1"/>
          <w:numId w:val="2"/>
        </w:numPr>
        <w:spacing w:line="360" w:lineRule="auto"/>
        <w:jc w:val="left"/>
        <w:outlineLvl w:val="1"/>
        <w:rPr>
          <w:rFonts w:ascii="Times New Roman" w:hAnsi="Times New Roman"/>
          <w:b/>
          <w:sz w:val="26"/>
          <w:szCs w:val="26"/>
        </w:rPr>
      </w:pPr>
      <w:bookmarkStart w:id="6164" w:name="_Toc3204530"/>
      <w:r>
        <w:rPr>
          <w:rFonts w:ascii="Times New Roman" w:hAnsi="Times New Roman"/>
          <w:b/>
          <w:sz w:val="26"/>
          <w:szCs w:val="26"/>
        </w:rPr>
        <w:t>Lựa chọn hệ thống CMS</w:t>
      </w:r>
      <w:bookmarkEnd w:id="6164"/>
    </w:p>
    <w:p w14:paraId="624C884C" w14:textId="31E73ED0" w:rsidR="006365E4" w:rsidRPr="00461C3F" w:rsidRDefault="006365E4" w:rsidP="00913469">
      <w:pPr>
        <w:spacing w:line="360" w:lineRule="auto"/>
        <w:ind w:left="360" w:firstLine="720"/>
        <w:rPr>
          <w:rFonts w:ascii="Times New Roman" w:hAnsi="Times New Roman"/>
          <w:sz w:val="26"/>
          <w:szCs w:val="26"/>
        </w:rPr>
      </w:pPr>
      <w:r>
        <w:rPr>
          <w:rFonts w:ascii="Times New Roman" w:hAnsi="Times New Roman"/>
          <w:sz w:val="26"/>
          <w:szCs w:val="26"/>
        </w:rPr>
        <w:lastRenderedPageBreak/>
        <w:t xml:space="preserve">Có rất nhiều phần mềm hỗ trợ người dùng thiết kế trang Web, </w:t>
      </w:r>
      <w:del w:id="6165" w:author="Chanh Duc Ngo" w:date="2019-03-10T16:58:00Z">
        <w:r w:rsidDel="00B30124">
          <w:rPr>
            <w:rFonts w:ascii="Times New Roman" w:hAnsi="Times New Roman"/>
            <w:sz w:val="26"/>
            <w:szCs w:val="26"/>
          </w:rPr>
          <w:delText>không chỉ có Wordpress mà còn Joomla, Drupal cũng là các phần mềm nổi tiếng</w:delText>
        </w:r>
      </w:del>
      <w:ins w:id="6166" w:author="Chanh Duc Ngo" w:date="2019-03-10T16:58:00Z">
        <w:r w:rsidR="00B30124">
          <w:rPr>
            <w:rFonts w:ascii="Times New Roman" w:hAnsi="Times New Roman"/>
            <w:sz w:val="26"/>
            <w:szCs w:val="26"/>
          </w:rPr>
          <w:t>có thể được kể đến như Wordpress, Joomla và Drupal</w:t>
        </w:r>
      </w:ins>
      <w:r>
        <w:rPr>
          <w:rFonts w:ascii="Times New Roman" w:hAnsi="Times New Roman"/>
          <w:sz w:val="26"/>
          <w:szCs w:val="26"/>
        </w:rPr>
        <w:t xml:space="preserve">. </w:t>
      </w:r>
      <w:ins w:id="6167" w:author="Chanh Duc Ngo" w:date="2019-03-10T16:58:00Z">
        <w:r w:rsidR="00B30124">
          <w:rPr>
            <w:rFonts w:ascii="Times New Roman" w:hAnsi="Times New Roman"/>
            <w:sz w:val="26"/>
            <w:szCs w:val="26"/>
          </w:rPr>
          <w:t>T</w:t>
        </w:r>
      </w:ins>
      <w:del w:id="6168" w:author="Chanh Duc Ngo" w:date="2019-03-10T16:58:00Z">
        <w:r w:rsidRPr="00461C3F" w:rsidDel="00B30124">
          <w:rPr>
            <w:rFonts w:ascii="Times New Roman" w:hAnsi="Times New Roman"/>
            <w:sz w:val="26"/>
            <w:szCs w:val="26"/>
          </w:rPr>
          <w:delText>Chúng ta sẽ đưa ra quyết định nên sử dụng phần mềm nào thì t</w:delText>
        </w:r>
      </w:del>
      <w:r w:rsidRPr="00461C3F">
        <w:rPr>
          <w:rFonts w:ascii="Times New Roman" w:hAnsi="Times New Roman"/>
          <w:sz w:val="26"/>
          <w:szCs w:val="26"/>
        </w:rPr>
        <w:t xml:space="preserve">rong phần này em sẽ cung cấp phân tích chi tiết về cả ba hệ thống quản lý nội dung cũng như điểm mạnh </w:t>
      </w:r>
      <w:del w:id="6169" w:author="Thảo Nguyễn Kim" w:date="2019-03-10T22:04:00Z">
        <w:r w:rsidRPr="00461C3F" w:rsidDel="00935F12">
          <w:rPr>
            <w:rFonts w:ascii="Times New Roman" w:hAnsi="Times New Roman"/>
            <w:sz w:val="26"/>
            <w:szCs w:val="26"/>
          </w:rPr>
          <w:delText xml:space="preserve">và điểm yếu </w:delText>
        </w:r>
      </w:del>
      <w:r w:rsidRPr="00461C3F">
        <w:rPr>
          <w:rFonts w:ascii="Times New Roman" w:hAnsi="Times New Roman"/>
          <w:sz w:val="26"/>
          <w:szCs w:val="26"/>
        </w:rPr>
        <w:t>của chúng.</w:t>
      </w:r>
      <w:del w:id="6170" w:author="Thảo Nguyễn Kim" w:date="2019-03-10T21:54:00Z">
        <w:r w:rsidRPr="00461C3F" w:rsidDel="009F03B1">
          <w:rPr>
            <w:rFonts w:ascii="Times New Roman" w:hAnsi="Times New Roman"/>
            <w:sz w:val="26"/>
            <w:szCs w:val="26"/>
          </w:rPr>
          <w:delText xml:space="preserve"> Việc so sánh dựa trên </w:delText>
        </w:r>
        <w:commentRangeStart w:id="6171"/>
        <w:r w:rsidRPr="00461C3F" w:rsidDel="009F03B1">
          <w:rPr>
            <w:rFonts w:ascii="Times New Roman" w:hAnsi="Times New Roman"/>
            <w:sz w:val="26"/>
            <w:szCs w:val="26"/>
          </w:rPr>
          <w:delText>các tiêu chí như sau:</w:delText>
        </w:r>
      </w:del>
      <w:commentRangeEnd w:id="6171"/>
      <w:r w:rsidR="00B30124">
        <w:rPr>
          <w:rStyle w:val="CommentReference"/>
        </w:rPr>
        <w:commentReference w:id="6171"/>
      </w:r>
    </w:p>
    <w:p w14:paraId="2D15AE71" w14:textId="77777777" w:rsidR="00B30B29" w:rsidRPr="003A0672" w:rsidRDefault="00B30B29" w:rsidP="00B30B29">
      <w:pPr>
        <w:pStyle w:val="ListParagraph"/>
        <w:numPr>
          <w:ilvl w:val="0"/>
          <w:numId w:val="15"/>
        </w:numPr>
        <w:spacing w:line="360" w:lineRule="auto"/>
        <w:rPr>
          <w:rFonts w:ascii="Times New Roman" w:hAnsi="Times New Roman"/>
          <w:sz w:val="26"/>
          <w:szCs w:val="26"/>
        </w:rPr>
      </w:pPr>
      <w:commentRangeStart w:id="6172"/>
      <w:commentRangeStart w:id="6173"/>
      <w:r w:rsidRPr="003A0672">
        <w:rPr>
          <w:rFonts w:ascii="Times New Roman" w:hAnsi="Times New Roman"/>
          <w:sz w:val="26"/>
          <w:szCs w:val="26"/>
        </w:rPr>
        <w:t>WordPress</w:t>
      </w:r>
      <w:commentRangeEnd w:id="6172"/>
      <w:r w:rsidR="00B30124">
        <w:rPr>
          <w:rStyle w:val="CommentReference"/>
        </w:rPr>
        <w:commentReference w:id="6172"/>
      </w:r>
      <w:commentRangeEnd w:id="6173"/>
      <w:r w:rsidR="001319BE">
        <w:rPr>
          <w:rStyle w:val="CommentReference"/>
        </w:rPr>
        <w:commentReference w:id="6173"/>
      </w:r>
    </w:p>
    <w:p w14:paraId="33D1EEEE" w14:textId="77777777" w:rsidR="00B30B29" w:rsidRDefault="00B30B29" w:rsidP="00B30B29">
      <w:pPr>
        <w:pStyle w:val="ListParagraph"/>
        <w:numPr>
          <w:ilvl w:val="0"/>
          <w:numId w:val="16"/>
        </w:numPr>
        <w:spacing w:line="360" w:lineRule="auto"/>
        <w:ind w:left="1440" w:hanging="270"/>
        <w:rPr>
          <w:rFonts w:ascii="Times New Roman" w:hAnsi="Times New Roman"/>
          <w:sz w:val="26"/>
          <w:szCs w:val="26"/>
        </w:rPr>
      </w:pPr>
      <w:r w:rsidRPr="003A0672">
        <w:rPr>
          <w:rFonts w:ascii="Times New Roman" w:hAnsi="Times New Roman"/>
          <w:sz w:val="26"/>
          <w:szCs w:val="26"/>
        </w:rPr>
        <w:t>Hỗ trợ người dùng tạo ra nhiều thể loại trang web khác nhau như: blog, giới thiệu doanh nghiệp, bán hàng – thương mại điện tử</w:t>
      </w:r>
    </w:p>
    <w:p w14:paraId="17C7FE0D" w14:textId="77777777" w:rsidR="00B30B29" w:rsidRDefault="00B30B29" w:rsidP="00B30B29">
      <w:pPr>
        <w:pStyle w:val="ListParagraph"/>
        <w:numPr>
          <w:ilvl w:val="0"/>
          <w:numId w:val="16"/>
        </w:numPr>
        <w:spacing w:line="360" w:lineRule="auto"/>
        <w:ind w:left="1440" w:hanging="270"/>
        <w:rPr>
          <w:rFonts w:ascii="Times New Roman" w:hAnsi="Times New Roman"/>
          <w:sz w:val="26"/>
          <w:szCs w:val="26"/>
        </w:rPr>
      </w:pPr>
      <w:r w:rsidRPr="003A0672">
        <w:rPr>
          <w:rFonts w:ascii="Times New Roman" w:hAnsi="Times New Roman"/>
          <w:sz w:val="26"/>
          <w:szCs w:val="26"/>
        </w:rPr>
        <w:t>Dễ sử dụng</w:t>
      </w:r>
    </w:p>
    <w:p w14:paraId="6E69E72D" w14:textId="1F2338FF" w:rsidR="00B30B29" w:rsidRDefault="00B30B29" w:rsidP="00B30B29">
      <w:pPr>
        <w:pStyle w:val="ListParagraph"/>
        <w:numPr>
          <w:ilvl w:val="0"/>
          <w:numId w:val="16"/>
        </w:numPr>
        <w:spacing w:line="360" w:lineRule="auto"/>
        <w:ind w:left="1440" w:hanging="270"/>
        <w:rPr>
          <w:rFonts w:ascii="Times New Roman" w:hAnsi="Times New Roman"/>
          <w:sz w:val="26"/>
          <w:szCs w:val="26"/>
        </w:rPr>
      </w:pPr>
      <w:r w:rsidRPr="003A0672">
        <w:rPr>
          <w:rFonts w:ascii="Times New Roman" w:hAnsi="Times New Roman"/>
          <w:sz w:val="26"/>
          <w:szCs w:val="26"/>
        </w:rPr>
        <w:t>Tổ chức nội dung sử dụng menu trang cũng rất đơn giản. Cho phép người dùng c</w:t>
      </w:r>
      <w:ins w:id="6174" w:author="Thảo Nguyễn Kim" w:date="2019-03-10T22:08:00Z">
        <w:r w:rsidR="00935F12" w:rsidRPr="00EB7DE2">
          <w:rPr>
            <w:rFonts w:ascii="Times New Roman" w:hAnsi="Times New Roman"/>
            <w:sz w:val="26"/>
            <w:szCs w:val="26"/>
            <w:rPrChange w:id="6175" w:author="Chanh Duc Ngo" w:date="2019-03-13T09:59:00Z">
              <w:rPr>
                <w:rFonts w:ascii="Times New Roman" w:hAnsi="Times New Roman"/>
                <w:sz w:val="26"/>
                <w:szCs w:val="26"/>
                <w:lang w:val="en-US"/>
              </w:rPr>
            </w:rPrChange>
          </w:rPr>
          <w:t>ủ</w:t>
        </w:r>
      </w:ins>
      <w:del w:id="6176" w:author="Thảo Nguyễn Kim" w:date="2019-03-10T22:08:00Z">
        <w:r w:rsidRPr="003A0672" w:rsidDel="00935F12">
          <w:rPr>
            <w:rFonts w:ascii="Times New Roman" w:hAnsi="Times New Roman"/>
            <w:sz w:val="26"/>
            <w:szCs w:val="26"/>
          </w:rPr>
          <w:delText>u</w:delText>
        </w:r>
      </w:del>
      <w:r w:rsidRPr="003A0672">
        <w:rPr>
          <w:rFonts w:ascii="Times New Roman" w:hAnsi="Times New Roman"/>
          <w:sz w:val="26"/>
          <w:szCs w:val="26"/>
        </w:rPr>
        <w:t>a bạn khi ghé thăm trang web có thể  tìm kiếm thông tin một cách dễ dàng.</w:t>
      </w:r>
    </w:p>
    <w:p w14:paraId="6FD69ADD" w14:textId="77777777" w:rsidR="00B30B29" w:rsidRDefault="00B30B29" w:rsidP="00B30B29">
      <w:pPr>
        <w:pStyle w:val="ListParagraph"/>
        <w:numPr>
          <w:ilvl w:val="0"/>
          <w:numId w:val="16"/>
        </w:numPr>
        <w:spacing w:line="360" w:lineRule="auto"/>
        <w:ind w:left="1440" w:hanging="270"/>
        <w:rPr>
          <w:rFonts w:ascii="Times New Roman" w:hAnsi="Times New Roman"/>
          <w:sz w:val="26"/>
          <w:szCs w:val="26"/>
        </w:rPr>
      </w:pPr>
      <w:r w:rsidRPr="003A0672">
        <w:rPr>
          <w:rFonts w:ascii="Times New Roman" w:hAnsi="Times New Roman"/>
          <w:sz w:val="26"/>
          <w:szCs w:val="26"/>
        </w:rPr>
        <w:t>Cách tạo một trang template dễ dàng. Có thể sử dụng thêm Custom Field cho trang để nhận giá trị người dùng nhập vào và tự động áp dụng trong code</w:t>
      </w:r>
    </w:p>
    <w:p w14:paraId="16FFF152" w14:textId="77777777" w:rsidR="00B30B29" w:rsidRDefault="00B30B29" w:rsidP="00B30B29">
      <w:pPr>
        <w:pStyle w:val="ListParagraph"/>
        <w:numPr>
          <w:ilvl w:val="0"/>
          <w:numId w:val="16"/>
        </w:numPr>
        <w:spacing w:line="360" w:lineRule="auto"/>
        <w:ind w:left="1440" w:hanging="270"/>
        <w:rPr>
          <w:ins w:id="6177" w:author="Thảo Nguyễn Kim" w:date="2019-03-11T02:34:00Z"/>
          <w:rFonts w:ascii="Times New Roman" w:hAnsi="Times New Roman"/>
          <w:sz w:val="26"/>
          <w:szCs w:val="26"/>
        </w:rPr>
      </w:pPr>
      <w:r w:rsidRPr="003A0672">
        <w:rPr>
          <w:rFonts w:ascii="Times New Roman" w:hAnsi="Times New Roman"/>
          <w:sz w:val="26"/>
          <w:szCs w:val="26"/>
        </w:rPr>
        <w:t>Hỗ trợ sẵn một hệ thống xác định chức vụ của thành viên và mỗi chức vụ sẽ được định sẵn các quyền mà WordPress đã làm sẵn</w:t>
      </w:r>
    </w:p>
    <w:p w14:paraId="476EA649" w14:textId="7A8530D5" w:rsidR="00EA1993" w:rsidRPr="00EA1993" w:rsidRDefault="00C21240">
      <w:pPr>
        <w:spacing w:line="360" w:lineRule="auto"/>
        <w:jc w:val="center"/>
        <w:rPr>
          <w:ins w:id="6178" w:author="Thảo Nguyễn Kim" w:date="2019-03-11T02:35:00Z"/>
          <w:rFonts w:ascii="Times New Roman" w:hAnsi="Times New Roman"/>
          <w:sz w:val="26"/>
          <w:szCs w:val="26"/>
          <w:lang w:val="en-US"/>
          <w:rPrChange w:id="6179" w:author="Thảo Nguyễn Kim" w:date="2019-03-11T02:35:00Z">
            <w:rPr>
              <w:ins w:id="6180" w:author="Thảo Nguyễn Kim" w:date="2019-03-11T02:35:00Z"/>
              <w:lang w:val="en-US"/>
            </w:rPr>
          </w:rPrChange>
        </w:rPr>
        <w:pPrChange w:id="6181" w:author="Thảo Nguyễn Kim" w:date="2019-03-11T02:35:00Z">
          <w:pPr>
            <w:pStyle w:val="ListParagraph"/>
            <w:numPr>
              <w:numId w:val="16"/>
            </w:numPr>
            <w:spacing w:line="360" w:lineRule="auto"/>
            <w:ind w:left="1440" w:hanging="270"/>
          </w:pPr>
        </w:pPrChange>
      </w:pPr>
      <w:ins w:id="6182" w:author="Thảo Nguyễn Kim" w:date="2019-03-11T02:35:00Z">
        <w:r>
          <w:rPr>
            <w:rFonts w:ascii="Times New Roman" w:hAnsi="Times New Roman"/>
            <w:sz w:val="26"/>
            <w:szCs w:val="26"/>
          </w:rPr>
          <w:lastRenderedPageBreak/>
          <w:pict w14:anchorId="32F61339">
            <v:shape id="_x0000_i1032" type="#_x0000_t75" style="width:444.75pt;height:327pt">
              <v:imagedata r:id="rId112" o:title="wordpress"/>
            </v:shape>
          </w:pict>
        </w:r>
      </w:ins>
    </w:p>
    <w:p w14:paraId="1A283A2B" w14:textId="02F9B973" w:rsidR="00EA1993" w:rsidRPr="009F292B" w:rsidRDefault="00EA1993">
      <w:pPr>
        <w:pStyle w:val="Hnh"/>
        <w:pPrChange w:id="6183" w:author="Thảo Nguyễn Kim" w:date="2019-03-13T11:55:00Z">
          <w:pPr>
            <w:pStyle w:val="ListParagraph"/>
            <w:numPr>
              <w:numId w:val="16"/>
            </w:numPr>
            <w:spacing w:line="360" w:lineRule="auto"/>
            <w:ind w:left="1440" w:hanging="270"/>
          </w:pPr>
        </w:pPrChange>
      </w:pPr>
      <w:bookmarkStart w:id="6184" w:name="_Toc3208675"/>
      <w:bookmarkStart w:id="6185" w:name="_Toc3208733"/>
      <w:bookmarkStart w:id="6186" w:name="_Toc3376357"/>
      <w:bookmarkStart w:id="6187" w:name="_Toc3376419"/>
      <w:ins w:id="6188" w:author="Thảo Nguyễn Kim" w:date="2019-03-11T02:35:00Z">
        <w:r w:rsidRPr="009F292B">
          <w:t>Hình 4.2</w:t>
        </w:r>
      </w:ins>
      <w:ins w:id="6189" w:author="Thảo Nguyễn Kim" w:date="2019-03-11T14:41:00Z">
        <w:r w:rsidR="006D1B18">
          <w:t xml:space="preserve"> -</w:t>
        </w:r>
      </w:ins>
      <w:ins w:id="6190" w:author="Thảo Nguyễn Kim" w:date="2019-03-11T02:35:00Z">
        <w:r w:rsidRPr="009F292B">
          <w:t xml:space="preserve"> Giao</w:t>
        </w:r>
        <w:r>
          <w:t xml:space="preserve"> diện của Wordpress</w:t>
        </w:r>
      </w:ins>
      <w:bookmarkEnd w:id="6184"/>
      <w:bookmarkEnd w:id="6185"/>
      <w:bookmarkEnd w:id="6186"/>
      <w:bookmarkEnd w:id="6187"/>
    </w:p>
    <w:p w14:paraId="73D992F4" w14:textId="77777777" w:rsidR="00B30B29" w:rsidRDefault="00B30B29" w:rsidP="00B30B29">
      <w:pPr>
        <w:pStyle w:val="ListParagraph"/>
        <w:numPr>
          <w:ilvl w:val="0"/>
          <w:numId w:val="15"/>
        </w:numPr>
        <w:spacing w:line="360" w:lineRule="auto"/>
        <w:rPr>
          <w:rFonts w:ascii="Times New Roman" w:hAnsi="Times New Roman"/>
          <w:sz w:val="26"/>
          <w:szCs w:val="26"/>
        </w:rPr>
      </w:pPr>
      <w:commentRangeStart w:id="6191"/>
      <w:commentRangeStart w:id="6192"/>
      <w:r w:rsidRPr="003A0672">
        <w:rPr>
          <w:rFonts w:ascii="Times New Roman" w:hAnsi="Times New Roman"/>
          <w:sz w:val="26"/>
          <w:szCs w:val="26"/>
        </w:rPr>
        <w:t>Joomla</w:t>
      </w:r>
      <w:commentRangeEnd w:id="6191"/>
      <w:r w:rsidR="00B30124">
        <w:rPr>
          <w:rStyle w:val="CommentReference"/>
        </w:rPr>
        <w:commentReference w:id="6191"/>
      </w:r>
      <w:commentRangeEnd w:id="6192"/>
      <w:r w:rsidR="001319BE">
        <w:rPr>
          <w:rStyle w:val="CommentReference"/>
        </w:rPr>
        <w:commentReference w:id="6192"/>
      </w:r>
    </w:p>
    <w:p w14:paraId="7CE7955F" w14:textId="77777777" w:rsidR="00B30B29" w:rsidRDefault="00B30B29" w:rsidP="00B30B29">
      <w:pPr>
        <w:pStyle w:val="ListParagraph"/>
        <w:numPr>
          <w:ilvl w:val="0"/>
          <w:numId w:val="17"/>
        </w:numPr>
        <w:spacing w:line="360" w:lineRule="auto"/>
        <w:ind w:left="1440" w:hanging="270"/>
        <w:rPr>
          <w:rFonts w:ascii="Times New Roman" w:hAnsi="Times New Roman"/>
          <w:sz w:val="26"/>
          <w:szCs w:val="26"/>
        </w:rPr>
      </w:pPr>
      <w:r w:rsidRPr="003A0672">
        <w:rPr>
          <w:rFonts w:ascii="Times New Roman" w:hAnsi="Times New Roman"/>
          <w:sz w:val="26"/>
          <w:szCs w:val="26"/>
        </w:rPr>
        <w:t>Quản lý các trang web phức tạp tốt hơn</w:t>
      </w:r>
    </w:p>
    <w:p w14:paraId="5B5A4BBB" w14:textId="77777777" w:rsidR="00B30B29" w:rsidRPr="006570D3" w:rsidRDefault="00B30B29" w:rsidP="00B30B29">
      <w:pPr>
        <w:pStyle w:val="ListParagraph"/>
        <w:numPr>
          <w:ilvl w:val="0"/>
          <w:numId w:val="17"/>
        </w:numPr>
        <w:spacing w:line="360" w:lineRule="auto"/>
        <w:ind w:left="1440" w:hanging="270"/>
        <w:rPr>
          <w:rFonts w:ascii="Times New Roman" w:hAnsi="Times New Roman"/>
          <w:sz w:val="26"/>
          <w:szCs w:val="26"/>
        </w:rPr>
      </w:pPr>
      <w:r w:rsidRPr="003A0672">
        <w:rPr>
          <w:rFonts w:ascii="Times New Roman" w:hAnsi="Times New Roman"/>
          <w:sz w:val="26"/>
          <w:szCs w:val="26"/>
        </w:rPr>
        <w:t xml:space="preserve">Phức tạp hơn so với WordPress </w:t>
      </w:r>
      <w:r w:rsidRPr="006570D3">
        <w:rPr>
          <w:rFonts w:ascii="Times New Roman" w:hAnsi="Times New Roman"/>
          <w:sz w:val="26"/>
          <w:szCs w:val="26"/>
        </w:rPr>
        <w:t>và không có nhiều giao diện hay plugin để lựa chọn</w:t>
      </w:r>
    </w:p>
    <w:p w14:paraId="32182644" w14:textId="77777777" w:rsidR="00B30B29" w:rsidRDefault="00B30B29" w:rsidP="00B30B29">
      <w:pPr>
        <w:pStyle w:val="ListParagraph"/>
        <w:numPr>
          <w:ilvl w:val="0"/>
          <w:numId w:val="17"/>
        </w:numPr>
        <w:spacing w:line="360" w:lineRule="auto"/>
        <w:ind w:left="1440" w:hanging="270"/>
        <w:rPr>
          <w:rFonts w:ascii="Times New Roman" w:hAnsi="Times New Roman"/>
          <w:sz w:val="26"/>
          <w:szCs w:val="26"/>
        </w:rPr>
      </w:pPr>
      <w:r w:rsidRPr="003A0672">
        <w:rPr>
          <w:rFonts w:ascii="Times New Roman" w:hAnsi="Times New Roman"/>
          <w:sz w:val="26"/>
          <w:szCs w:val="26"/>
        </w:rPr>
        <w:t>Mặc định đã hỗ trợ rất nhiều View. Việc override các view này cũng tương đối dễ dàng, nó cho phép thay đổi style, structure của layout.</w:t>
      </w:r>
    </w:p>
    <w:p w14:paraId="6380D6AB" w14:textId="77777777" w:rsidR="00B30B29" w:rsidRDefault="00B30B29" w:rsidP="00B30B29">
      <w:pPr>
        <w:pStyle w:val="ListParagraph"/>
        <w:numPr>
          <w:ilvl w:val="0"/>
          <w:numId w:val="17"/>
        </w:numPr>
        <w:spacing w:line="360" w:lineRule="auto"/>
        <w:ind w:left="1440" w:hanging="270"/>
        <w:rPr>
          <w:ins w:id="6193" w:author="Thảo Nguyễn Kim" w:date="2019-03-11T02:38:00Z"/>
          <w:rFonts w:ascii="Times New Roman" w:hAnsi="Times New Roman"/>
          <w:sz w:val="26"/>
          <w:szCs w:val="26"/>
        </w:rPr>
      </w:pPr>
      <w:r w:rsidRPr="003A0672">
        <w:rPr>
          <w:rFonts w:ascii="Times New Roman" w:hAnsi="Times New Roman"/>
          <w:sz w:val="26"/>
          <w:szCs w:val="26"/>
        </w:rPr>
        <w:t>Quản lý phân quyền bao gồm: Quản lý User, quản lý Group, quản lý quyền</w:t>
      </w:r>
    </w:p>
    <w:p w14:paraId="1F624215" w14:textId="13EEDF38" w:rsidR="004128E8" w:rsidRDefault="00C21240">
      <w:pPr>
        <w:spacing w:line="360" w:lineRule="auto"/>
        <w:jc w:val="center"/>
        <w:rPr>
          <w:ins w:id="6194" w:author="Thảo Nguyễn Kim" w:date="2019-03-11T02:38:00Z"/>
          <w:rFonts w:ascii="Times New Roman" w:hAnsi="Times New Roman"/>
          <w:sz w:val="26"/>
          <w:szCs w:val="26"/>
        </w:rPr>
        <w:pPrChange w:id="6195" w:author="Thảo Nguyễn Kim" w:date="2019-03-11T02:38:00Z">
          <w:pPr>
            <w:pStyle w:val="ListParagraph"/>
            <w:numPr>
              <w:numId w:val="17"/>
            </w:numPr>
            <w:spacing w:line="360" w:lineRule="auto"/>
            <w:ind w:left="1440" w:hanging="270"/>
          </w:pPr>
        </w:pPrChange>
      </w:pPr>
      <w:ins w:id="6196" w:author="Thảo Nguyễn Kim" w:date="2019-03-11T02:38:00Z">
        <w:r>
          <w:rPr>
            <w:rFonts w:ascii="Times New Roman" w:hAnsi="Times New Roman"/>
            <w:sz w:val="26"/>
            <w:szCs w:val="26"/>
          </w:rPr>
          <w:lastRenderedPageBreak/>
          <w:pict w14:anchorId="75F71265">
            <v:shape id="_x0000_i1033" type="#_x0000_t75" style="width:444.75pt;height:250.5pt">
              <v:imagedata r:id="rId113" o:title="Joomla"/>
            </v:shape>
          </w:pict>
        </w:r>
      </w:ins>
    </w:p>
    <w:p w14:paraId="4DF61EA4" w14:textId="52BD2C26" w:rsidR="004128E8" w:rsidRPr="009F292B" w:rsidRDefault="004128E8">
      <w:pPr>
        <w:pStyle w:val="Hnh"/>
        <w:pPrChange w:id="6197" w:author="Thảo Nguyễn Kim" w:date="2019-03-13T11:55:00Z">
          <w:pPr>
            <w:pStyle w:val="ListParagraph"/>
            <w:numPr>
              <w:numId w:val="17"/>
            </w:numPr>
            <w:spacing w:line="360" w:lineRule="auto"/>
            <w:ind w:left="1440" w:hanging="270"/>
          </w:pPr>
        </w:pPrChange>
      </w:pPr>
      <w:bookmarkStart w:id="6198" w:name="_Toc3208676"/>
      <w:bookmarkStart w:id="6199" w:name="_Toc3208734"/>
      <w:bookmarkStart w:id="6200" w:name="_Toc3376358"/>
      <w:bookmarkStart w:id="6201" w:name="_Toc3376420"/>
      <w:ins w:id="6202" w:author="Thảo Nguyễn Kim" w:date="2019-03-11T02:38:00Z">
        <w:r w:rsidRPr="007649C1">
          <w:t>Hình</w:t>
        </w:r>
      </w:ins>
      <w:ins w:id="6203" w:author="Thảo Nguyễn Kim" w:date="2019-03-11T02:39:00Z">
        <w:r w:rsidR="00FD58D4">
          <w:t xml:space="preserve"> 4.3 -</w:t>
        </w:r>
        <w:r w:rsidRPr="007649C1">
          <w:t xml:space="preserve"> Giao diện của Joomla</w:t>
        </w:r>
      </w:ins>
      <w:bookmarkEnd w:id="6198"/>
      <w:bookmarkEnd w:id="6199"/>
      <w:bookmarkEnd w:id="6200"/>
      <w:bookmarkEnd w:id="6201"/>
    </w:p>
    <w:p w14:paraId="60B84166" w14:textId="77777777" w:rsidR="00B30B29" w:rsidRDefault="00B30B29" w:rsidP="00B30B29">
      <w:pPr>
        <w:pStyle w:val="ListParagraph"/>
        <w:numPr>
          <w:ilvl w:val="0"/>
          <w:numId w:val="15"/>
        </w:numPr>
        <w:spacing w:line="360" w:lineRule="auto"/>
        <w:rPr>
          <w:rFonts w:ascii="Times New Roman" w:hAnsi="Times New Roman"/>
          <w:sz w:val="26"/>
          <w:szCs w:val="26"/>
        </w:rPr>
      </w:pPr>
      <w:commentRangeStart w:id="6204"/>
      <w:commentRangeStart w:id="6205"/>
      <w:r w:rsidRPr="003A0672">
        <w:rPr>
          <w:rFonts w:ascii="Times New Roman" w:hAnsi="Times New Roman"/>
          <w:sz w:val="26"/>
          <w:szCs w:val="26"/>
        </w:rPr>
        <w:t>Drupal</w:t>
      </w:r>
      <w:commentRangeEnd w:id="6204"/>
      <w:r w:rsidR="00B30124">
        <w:rPr>
          <w:rStyle w:val="CommentReference"/>
        </w:rPr>
        <w:commentReference w:id="6204"/>
      </w:r>
      <w:commentRangeEnd w:id="6205"/>
      <w:r w:rsidR="001319BE">
        <w:rPr>
          <w:rStyle w:val="CommentReference"/>
        </w:rPr>
        <w:commentReference w:id="6205"/>
      </w:r>
    </w:p>
    <w:p w14:paraId="17B1D9BF" w14:textId="77777777" w:rsidR="00B30B29" w:rsidRPr="003F0937" w:rsidRDefault="00B30B29" w:rsidP="00B30B29">
      <w:pPr>
        <w:pStyle w:val="ListParagraph"/>
        <w:numPr>
          <w:ilvl w:val="0"/>
          <w:numId w:val="18"/>
        </w:numPr>
        <w:spacing w:line="360" w:lineRule="auto"/>
        <w:ind w:left="1440" w:hanging="270"/>
        <w:rPr>
          <w:rFonts w:ascii="Times New Roman" w:hAnsi="Times New Roman"/>
          <w:sz w:val="26"/>
          <w:szCs w:val="26"/>
          <w:lang w:val="fr-FR"/>
        </w:rPr>
      </w:pPr>
      <w:r w:rsidRPr="003F0937">
        <w:rPr>
          <w:rFonts w:ascii="Times New Roman" w:hAnsi="Times New Roman"/>
          <w:sz w:val="26"/>
          <w:szCs w:val="26"/>
          <w:lang w:val="fr-FR"/>
        </w:rPr>
        <w:t xml:space="preserve">Là </w:t>
      </w:r>
      <w:r w:rsidRPr="003A1A03">
        <w:rPr>
          <w:rFonts w:ascii="Times New Roman" w:hAnsi="Times New Roman"/>
          <w:sz w:val="26"/>
          <w:szCs w:val="26"/>
          <w:lang w:val="fr-FR"/>
        </w:rPr>
        <w:t>CMS</w:t>
      </w:r>
      <w:r w:rsidRPr="003F0937">
        <w:rPr>
          <w:rFonts w:ascii="Times New Roman" w:hAnsi="Times New Roman"/>
          <w:sz w:val="26"/>
          <w:szCs w:val="26"/>
          <w:lang w:val="fr-FR"/>
        </w:rPr>
        <w:t xml:space="preserve"> phức tạp nhất.</w:t>
      </w:r>
    </w:p>
    <w:p w14:paraId="1CFB3940" w14:textId="77777777" w:rsidR="00B30B29" w:rsidRPr="003F0937" w:rsidRDefault="00B30B29" w:rsidP="00B30B29">
      <w:pPr>
        <w:pStyle w:val="ListParagraph"/>
        <w:numPr>
          <w:ilvl w:val="0"/>
          <w:numId w:val="18"/>
        </w:numPr>
        <w:spacing w:line="360" w:lineRule="auto"/>
        <w:ind w:left="1440" w:hanging="270"/>
        <w:rPr>
          <w:rFonts w:ascii="Times New Roman" w:hAnsi="Times New Roman"/>
          <w:sz w:val="26"/>
          <w:szCs w:val="26"/>
          <w:lang w:val="fr-FR"/>
        </w:rPr>
      </w:pPr>
      <w:r w:rsidRPr="003F0937">
        <w:rPr>
          <w:rFonts w:ascii="Times New Roman" w:hAnsi="Times New Roman"/>
          <w:sz w:val="26"/>
          <w:szCs w:val="26"/>
          <w:lang w:val="fr-FR"/>
        </w:rPr>
        <w:t>Là hệ quản trị nội dung lý tưởng cho việc tạo ra các trang web rất phức tạp.</w:t>
      </w:r>
    </w:p>
    <w:p w14:paraId="6CCFFCF3" w14:textId="77777777" w:rsidR="00B30B29" w:rsidRPr="003F0937" w:rsidRDefault="00B30B29" w:rsidP="00B30B29">
      <w:pPr>
        <w:pStyle w:val="ListParagraph"/>
        <w:numPr>
          <w:ilvl w:val="0"/>
          <w:numId w:val="18"/>
        </w:numPr>
        <w:spacing w:line="360" w:lineRule="auto"/>
        <w:ind w:left="1440" w:hanging="270"/>
        <w:rPr>
          <w:rFonts w:ascii="Times New Roman" w:hAnsi="Times New Roman"/>
          <w:sz w:val="26"/>
          <w:szCs w:val="26"/>
          <w:lang w:val="fr-FR"/>
        </w:rPr>
      </w:pPr>
      <w:r w:rsidRPr="003F0937">
        <w:rPr>
          <w:rFonts w:ascii="Times New Roman" w:hAnsi="Times New Roman"/>
          <w:sz w:val="26"/>
          <w:szCs w:val="26"/>
          <w:lang w:val="fr-FR"/>
        </w:rPr>
        <w:t xml:space="preserve">Là một </w:t>
      </w:r>
      <w:r w:rsidRPr="003A1A03">
        <w:rPr>
          <w:rFonts w:ascii="Times New Roman" w:hAnsi="Times New Roman"/>
          <w:sz w:val="26"/>
          <w:szCs w:val="26"/>
          <w:lang w:val="fr-FR"/>
        </w:rPr>
        <w:t>CMS</w:t>
      </w:r>
      <w:r w:rsidRPr="003F0937">
        <w:rPr>
          <w:rFonts w:ascii="Times New Roman" w:hAnsi="Times New Roman"/>
          <w:sz w:val="26"/>
          <w:szCs w:val="26"/>
          <w:lang w:val="fr-FR"/>
        </w:rPr>
        <w:t xml:space="preserve"> rất linh hoạt với một số lượng lớn plugin có sẵn để mở rộng chức năng.</w:t>
      </w:r>
    </w:p>
    <w:p w14:paraId="0227F908" w14:textId="77777777" w:rsidR="00B30B29" w:rsidRPr="003F0937" w:rsidRDefault="00B30B29" w:rsidP="00B30B29">
      <w:pPr>
        <w:pStyle w:val="ListParagraph"/>
        <w:numPr>
          <w:ilvl w:val="0"/>
          <w:numId w:val="18"/>
        </w:numPr>
        <w:spacing w:line="360" w:lineRule="auto"/>
        <w:ind w:left="1440" w:hanging="270"/>
        <w:rPr>
          <w:rFonts w:ascii="Times New Roman" w:hAnsi="Times New Roman"/>
          <w:sz w:val="26"/>
          <w:szCs w:val="26"/>
          <w:lang w:val="fr-FR"/>
        </w:rPr>
      </w:pPr>
      <w:r w:rsidRPr="003F0937">
        <w:rPr>
          <w:rFonts w:ascii="Times New Roman" w:hAnsi="Times New Roman"/>
          <w:sz w:val="26"/>
          <w:szCs w:val="26"/>
          <w:lang w:val="fr-FR"/>
        </w:rPr>
        <w:t xml:space="preserve">Module Views nổi tiếng kết hợp với block visibility sẽ được sử dụng để đạt được multi-layout hay featured pages. Các View hỗ trợ </w:t>
      </w:r>
      <w:r w:rsidRPr="003A1A03">
        <w:rPr>
          <w:rFonts w:ascii="Times New Roman" w:hAnsi="Times New Roman"/>
          <w:sz w:val="26"/>
          <w:szCs w:val="26"/>
          <w:lang w:val="fr-FR"/>
        </w:rPr>
        <w:t>UI</w:t>
      </w:r>
      <w:r w:rsidRPr="003F0937">
        <w:rPr>
          <w:rFonts w:ascii="Times New Roman" w:hAnsi="Times New Roman"/>
          <w:sz w:val="26"/>
          <w:szCs w:val="26"/>
          <w:lang w:val="fr-FR"/>
        </w:rPr>
        <w:t xml:space="preserve"> mạnh mẽ cho phép người dùng tạo pages, blocks với nhiều kiểu hiển thị nội dung khác nhau mà không cần biết về code.</w:t>
      </w:r>
    </w:p>
    <w:p w14:paraId="427BAF41" w14:textId="77777777" w:rsidR="007649C1" w:rsidRDefault="00B30B29" w:rsidP="00B30B29">
      <w:pPr>
        <w:pStyle w:val="ListParagraph"/>
        <w:numPr>
          <w:ilvl w:val="0"/>
          <w:numId w:val="18"/>
        </w:numPr>
        <w:spacing w:line="360" w:lineRule="auto"/>
        <w:ind w:left="1440" w:hanging="270"/>
        <w:rPr>
          <w:ins w:id="6206" w:author="Thảo Nguyễn Kim" w:date="2019-03-11T02:40:00Z"/>
          <w:rFonts w:ascii="Times New Roman" w:hAnsi="Times New Roman"/>
          <w:sz w:val="26"/>
          <w:szCs w:val="26"/>
          <w:lang w:val="fr-FR"/>
        </w:rPr>
      </w:pPr>
      <w:r w:rsidRPr="003F0937">
        <w:rPr>
          <w:rFonts w:ascii="Times New Roman" w:hAnsi="Times New Roman"/>
          <w:sz w:val="26"/>
          <w:szCs w:val="26"/>
          <w:lang w:val="fr-FR"/>
        </w:rPr>
        <w:t xml:space="preserve">Hỗ trợ hệ thống quàn lý user bằng </w:t>
      </w:r>
      <w:r w:rsidRPr="00604196">
        <w:rPr>
          <w:rFonts w:ascii="Times New Roman" w:hAnsi="Times New Roman"/>
          <w:sz w:val="26"/>
          <w:szCs w:val="26"/>
          <w:lang w:val="fr-FR"/>
        </w:rPr>
        <w:t>Roles.</w:t>
      </w:r>
      <w:r w:rsidRPr="003F0937">
        <w:rPr>
          <w:rFonts w:ascii="Times New Roman" w:hAnsi="Times New Roman"/>
          <w:sz w:val="26"/>
          <w:szCs w:val="26"/>
          <w:lang w:val="fr-FR"/>
        </w:rPr>
        <w:t xml:space="preserve"> Mỗi role sẽ có những quyền khác nhau tuỳ theo cài đặt của người quản trị.</w:t>
      </w:r>
    </w:p>
    <w:p w14:paraId="52895A08" w14:textId="73302164" w:rsidR="00B30B29" w:rsidRDefault="00C21240">
      <w:pPr>
        <w:spacing w:line="360" w:lineRule="auto"/>
        <w:jc w:val="center"/>
        <w:rPr>
          <w:ins w:id="6207" w:author="Thảo Nguyễn Kim" w:date="2019-03-11T02:40:00Z"/>
          <w:lang w:val="fr-FR"/>
        </w:rPr>
        <w:pPrChange w:id="6208" w:author="Thảo Nguyễn Kim" w:date="2019-03-11T02:40:00Z">
          <w:pPr>
            <w:pStyle w:val="ListParagraph"/>
            <w:numPr>
              <w:numId w:val="18"/>
            </w:numPr>
            <w:spacing w:line="360" w:lineRule="auto"/>
            <w:ind w:left="1440" w:hanging="270"/>
          </w:pPr>
        </w:pPrChange>
      </w:pPr>
      <w:ins w:id="6209" w:author="Thảo Nguyễn Kim" w:date="2019-03-11T02:40:00Z">
        <w:r>
          <w:rPr>
            <w:rFonts w:ascii="Times New Roman" w:hAnsi="Times New Roman"/>
            <w:sz w:val="26"/>
            <w:szCs w:val="26"/>
            <w:lang w:val="fr-FR"/>
            <w:rPrChange w:id="6210" w:author="Thảo Nguyễn Kim" w:date="2019-03-13T13:06:00Z">
              <w:rPr>
                <w:rFonts w:ascii="Times New Roman" w:hAnsi="Times New Roman"/>
                <w:sz w:val="26"/>
                <w:szCs w:val="26"/>
                <w:lang w:val="fr-FR"/>
              </w:rPr>
            </w:rPrChange>
          </w:rPr>
          <w:lastRenderedPageBreak/>
          <w:pict w14:anchorId="072FBF7C">
            <v:shape id="_x0000_i1034" type="#_x0000_t75" style="width:407.25pt;height:261.75pt">
              <v:imagedata r:id="rId114" o:title="Drupal"/>
            </v:shape>
          </w:pict>
        </w:r>
      </w:ins>
    </w:p>
    <w:p w14:paraId="315B813A" w14:textId="47CC4732" w:rsidR="007649C1" w:rsidRPr="009F292B" w:rsidRDefault="007649C1">
      <w:pPr>
        <w:pStyle w:val="Hnh"/>
        <w:pPrChange w:id="6211" w:author="Thảo Nguyễn Kim" w:date="2019-03-13T11:55:00Z">
          <w:pPr>
            <w:pStyle w:val="ListParagraph"/>
            <w:numPr>
              <w:numId w:val="18"/>
            </w:numPr>
            <w:spacing w:line="360" w:lineRule="auto"/>
            <w:ind w:left="1440" w:hanging="270"/>
          </w:pPr>
        </w:pPrChange>
      </w:pPr>
      <w:bookmarkStart w:id="6212" w:name="_Toc3208677"/>
      <w:bookmarkStart w:id="6213" w:name="_Toc3208735"/>
      <w:bookmarkStart w:id="6214" w:name="_Toc3376359"/>
      <w:bookmarkStart w:id="6215" w:name="_Toc3376421"/>
      <w:ins w:id="6216" w:author="Thảo Nguyễn Kim" w:date="2019-03-11T02:41:00Z">
        <w:r w:rsidRPr="009F292B">
          <w:t>Hình  4.4 </w:t>
        </w:r>
      </w:ins>
      <w:ins w:id="6217" w:author="Thảo Nguyễn Kim" w:date="2019-03-11T14:41:00Z">
        <w:r w:rsidR="00D93D75" w:rsidRPr="008A4616">
          <w:t>-</w:t>
        </w:r>
      </w:ins>
      <w:ins w:id="6218" w:author="Thảo Nguyễn Kim" w:date="2019-03-11T02:41:00Z">
        <w:r w:rsidRPr="009F292B">
          <w:t xml:space="preserve"> Giao diện của Drupal</w:t>
        </w:r>
      </w:ins>
      <w:bookmarkEnd w:id="6212"/>
      <w:bookmarkEnd w:id="6213"/>
      <w:bookmarkEnd w:id="6214"/>
      <w:bookmarkEnd w:id="6215"/>
    </w:p>
    <w:p w14:paraId="743C4BAA" w14:textId="2EF33DD1" w:rsidR="00935F12" w:rsidRDefault="00935F12" w:rsidP="00D14F3B">
      <w:pPr>
        <w:spacing w:line="360" w:lineRule="auto"/>
        <w:ind w:left="720" w:firstLine="720"/>
        <w:rPr>
          <w:ins w:id="6219" w:author="Thảo Nguyễn Kim" w:date="2019-03-10T22:01:00Z"/>
          <w:rFonts w:ascii="Times New Roman" w:hAnsi="Times New Roman"/>
          <w:sz w:val="26"/>
          <w:szCs w:val="26"/>
          <w:lang w:val="fr-FR"/>
        </w:rPr>
      </w:pPr>
      <w:ins w:id="6220" w:author="Thảo Nguyễn Kim" w:date="2019-03-10T22:04:00Z">
        <w:r>
          <w:rPr>
            <w:rFonts w:ascii="Times New Roman" w:hAnsi="Times New Roman"/>
            <w:sz w:val="26"/>
            <w:szCs w:val="26"/>
            <w:lang w:val="fr-FR"/>
          </w:rPr>
          <w:t xml:space="preserve">Như so sánh ở trên, mỗi hệ hống CMS đề có điểm mạnh </w:t>
        </w:r>
      </w:ins>
      <w:ins w:id="6221" w:author="Thảo Nguyễn Kim" w:date="2019-03-10T22:05:00Z">
        <w:r>
          <w:rPr>
            <w:rFonts w:ascii="Times New Roman" w:hAnsi="Times New Roman"/>
            <w:sz w:val="26"/>
            <w:szCs w:val="26"/>
            <w:lang w:val="fr-FR"/>
          </w:rPr>
          <w:t xml:space="preserve">riêng của mình, do đó em cũng khó khăn trong lựa chọn hệ thống CMS. Nhưng vì mục đích của luận văn có giới hạn là tích hợp vào hệ thống CMS, nên em </w:t>
        </w:r>
      </w:ins>
      <w:ins w:id="6222" w:author="Thảo Nguyễn Kim" w:date="2019-03-10T22:07:00Z">
        <w:r>
          <w:rPr>
            <w:rFonts w:ascii="Times New Roman" w:hAnsi="Times New Roman"/>
            <w:sz w:val="26"/>
            <w:szCs w:val="26"/>
            <w:lang w:val="fr-FR"/>
          </w:rPr>
          <w:t>chỉ lựa chọn trong tiêu chí là hệ thống đơn giản, có khả năng thêm Plugin,</w:t>
        </w:r>
      </w:ins>
      <w:ins w:id="6223" w:author="Thảo Nguyễn Kim" w:date="2019-03-10T22:05:00Z">
        <w:r>
          <w:rPr>
            <w:rFonts w:ascii="Times New Roman" w:hAnsi="Times New Roman"/>
            <w:sz w:val="26"/>
            <w:szCs w:val="26"/>
            <w:lang w:val="fr-FR"/>
          </w:rPr>
          <w:t xml:space="preserve"> </w:t>
        </w:r>
      </w:ins>
      <w:ins w:id="6224" w:author="Thảo Nguyễn Kim" w:date="2019-03-10T22:08:00Z">
        <w:r>
          <w:rPr>
            <w:rFonts w:ascii="Times New Roman" w:hAnsi="Times New Roman"/>
            <w:sz w:val="26"/>
            <w:szCs w:val="26"/>
            <w:lang w:val="fr-FR"/>
          </w:rPr>
          <w:t>dễ sử dụng cho người phát triển và người sử</w:t>
        </w:r>
      </w:ins>
      <w:ins w:id="6225" w:author="Thảo Nguyễn Kim" w:date="2019-03-10T22:09:00Z">
        <w:r>
          <w:rPr>
            <w:rFonts w:ascii="Times New Roman" w:hAnsi="Times New Roman"/>
            <w:sz w:val="26"/>
            <w:szCs w:val="26"/>
            <w:lang w:val="fr-FR"/>
          </w:rPr>
          <w:t xml:space="preserve"> dụng</w:t>
        </w:r>
        <w:del w:id="6226" w:author="Chanh Duc Ngo" w:date="2019-03-13T10:26:00Z">
          <w:r w:rsidDel="009F292B">
            <w:rPr>
              <w:rFonts w:ascii="Times New Roman" w:hAnsi="Times New Roman"/>
              <w:sz w:val="26"/>
              <w:szCs w:val="26"/>
              <w:lang w:val="fr-FR"/>
            </w:rPr>
            <w:delText xml:space="preserve"> </w:delText>
          </w:r>
        </w:del>
      </w:ins>
      <w:ins w:id="6227" w:author="Thảo Nguyễn Kim" w:date="2019-03-10T22:08:00Z">
        <w:r>
          <w:rPr>
            <w:rFonts w:ascii="Times New Roman" w:hAnsi="Times New Roman"/>
            <w:sz w:val="26"/>
            <w:szCs w:val="26"/>
            <w:lang w:val="fr-FR"/>
          </w:rPr>
          <w:t xml:space="preserve">. Dựa vào những tiêu chí này, em thấy Wordpress có phần hơn </w:t>
        </w:r>
        <w:del w:id="6228" w:author="Chanh Duc Ngo" w:date="2019-03-13T10:27:00Z">
          <w:r w:rsidDel="009F292B">
            <w:rPr>
              <w:rFonts w:ascii="Times New Roman" w:hAnsi="Times New Roman"/>
              <w:sz w:val="26"/>
              <w:szCs w:val="26"/>
              <w:lang w:val="fr-FR"/>
            </w:rPr>
            <w:delText>thẳng</w:delText>
          </w:r>
        </w:del>
      </w:ins>
      <w:ins w:id="6229" w:author="Chanh Duc Ngo" w:date="2019-03-13T10:27:00Z">
        <w:r w:rsidR="009F292B">
          <w:rPr>
            <w:rFonts w:ascii="Times New Roman" w:hAnsi="Times New Roman"/>
            <w:sz w:val="26"/>
            <w:szCs w:val="26"/>
            <w:lang w:val="fr-FR"/>
          </w:rPr>
          <w:t>hẳn</w:t>
        </w:r>
      </w:ins>
      <w:ins w:id="6230" w:author="Thảo Nguyễn Kim" w:date="2019-03-10T22:09:00Z">
        <w:r>
          <w:rPr>
            <w:rFonts w:ascii="Times New Roman" w:hAnsi="Times New Roman"/>
            <w:sz w:val="26"/>
            <w:szCs w:val="26"/>
            <w:lang w:val="fr-FR"/>
          </w:rPr>
          <w:t>.</w:t>
        </w:r>
      </w:ins>
    </w:p>
    <w:p w14:paraId="7A4FD29A" w14:textId="7EBFA54B" w:rsidR="002D7415" w:rsidRPr="003D0EE1" w:rsidRDefault="00D14F3B" w:rsidP="00D14F3B">
      <w:pPr>
        <w:spacing w:line="360" w:lineRule="auto"/>
        <w:ind w:left="720" w:firstLine="720"/>
        <w:rPr>
          <w:rFonts w:ascii="Times New Roman" w:hAnsi="Times New Roman"/>
          <w:sz w:val="26"/>
          <w:szCs w:val="26"/>
          <w:lang w:val="fr-FR"/>
          <w:rPrChange w:id="6231" w:author="Chanh Duc Ngo" w:date="2019-03-10T15:58:00Z">
            <w:rPr>
              <w:rFonts w:ascii="Times New Roman" w:hAnsi="Times New Roman"/>
              <w:sz w:val="26"/>
              <w:szCs w:val="26"/>
            </w:rPr>
          </w:rPrChange>
        </w:rPr>
      </w:pPr>
      <w:commentRangeStart w:id="6232"/>
      <w:commentRangeStart w:id="6233"/>
      <w:r w:rsidRPr="003D0EE1">
        <w:rPr>
          <w:rFonts w:ascii="Times New Roman" w:hAnsi="Times New Roman"/>
          <w:sz w:val="26"/>
          <w:szCs w:val="26"/>
          <w:lang w:val="fr-FR"/>
          <w:rPrChange w:id="6234" w:author="Chanh Duc Ngo" w:date="2019-03-10T15:58:00Z">
            <w:rPr>
              <w:rFonts w:ascii="Times New Roman" w:hAnsi="Times New Roman"/>
              <w:sz w:val="26"/>
              <w:szCs w:val="26"/>
            </w:rPr>
          </w:rPrChange>
        </w:rPr>
        <w:t>Ngoài</w:t>
      </w:r>
      <w:commentRangeEnd w:id="6232"/>
      <w:r w:rsidR="00B30124">
        <w:rPr>
          <w:rStyle w:val="CommentReference"/>
        </w:rPr>
        <w:commentReference w:id="6232"/>
      </w:r>
      <w:commentRangeEnd w:id="6233"/>
      <w:r w:rsidR="001319BE">
        <w:rPr>
          <w:rStyle w:val="CommentReference"/>
        </w:rPr>
        <w:commentReference w:id="6233"/>
      </w:r>
      <w:r w:rsidRPr="003D0EE1">
        <w:rPr>
          <w:rFonts w:ascii="Times New Roman" w:hAnsi="Times New Roman"/>
          <w:sz w:val="26"/>
          <w:szCs w:val="26"/>
          <w:lang w:val="fr-FR"/>
          <w:rPrChange w:id="6235" w:author="Chanh Duc Ngo" w:date="2019-03-10T15:58:00Z">
            <w:rPr>
              <w:rFonts w:ascii="Times New Roman" w:hAnsi="Times New Roman"/>
              <w:sz w:val="26"/>
              <w:szCs w:val="26"/>
            </w:rPr>
          </w:rPrChange>
        </w:rPr>
        <w:t xml:space="preserve"> ra,</w:t>
      </w:r>
      <w:r w:rsidR="002D7415" w:rsidRPr="003D0EE1">
        <w:rPr>
          <w:rFonts w:ascii="Times New Roman" w:hAnsi="Times New Roman"/>
          <w:sz w:val="26"/>
          <w:szCs w:val="26"/>
          <w:lang w:val="fr-FR"/>
          <w:rPrChange w:id="6236" w:author="Chanh Duc Ngo" w:date="2019-03-10T15:58:00Z">
            <w:rPr>
              <w:rFonts w:ascii="Times New Roman" w:hAnsi="Times New Roman"/>
              <w:sz w:val="26"/>
              <w:szCs w:val="26"/>
            </w:rPr>
          </w:rPrChange>
        </w:rPr>
        <w:t xml:space="preserve"> Wordpress</w:t>
      </w:r>
      <w:r w:rsidRPr="003D0EE1">
        <w:rPr>
          <w:rFonts w:ascii="Times New Roman" w:hAnsi="Times New Roman"/>
          <w:sz w:val="26"/>
          <w:szCs w:val="26"/>
          <w:lang w:val="fr-FR"/>
          <w:rPrChange w:id="6237" w:author="Chanh Duc Ngo" w:date="2019-03-10T15:58:00Z">
            <w:rPr>
              <w:rFonts w:ascii="Times New Roman" w:hAnsi="Times New Roman"/>
              <w:sz w:val="26"/>
              <w:szCs w:val="26"/>
            </w:rPr>
          </w:rPrChange>
        </w:rPr>
        <w:t xml:space="preserve"> còn </w:t>
      </w:r>
      <w:del w:id="6238" w:author="Chanh Duc Ngo" w:date="2019-03-10T17:00:00Z">
        <w:r w:rsidR="00913469" w:rsidRPr="003D0EE1" w:rsidDel="00B30124">
          <w:rPr>
            <w:rFonts w:ascii="Times New Roman" w:hAnsi="Times New Roman"/>
            <w:sz w:val="26"/>
            <w:szCs w:val="26"/>
            <w:lang w:val="fr-FR"/>
            <w:rPrChange w:id="6239" w:author="Chanh Duc Ngo" w:date="2019-03-10T15:58:00Z">
              <w:rPr>
                <w:rFonts w:ascii="Times New Roman" w:hAnsi="Times New Roman"/>
                <w:sz w:val="26"/>
                <w:szCs w:val="26"/>
              </w:rPr>
            </w:rPrChange>
          </w:rPr>
          <w:delText xml:space="preserve"> </w:delText>
        </w:r>
      </w:del>
      <w:r w:rsidR="00913469" w:rsidRPr="003D0EE1">
        <w:rPr>
          <w:rFonts w:ascii="Times New Roman" w:hAnsi="Times New Roman"/>
          <w:sz w:val="26"/>
          <w:szCs w:val="26"/>
          <w:lang w:val="fr-FR"/>
          <w:rPrChange w:id="6240" w:author="Chanh Duc Ngo" w:date="2019-03-10T15:58:00Z">
            <w:rPr>
              <w:rFonts w:ascii="Times New Roman" w:hAnsi="Times New Roman"/>
              <w:sz w:val="26"/>
              <w:szCs w:val="26"/>
            </w:rPr>
          </w:rPrChange>
        </w:rPr>
        <w:t>có những ưu điểm như là m</w:t>
      </w:r>
      <w:r w:rsidR="002D7415" w:rsidRPr="003D0EE1">
        <w:rPr>
          <w:rFonts w:ascii="Times New Roman" w:hAnsi="Times New Roman"/>
          <w:sz w:val="26"/>
          <w:szCs w:val="26"/>
          <w:lang w:val="fr-FR"/>
          <w:rPrChange w:id="6241" w:author="Chanh Duc Ngo" w:date="2019-03-10T15:58:00Z">
            <w:rPr>
              <w:rFonts w:ascii="Times New Roman" w:hAnsi="Times New Roman"/>
              <w:sz w:val="26"/>
              <w:szCs w:val="26"/>
            </w:rPr>
          </w:rPrChange>
        </w:rPr>
        <w:t xml:space="preserve">ã nguồn mở đa năng, nhiều plugin hỗ trợ và một kho giao diện khổng lồ nên có thể xây dựng được tất cả các thể loại trang web </w:t>
      </w:r>
      <w:r w:rsidR="00913469" w:rsidRPr="003D0EE1">
        <w:rPr>
          <w:rFonts w:ascii="Times New Roman" w:hAnsi="Times New Roman"/>
          <w:sz w:val="26"/>
          <w:szCs w:val="26"/>
          <w:lang w:val="fr-FR"/>
          <w:rPrChange w:id="6242" w:author="Chanh Duc Ngo" w:date="2019-03-10T15:58:00Z">
            <w:rPr>
              <w:rFonts w:ascii="Times New Roman" w:hAnsi="Times New Roman"/>
              <w:sz w:val="26"/>
              <w:szCs w:val="26"/>
            </w:rPr>
          </w:rPrChange>
        </w:rPr>
        <w:t>từ nhỏ đến lớn. Với những plugin</w:t>
      </w:r>
      <w:r w:rsidR="002D7415" w:rsidRPr="003D0EE1">
        <w:rPr>
          <w:rFonts w:ascii="Times New Roman" w:hAnsi="Times New Roman"/>
          <w:sz w:val="26"/>
          <w:szCs w:val="26"/>
          <w:lang w:val="fr-FR"/>
          <w:rPrChange w:id="6243" w:author="Chanh Duc Ngo" w:date="2019-03-10T15:58:00Z">
            <w:rPr>
              <w:rFonts w:ascii="Times New Roman" w:hAnsi="Times New Roman"/>
              <w:sz w:val="26"/>
              <w:szCs w:val="26"/>
            </w:rPr>
          </w:rPrChange>
        </w:rPr>
        <w:t xml:space="preserve"> này, cho dù không có kiến thứ về code hay lập trình vẫn có thể tạo được nhiều chức năng cho trang web một cách rất đơn giản.</w:t>
      </w:r>
    </w:p>
    <w:p w14:paraId="634F4BCA" w14:textId="088FBE4A" w:rsidR="00A4793E" w:rsidRPr="003D0EE1" w:rsidRDefault="002D7415" w:rsidP="00D14F3B">
      <w:pPr>
        <w:spacing w:line="360" w:lineRule="auto"/>
        <w:ind w:left="720" w:firstLine="720"/>
        <w:rPr>
          <w:rFonts w:ascii="Times New Roman" w:hAnsi="Times New Roman"/>
          <w:sz w:val="26"/>
          <w:szCs w:val="26"/>
          <w:lang w:val="fr-FR"/>
          <w:rPrChange w:id="6244" w:author="Chanh Duc Ngo" w:date="2019-03-10T15:58:00Z">
            <w:rPr>
              <w:rFonts w:ascii="Times New Roman" w:hAnsi="Times New Roman"/>
              <w:sz w:val="26"/>
              <w:szCs w:val="26"/>
            </w:rPr>
          </w:rPrChange>
        </w:rPr>
      </w:pPr>
      <w:r w:rsidRPr="003D0EE1">
        <w:rPr>
          <w:rFonts w:ascii="Times New Roman" w:hAnsi="Times New Roman"/>
          <w:sz w:val="26"/>
          <w:szCs w:val="26"/>
          <w:lang w:val="fr-FR"/>
          <w:rPrChange w:id="6245" w:author="Chanh Duc Ngo" w:date="2019-03-10T15:58:00Z">
            <w:rPr>
              <w:rFonts w:ascii="Times New Roman" w:hAnsi="Times New Roman"/>
              <w:sz w:val="26"/>
              <w:szCs w:val="26"/>
            </w:rPr>
          </w:rPrChange>
        </w:rPr>
        <w:lastRenderedPageBreak/>
        <w:t xml:space="preserve">Thêm nữa, để trang web thêm chuyên nghiệp và bắt mắt hơn thì </w:t>
      </w:r>
      <w:r w:rsidR="00913469" w:rsidRPr="003D0EE1">
        <w:rPr>
          <w:rFonts w:ascii="Times New Roman" w:hAnsi="Times New Roman"/>
          <w:sz w:val="26"/>
          <w:szCs w:val="26"/>
          <w:lang w:val="fr-FR"/>
          <w:rPrChange w:id="6246" w:author="Chanh Duc Ngo" w:date="2019-03-10T15:58:00Z">
            <w:rPr>
              <w:rFonts w:ascii="Times New Roman" w:hAnsi="Times New Roman"/>
              <w:sz w:val="26"/>
              <w:szCs w:val="26"/>
            </w:rPr>
          </w:rPrChange>
        </w:rPr>
        <w:t xml:space="preserve">Wordpress </w:t>
      </w:r>
      <w:r w:rsidRPr="003D0EE1">
        <w:rPr>
          <w:rFonts w:ascii="Times New Roman" w:hAnsi="Times New Roman"/>
          <w:sz w:val="26"/>
          <w:szCs w:val="26"/>
          <w:lang w:val="fr-FR"/>
          <w:rPrChange w:id="6247" w:author="Chanh Duc Ngo" w:date="2019-03-10T15:58:00Z">
            <w:rPr>
              <w:rFonts w:ascii="Times New Roman" w:hAnsi="Times New Roman"/>
              <w:sz w:val="26"/>
              <w:szCs w:val="26"/>
            </w:rPr>
          </w:rPrChange>
        </w:rPr>
        <w:t>còn có một kho giao diện vô cùng lớn cả miễn phí và trả phí tùy theo nhu cầu và sở thích củ</w:t>
      </w:r>
      <w:ins w:id="6248" w:author="Thảo Nguyễn Kim" w:date="2019-03-10T22:09:00Z">
        <w:r w:rsidR="00935F12">
          <w:rPr>
            <w:rFonts w:ascii="Times New Roman" w:hAnsi="Times New Roman"/>
            <w:sz w:val="26"/>
            <w:szCs w:val="26"/>
            <w:lang w:val="fr-FR"/>
          </w:rPr>
          <w:t>a người phát triển</w:t>
        </w:r>
      </w:ins>
      <w:del w:id="6249" w:author="Thảo Nguyễn Kim" w:date="2019-03-10T22:09:00Z">
        <w:r w:rsidRPr="003D0EE1" w:rsidDel="00935F12">
          <w:rPr>
            <w:rFonts w:ascii="Times New Roman" w:hAnsi="Times New Roman"/>
            <w:sz w:val="26"/>
            <w:szCs w:val="26"/>
            <w:lang w:val="fr-FR"/>
            <w:rPrChange w:id="6250" w:author="Chanh Duc Ngo" w:date="2019-03-10T15:58:00Z">
              <w:rPr>
                <w:rFonts w:ascii="Times New Roman" w:hAnsi="Times New Roman"/>
                <w:sz w:val="26"/>
                <w:szCs w:val="26"/>
              </w:rPr>
            </w:rPrChange>
          </w:rPr>
          <w:delText>a bạn</w:delText>
        </w:r>
      </w:del>
      <w:r w:rsidRPr="003D0EE1">
        <w:rPr>
          <w:rFonts w:ascii="Times New Roman" w:hAnsi="Times New Roman"/>
          <w:sz w:val="26"/>
          <w:szCs w:val="26"/>
          <w:lang w:val="fr-FR"/>
          <w:rPrChange w:id="6251" w:author="Chanh Duc Ngo" w:date="2019-03-10T15:58:00Z">
            <w:rPr>
              <w:rFonts w:ascii="Times New Roman" w:hAnsi="Times New Roman"/>
              <w:sz w:val="26"/>
              <w:szCs w:val="26"/>
            </w:rPr>
          </w:rPrChange>
        </w:rPr>
        <w:t>.</w:t>
      </w:r>
    </w:p>
    <w:p w14:paraId="1935296E" w14:textId="57548831" w:rsidR="00913469" w:rsidRPr="003D0EE1" w:rsidRDefault="00913469" w:rsidP="00D14F3B">
      <w:pPr>
        <w:spacing w:line="360" w:lineRule="auto"/>
        <w:ind w:left="720" w:firstLine="720"/>
        <w:rPr>
          <w:rFonts w:ascii="Times New Roman" w:hAnsi="Times New Roman"/>
          <w:sz w:val="26"/>
          <w:szCs w:val="26"/>
          <w:lang w:val="fr-FR"/>
          <w:rPrChange w:id="6252" w:author="Chanh Duc Ngo" w:date="2019-03-10T15:58:00Z">
            <w:rPr>
              <w:rFonts w:ascii="Times New Roman" w:hAnsi="Times New Roman"/>
              <w:sz w:val="26"/>
              <w:szCs w:val="26"/>
            </w:rPr>
          </w:rPrChange>
        </w:rPr>
      </w:pPr>
      <w:r w:rsidRPr="003D0EE1">
        <w:rPr>
          <w:rFonts w:ascii="Times New Roman" w:hAnsi="Times New Roman"/>
          <w:sz w:val="26"/>
          <w:szCs w:val="26"/>
          <w:lang w:val="fr-FR"/>
          <w:rPrChange w:id="6253" w:author="Chanh Duc Ngo" w:date="2019-03-10T15:58:00Z">
            <w:rPr>
              <w:rFonts w:ascii="Times New Roman" w:hAnsi="Times New Roman"/>
              <w:sz w:val="26"/>
              <w:szCs w:val="26"/>
            </w:rPr>
          </w:rPrChange>
        </w:rPr>
        <w:t>Do những ưu điểm của Wordpress nói trên, nên em quyết định chọn Wordpress làm hệ thống CMS cho hệ thống của mình.</w:t>
      </w:r>
    </w:p>
    <w:p w14:paraId="741B694F" w14:textId="00A5B06E" w:rsidR="008E4073" w:rsidRPr="008E4073" w:rsidRDefault="00F71F6B" w:rsidP="0024219D">
      <w:pPr>
        <w:pStyle w:val="ListParagraph"/>
        <w:numPr>
          <w:ilvl w:val="1"/>
          <w:numId w:val="2"/>
        </w:numPr>
        <w:spacing w:line="360" w:lineRule="auto"/>
        <w:jc w:val="left"/>
        <w:outlineLvl w:val="1"/>
        <w:rPr>
          <w:rFonts w:ascii="Times New Roman" w:hAnsi="Times New Roman"/>
          <w:b/>
          <w:sz w:val="26"/>
          <w:szCs w:val="26"/>
        </w:rPr>
      </w:pPr>
      <w:bookmarkStart w:id="6254" w:name="_Toc1743563"/>
      <w:bookmarkStart w:id="6255" w:name="_Toc3204531"/>
      <w:r>
        <w:rPr>
          <w:rFonts w:ascii="Times New Roman" w:eastAsiaTheme="majorEastAsia" w:hAnsi="Times New Roman"/>
          <w:b/>
          <w:sz w:val="26"/>
          <w:szCs w:val="26"/>
        </w:rPr>
        <w:t>Kiến trúc tổng quan</w:t>
      </w:r>
      <w:bookmarkEnd w:id="6254"/>
      <w:bookmarkEnd w:id="6255"/>
    </w:p>
    <w:p w14:paraId="5AA3EF3D" w14:textId="0DF0EF17" w:rsidR="008E4073" w:rsidDel="00BE008E" w:rsidRDefault="008E4073" w:rsidP="00205807">
      <w:pPr>
        <w:spacing w:line="360" w:lineRule="auto"/>
        <w:ind w:left="720" w:firstLine="720"/>
        <w:rPr>
          <w:del w:id="6256" w:author="Thảo Nguyễn Kim" w:date="2019-03-11T14:51:00Z"/>
          <w:rFonts w:ascii="Times New Roman" w:hAnsi="Times New Roman"/>
          <w:b/>
          <w:sz w:val="26"/>
          <w:szCs w:val="26"/>
        </w:rPr>
      </w:pPr>
      <w:r w:rsidRPr="008E4073">
        <w:rPr>
          <w:rFonts w:ascii="Times New Roman" w:hAnsi="Times New Roman"/>
          <w:sz w:val="26"/>
          <w:szCs w:val="26"/>
        </w:rPr>
        <w:t xml:space="preserve">Sau đây, em xin được trình bày sơ đồ hệ thống em đề xuất </w:t>
      </w:r>
      <w:ins w:id="6257" w:author="Thảo Nguyễn Kim" w:date="2019-03-13T13:08:00Z">
        <w:r w:rsidR="00BB3998">
          <w:rPr>
            <w:rFonts w:ascii="Times New Roman" w:hAnsi="Times New Roman"/>
            <w:sz w:val="26"/>
            <w:szCs w:val="26"/>
            <w:lang w:val="en-US"/>
          </w:rPr>
          <w:t>:</w:t>
        </w:r>
      </w:ins>
      <w:del w:id="6258" w:author="Thảo Nguyễn Kim" w:date="2019-03-13T13:08:00Z">
        <w:r w:rsidRPr="008E4073" w:rsidDel="00BB3998">
          <w:rPr>
            <w:rFonts w:ascii="Times New Roman" w:hAnsi="Times New Roman"/>
            <w:sz w:val="26"/>
            <w:szCs w:val="26"/>
          </w:rPr>
          <w:delText>khi thực hiện cài đặt</w:delText>
        </w:r>
        <w:r w:rsidDel="00BB3998">
          <w:rPr>
            <w:rFonts w:ascii="Times New Roman" w:hAnsi="Times New Roman"/>
            <w:b/>
            <w:sz w:val="26"/>
            <w:szCs w:val="26"/>
          </w:rPr>
          <w:delText>:</w:delText>
        </w:r>
      </w:del>
    </w:p>
    <w:p w14:paraId="5E1DD498" w14:textId="72D91B84" w:rsidR="008E4073" w:rsidRDefault="008E4073">
      <w:pPr>
        <w:spacing w:line="360" w:lineRule="auto"/>
        <w:ind w:left="720" w:firstLine="720"/>
        <w:rPr>
          <w:rFonts w:ascii="Times New Roman" w:hAnsi="Times New Roman"/>
          <w:b/>
          <w:sz w:val="26"/>
          <w:szCs w:val="26"/>
        </w:rPr>
        <w:pPrChange w:id="6259" w:author="Thảo Nguyễn Kim" w:date="2019-03-11T14:51:00Z">
          <w:pPr>
            <w:spacing w:line="360" w:lineRule="auto"/>
            <w:jc w:val="center"/>
          </w:pPr>
        </w:pPrChange>
      </w:pPr>
    </w:p>
    <w:p w14:paraId="3971B877" w14:textId="6FABB5CE" w:rsidR="00903243" w:rsidRDefault="00903243" w:rsidP="00205807">
      <w:pPr>
        <w:spacing w:line="360" w:lineRule="auto"/>
        <w:jc w:val="center"/>
        <w:rPr>
          <w:rFonts w:ascii="Times New Roman" w:hAnsi="Times New Roman"/>
          <w:b/>
          <w:sz w:val="26"/>
          <w:szCs w:val="26"/>
        </w:rPr>
      </w:pPr>
      <w:commentRangeStart w:id="6260"/>
      <w:del w:id="6261" w:author="Thảo Nguyễn Kim" w:date="2019-03-11T02:43:00Z">
        <w:r w:rsidDel="007649C1">
          <w:rPr>
            <w:noProof/>
            <w:lang w:val="en-US"/>
          </w:rPr>
          <w:drawing>
            <wp:inline distT="0" distB="0" distL="0" distR="0" wp14:anchorId="03A2D9A4" wp14:editId="3B610EF3">
              <wp:extent cx="4770407" cy="5830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80099" cy="5842402"/>
                      </a:xfrm>
                      <a:prstGeom prst="rect">
                        <a:avLst/>
                      </a:prstGeom>
                      <a:noFill/>
                      <a:ln>
                        <a:noFill/>
                      </a:ln>
                    </pic:spPr>
                  </pic:pic>
                </a:graphicData>
              </a:graphic>
            </wp:inline>
          </w:drawing>
        </w:r>
      </w:del>
      <w:commentRangeEnd w:id="6260"/>
      <w:r w:rsidR="00B30124">
        <w:rPr>
          <w:rStyle w:val="CommentReference"/>
        </w:rPr>
        <w:commentReference w:id="6260"/>
      </w:r>
      <w:ins w:id="6262" w:author="Thảo Nguyễn Kim" w:date="2019-03-13T12:36:00Z">
        <w:r w:rsidR="00CB56A8">
          <w:rPr>
            <w:noProof/>
            <w:lang w:val="en-US"/>
          </w:rPr>
          <w:drawing>
            <wp:inline distT="0" distB="0" distL="0" distR="0" wp14:anchorId="25198176" wp14:editId="1A0D2A73">
              <wp:extent cx="4295775" cy="4737238"/>
              <wp:effectExtent l="0" t="0" r="0" b="0"/>
              <wp:docPr id="128" name="Picture 128" descr="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etho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98752" cy="4740521"/>
                      </a:xfrm>
                      <a:prstGeom prst="rect">
                        <a:avLst/>
                      </a:prstGeom>
                      <a:noFill/>
                      <a:ln>
                        <a:noFill/>
                      </a:ln>
                    </pic:spPr>
                  </pic:pic>
                </a:graphicData>
              </a:graphic>
            </wp:inline>
          </w:drawing>
        </w:r>
      </w:ins>
    </w:p>
    <w:p w14:paraId="5ABE80A0" w14:textId="5C2C0599" w:rsidR="008E4073" w:rsidRPr="00EB7DE2" w:rsidRDefault="00A35F3A" w:rsidP="008A4616">
      <w:pPr>
        <w:pStyle w:val="Hnh"/>
      </w:pPr>
      <w:bookmarkStart w:id="6263" w:name="_Toc1760734"/>
      <w:bookmarkStart w:id="6264" w:name="_Toc1760833"/>
      <w:bookmarkStart w:id="6265" w:name="_Toc1760981"/>
      <w:bookmarkStart w:id="6266" w:name="_Toc1768036"/>
      <w:bookmarkStart w:id="6267" w:name="_Toc1769771"/>
      <w:bookmarkStart w:id="6268" w:name="_Toc1802921"/>
      <w:bookmarkStart w:id="6269" w:name="_Toc1982243"/>
      <w:bookmarkStart w:id="6270" w:name="_Toc1997525"/>
      <w:bookmarkStart w:id="6271" w:name="_Toc1998992"/>
      <w:bookmarkStart w:id="6272" w:name="_Toc3208678"/>
      <w:bookmarkStart w:id="6273" w:name="_Toc3208736"/>
      <w:bookmarkStart w:id="6274" w:name="_Toc3376360"/>
      <w:bookmarkStart w:id="6275" w:name="_Toc3376422"/>
      <w:r w:rsidRPr="008A4616">
        <w:t>Hình 4.</w:t>
      </w:r>
      <w:del w:id="6276" w:author="Thảo Nguyễn Kim" w:date="2019-03-11T14:42:00Z">
        <w:r w:rsidRPr="008A4616" w:rsidDel="005C451E">
          <w:delText xml:space="preserve"> </w:delText>
        </w:r>
      </w:del>
      <w:del w:id="6277" w:author="Thảo Nguyễn Kim" w:date="2019-03-11T14:33:00Z">
        <w:r w:rsidR="00173019" w:rsidDel="00E7298B">
          <w:rPr>
            <w:noProof/>
          </w:rPr>
          <w:fldChar w:fldCharType="begin"/>
        </w:r>
        <w:r w:rsidR="008A37A2" w:rsidRPr="00EB7DE2" w:rsidDel="00E7298B">
          <w:rPr>
            <w:noProof/>
          </w:rPr>
          <w:delInstrText xml:space="preserve"> SEQ Hình_4. \* ARABIC </w:delInstrText>
        </w:r>
        <w:r w:rsidR="00173019" w:rsidDel="00E7298B">
          <w:rPr>
            <w:noProof/>
          </w:rPr>
          <w:fldChar w:fldCharType="separate"/>
        </w:r>
        <w:r w:rsidRPr="008A4616" w:rsidDel="00E7298B">
          <w:rPr>
            <w:noProof/>
          </w:rPr>
          <w:delText>1</w:delText>
        </w:r>
        <w:r w:rsidR="00173019" w:rsidDel="00E7298B">
          <w:rPr>
            <w:noProof/>
          </w:rPr>
          <w:fldChar w:fldCharType="end"/>
        </w:r>
      </w:del>
      <w:ins w:id="6278" w:author="Thảo Nguyễn Kim" w:date="2019-03-11T14:33:00Z">
        <w:r w:rsidR="00E7298B" w:rsidRPr="008A4616">
          <w:rPr>
            <w:noProof/>
          </w:rPr>
          <w:t>5</w:t>
        </w:r>
      </w:ins>
      <w:ins w:id="6279" w:author="Thảo Nguyễn Kim" w:date="2019-03-11T14:42:00Z">
        <w:r w:rsidR="005C451E" w:rsidRPr="008A4616">
          <w:rPr>
            <w:noProof/>
          </w:rPr>
          <w:t xml:space="preserve"> </w:t>
        </w:r>
      </w:ins>
      <w:r w:rsidR="008E4073" w:rsidRPr="008A4616">
        <w:rPr>
          <w:rFonts w:eastAsia="SimSun"/>
        </w:rPr>
        <w:t>- Sơ đồ thự</w:t>
      </w:r>
      <w:r w:rsidR="008E4073" w:rsidRPr="00CF5A07">
        <w:rPr>
          <w:rFonts w:eastAsia="SimSun"/>
        </w:rPr>
        <w:t>c hi</w:t>
      </w:r>
      <w:r w:rsidR="008E4073" w:rsidRPr="00EB7DE2">
        <w:rPr>
          <w:rFonts w:eastAsia="SimSun"/>
        </w:rPr>
        <w:t>ện của hệ thống</w:t>
      </w:r>
      <w:bookmarkEnd w:id="6263"/>
      <w:bookmarkEnd w:id="6264"/>
      <w:bookmarkEnd w:id="6265"/>
      <w:bookmarkEnd w:id="6266"/>
      <w:bookmarkEnd w:id="6267"/>
      <w:bookmarkEnd w:id="6268"/>
      <w:bookmarkEnd w:id="6269"/>
      <w:bookmarkEnd w:id="6270"/>
      <w:bookmarkEnd w:id="6271"/>
      <w:bookmarkEnd w:id="6272"/>
      <w:bookmarkEnd w:id="6273"/>
      <w:bookmarkEnd w:id="6274"/>
      <w:bookmarkEnd w:id="6275"/>
    </w:p>
    <w:p w14:paraId="53EB5169" w14:textId="0079B5CC" w:rsidR="008E4073" w:rsidRDefault="008E4073" w:rsidP="000B2EE6">
      <w:pPr>
        <w:spacing w:line="360" w:lineRule="auto"/>
        <w:ind w:firstLine="720"/>
        <w:jc w:val="left"/>
        <w:rPr>
          <w:rFonts w:ascii="Times New Roman" w:eastAsia="SimSun" w:hAnsi="Times New Roman"/>
          <w:spacing w:val="4"/>
          <w:sz w:val="26"/>
          <w:szCs w:val="26"/>
        </w:rPr>
      </w:pPr>
      <w:r w:rsidRPr="008E4073">
        <w:rPr>
          <w:rFonts w:ascii="Times New Roman" w:eastAsia="SimSun" w:hAnsi="Times New Roman"/>
          <w:spacing w:val="4"/>
          <w:sz w:val="26"/>
          <w:szCs w:val="26"/>
        </w:rPr>
        <w:lastRenderedPageBreak/>
        <w:t xml:space="preserve">Trong đó: </w:t>
      </w:r>
      <w:r w:rsidRPr="008E4073">
        <w:rPr>
          <w:rFonts w:ascii="Times New Roman" w:eastAsia="SimSun" w:hAnsi="Times New Roman"/>
          <w:spacing w:val="4"/>
          <w:sz w:val="26"/>
          <w:szCs w:val="26"/>
        </w:rPr>
        <w:tab/>
        <w:t>(1), (2)</w:t>
      </w:r>
      <w:r w:rsidR="00A52CF1">
        <w:rPr>
          <w:rFonts w:ascii="Times New Roman" w:eastAsia="SimSun" w:hAnsi="Times New Roman"/>
          <w:spacing w:val="4"/>
          <w:sz w:val="26"/>
          <w:szCs w:val="26"/>
        </w:rPr>
        <w:t xml:space="preserve">, (5) </w:t>
      </w:r>
      <w:r w:rsidRPr="008E4073">
        <w:rPr>
          <w:rFonts w:ascii="Times New Roman" w:eastAsia="SimSun" w:hAnsi="Times New Roman"/>
          <w:spacing w:val="4"/>
          <w:sz w:val="26"/>
          <w:szCs w:val="26"/>
        </w:rPr>
        <w:t xml:space="preserve">là những phần em đã cải tiến của hệ thống cũ </w:t>
      </w:r>
      <w:r w:rsidR="00913469">
        <w:rPr>
          <w:rFonts w:ascii="Times New Roman" w:eastAsia="SimSun" w:hAnsi="Times New Roman"/>
          <w:spacing w:val="4"/>
          <w:sz w:val="26"/>
          <w:szCs w:val="26"/>
        </w:rPr>
        <w:t xml:space="preserve">và </w:t>
      </w:r>
      <w:r w:rsidRPr="008E4073">
        <w:rPr>
          <w:rFonts w:ascii="Times New Roman" w:eastAsia="SimSun" w:hAnsi="Times New Roman"/>
          <w:spacing w:val="4"/>
          <w:sz w:val="26"/>
          <w:szCs w:val="26"/>
        </w:rPr>
        <w:t>(3), (4) là phần hệ thống em đã cài đặt thêm vào.</w:t>
      </w:r>
    </w:p>
    <w:p w14:paraId="2D9F552F" w14:textId="71441ED5" w:rsidR="009F292B" w:rsidRDefault="00AA63BF" w:rsidP="000B2EE6">
      <w:pPr>
        <w:spacing w:line="360" w:lineRule="auto"/>
        <w:ind w:firstLine="720"/>
        <w:jc w:val="left"/>
        <w:rPr>
          <w:ins w:id="6280" w:author="Chanh Duc Ngo" w:date="2019-03-13T10:29:00Z"/>
          <w:rFonts w:ascii="Times New Roman" w:eastAsia="SimSun" w:hAnsi="Times New Roman"/>
          <w:spacing w:val="4"/>
          <w:sz w:val="26"/>
          <w:szCs w:val="26"/>
        </w:rPr>
      </w:pPr>
      <w:r>
        <w:rPr>
          <w:rFonts w:ascii="Times New Roman" w:eastAsia="SimSun" w:hAnsi="Times New Roman"/>
          <w:spacing w:val="4"/>
          <w:sz w:val="26"/>
          <w:szCs w:val="26"/>
        </w:rPr>
        <w:t xml:space="preserve">Do cần quản lý các workspace và hệ thống CMS(Wordpress) nên em xây dựng hệ thống Camunda-Extend-System. Ngoài ra Camunda-Extend-Sytem(CES) còn đóng vai trò trung gian </w:t>
      </w:r>
      <w:ins w:id="6281" w:author="Thảo Nguyễn Kim" w:date="2019-03-13T12:42:00Z">
        <w:r w:rsidR="008A4616">
          <w:rPr>
            <w:rFonts w:ascii="Times New Roman" w:eastAsia="SimSun" w:hAnsi="Times New Roman"/>
            <w:spacing w:val="4"/>
            <w:sz w:val="26"/>
            <w:szCs w:val="26"/>
            <w:lang w:val="en-US"/>
          </w:rPr>
          <w:t>tiền xử lý</w:t>
        </w:r>
      </w:ins>
      <w:commentRangeStart w:id="6282"/>
      <w:commentRangeStart w:id="6283"/>
      <w:del w:id="6284" w:author="Thảo Nguyễn Kim" w:date="2019-03-13T12:41:00Z">
        <w:r w:rsidDel="008A4616">
          <w:rPr>
            <w:rFonts w:ascii="Times New Roman" w:eastAsia="SimSun" w:hAnsi="Times New Roman"/>
            <w:spacing w:val="4"/>
            <w:sz w:val="26"/>
            <w:szCs w:val="26"/>
          </w:rPr>
          <w:delText xml:space="preserve">giữa </w:delText>
        </w:r>
      </w:del>
      <w:ins w:id="6285" w:author="Thảo Nguyễn Kim" w:date="2019-03-13T12:41:00Z">
        <w:r w:rsidR="008A4616">
          <w:rPr>
            <w:rFonts w:ascii="Times New Roman" w:eastAsia="SimSun" w:hAnsi="Times New Roman"/>
            <w:spacing w:val="4"/>
            <w:sz w:val="26"/>
            <w:szCs w:val="26"/>
          </w:rPr>
          <w:t xml:space="preserve"> </w:t>
        </w:r>
      </w:ins>
      <w:r>
        <w:rPr>
          <w:rFonts w:ascii="Times New Roman" w:eastAsia="SimSun" w:hAnsi="Times New Roman"/>
          <w:spacing w:val="4"/>
          <w:sz w:val="26"/>
          <w:szCs w:val="26"/>
        </w:rPr>
        <w:t xml:space="preserve">các nghiệp vụ </w:t>
      </w:r>
      <w:ins w:id="6286" w:author="Thảo Nguyễn Kim" w:date="2019-03-13T12:42:00Z">
        <w:r w:rsidR="008A4616">
          <w:rPr>
            <w:rFonts w:ascii="Times New Roman" w:eastAsia="SimSun" w:hAnsi="Times New Roman"/>
            <w:spacing w:val="4"/>
            <w:sz w:val="26"/>
            <w:szCs w:val="26"/>
            <w:lang w:val="en-US"/>
          </w:rPr>
          <w:t xml:space="preserve">được thực thi </w:t>
        </w:r>
      </w:ins>
      <w:r>
        <w:rPr>
          <w:rFonts w:ascii="Times New Roman" w:eastAsia="SimSun" w:hAnsi="Times New Roman"/>
          <w:spacing w:val="4"/>
          <w:sz w:val="26"/>
          <w:szCs w:val="26"/>
        </w:rPr>
        <w:t xml:space="preserve">từ </w:t>
      </w:r>
      <w:ins w:id="6287" w:author="Thảo Nguyễn Kim" w:date="2019-03-13T13:15:00Z">
        <w:r w:rsidR="00FF3CA8">
          <w:rPr>
            <w:rFonts w:ascii="Times New Roman" w:eastAsia="SimSun" w:hAnsi="Times New Roman"/>
            <w:spacing w:val="4"/>
            <w:sz w:val="26"/>
            <w:szCs w:val="26"/>
            <w:lang w:val="en-US"/>
          </w:rPr>
          <w:t xml:space="preserve">hệ thống </w:t>
        </w:r>
      </w:ins>
      <w:r>
        <w:rPr>
          <w:rFonts w:ascii="Times New Roman" w:eastAsia="SimSun" w:hAnsi="Times New Roman"/>
          <w:spacing w:val="4"/>
          <w:sz w:val="26"/>
          <w:szCs w:val="26"/>
        </w:rPr>
        <w:t>Wordpress</w:t>
      </w:r>
      <w:ins w:id="6288" w:author="Thảo Nguyễn Kim" w:date="2019-03-13T13:15:00Z">
        <w:r w:rsidR="00FF3CA8">
          <w:rPr>
            <w:rFonts w:ascii="Times New Roman" w:eastAsia="SimSun" w:hAnsi="Times New Roman"/>
            <w:spacing w:val="4"/>
            <w:sz w:val="26"/>
            <w:szCs w:val="26"/>
            <w:lang w:val="en-US"/>
          </w:rPr>
          <w:t xml:space="preserve"> cung cấp</w:t>
        </w:r>
      </w:ins>
      <w:r>
        <w:rPr>
          <w:rFonts w:ascii="Times New Roman" w:eastAsia="SimSun" w:hAnsi="Times New Roman"/>
          <w:spacing w:val="4"/>
          <w:sz w:val="26"/>
          <w:szCs w:val="26"/>
        </w:rPr>
        <w:t xml:space="preserve"> khi giao </w:t>
      </w:r>
      <w:del w:id="6289" w:author="Chanh Duc Ngo" w:date="2019-03-13T10:27:00Z">
        <w:r w:rsidDel="009F292B">
          <w:rPr>
            <w:rFonts w:ascii="Times New Roman" w:eastAsia="SimSun" w:hAnsi="Times New Roman"/>
            <w:spacing w:val="4"/>
            <w:sz w:val="26"/>
            <w:szCs w:val="26"/>
          </w:rPr>
          <w:delText xml:space="preserve">tiết </w:delText>
        </w:r>
      </w:del>
      <w:ins w:id="6290" w:author="Chanh Duc Ngo" w:date="2019-03-13T10:27:00Z">
        <w:r w:rsidR="009F292B" w:rsidRPr="009F292B">
          <w:rPr>
            <w:rFonts w:ascii="Times New Roman" w:eastAsia="SimSun" w:hAnsi="Times New Roman"/>
            <w:spacing w:val="4"/>
            <w:sz w:val="26"/>
            <w:szCs w:val="26"/>
            <w:rPrChange w:id="6291" w:author="Chanh Duc Ngo" w:date="2019-03-13T10:27:00Z">
              <w:rPr>
                <w:rFonts w:ascii="Times New Roman" w:eastAsia="SimSun" w:hAnsi="Times New Roman"/>
                <w:spacing w:val="4"/>
                <w:sz w:val="26"/>
                <w:szCs w:val="26"/>
                <w:lang w:val="en-US"/>
              </w:rPr>
            </w:rPrChange>
          </w:rPr>
          <w:t>tiếp</w:t>
        </w:r>
        <w:r w:rsidR="009F292B">
          <w:rPr>
            <w:rFonts w:ascii="Times New Roman" w:eastAsia="SimSun" w:hAnsi="Times New Roman"/>
            <w:spacing w:val="4"/>
            <w:sz w:val="26"/>
            <w:szCs w:val="26"/>
          </w:rPr>
          <w:t xml:space="preserve"> </w:t>
        </w:r>
      </w:ins>
      <w:r>
        <w:rPr>
          <w:rFonts w:ascii="Times New Roman" w:eastAsia="SimSun" w:hAnsi="Times New Roman"/>
          <w:spacing w:val="4"/>
          <w:sz w:val="26"/>
          <w:szCs w:val="26"/>
        </w:rPr>
        <w:t>với</w:t>
      </w:r>
      <w:ins w:id="6292" w:author="Thảo Nguyễn Kim" w:date="2019-03-13T12:43:00Z">
        <w:r w:rsidR="008A4616">
          <w:rPr>
            <w:rFonts w:ascii="Times New Roman" w:eastAsia="SimSun" w:hAnsi="Times New Roman"/>
            <w:spacing w:val="4"/>
            <w:sz w:val="26"/>
            <w:szCs w:val="26"/>
            <w:lang w:val="en-US"/>
          </w:rPr>
          <w:t xml:space="preserve"> hệ thống</w:t>
        </w:r>
      </w:ins>
      <w:r>
        <w:rPr>
          <w:rFonts w:ascii="Times New Roman" w:eastAsia="SimSun" w:hAnsi="Times New Roman"/>
          <w:spacing w:val="4"/>
          <w:sz w:val="26"/>
          <w:szCs w:val="26"/>
        </w:rPr>
        <w:t xml:space="preserve"> Camunda</w:t>
      </w:r>
      <w:commentRangeEnd w:id="6282"/>
      <w:r w:rsidR="000E4DA7">
        <w:rPr>
          <w:rStyle w:val="CommentReference"/>
        </w:rPr>
        <w:commentReference w:id="6282"/>
      </w:r>
      <w:commentRangeEnd w:id="6283"/>
      <w:r w:rsidR="00FF3CA8">
        <w:rPr>
          <w:rStyle w:val="CommentReference"/>
        </w:rPr>
        <w:commentReference w:id="6283"/>
      </w:r>
      <w:r>
        <w:rPr>
          <w:rFonts w:ascii="Times New Roman" w:eastAsia="SimSun" w:hAnsi="Times New Roman"/>
          <w:spacing w:val="4"/>
          <w:sz w:val="26"/>
          <w:szCs w:val="26"/>
        </w:rPr>
        <w:t>. Để xây dựng hệ thống CE</w:t>
      </w:r>
      <w:del w:id="6293" w:author="Chanh Duc Ngo" w:date="2019-03-10T17:02:00Z">
        <w:r w:rsidDel="000E4DA7">
          <w:rPr>
            <w:rFonts w:ascii="Times New Roman" w:eastAsia="SimSun" w:hAnsi="Times New Roman"/>
            <w:spacing w:val="4"/>
            <w:sz w:val="26"/>
            <w:szCs w:val="26"/>
          </w:rPr>
          <w:delText>E</w:delText>
        </w:r>
      </w:del>
      <w:ins w:id="6294" w:author="Chanh Duc Ngo" w:date="2019-03-10T17:02:00Z">
        <w:r w:rsidR="000E4DA7">
          <w:rPr>
            <w:rFonts w:ascii="Times New Roman" w:eastAsia="SimSun" w:hAnsi="Times New Roman"/>
            <w:spacing w:val="4"/>
            <w:sz w:val="26"/>
            <w:szCs w:val="26"/>
          </w:rPr>
          <w:t>S</w:t>
        </w:r>
      </w:ins>
      <w:r>
        <w:rPr>
          <w:rFonts w:ascii="Times New Roman" w:eastAsia="SimSun" w:hAnsi="Times New Roman"/>
          <w:spacing w:val="4"/>
          <w:sz w:val="26"/>
          <w:szCs w:val="26"/>
        </w:rPr>
        <w:t xml:space="preserve"> em chia làm 2 thành phần phần chính</w:t>
      </w:r>
      <w:ins w:id="6295" w:author="Chanh Duc Ngo" w:date="2019-03-13T10:28:00Z">
        <w:r w:rsidR="009F292B" w:rsidRPr="009F292B">
          <w:rPr>
            <w:rFonts w:ascii="Times New Roman" w:eastAsia="SimSun" w:hAnsi="Times New Roman"/>
            <w:spacing w:val="4"/>
            <w:sz w:val="26"/>
            <w:szCs w:val="26"/>
            <w:rPrChange w:id="6296" w:author="Chanh Duc Ngo" w:date="2019-03-13T10:28:00Z">
              <w:rPr>
                <w:rFonts w:ascii="Times New Roman" w:eastAsia="SimSun" w:hAnsi="Times New Roman"/>
                <w:spacing w:val="4"/>
                <w:sz w:val="26"/>
                <w:szCs w:val="26"/>
                <w:lang w:val="en-US"/>
              </w:rPr>
            </w:rPrChange>
          </w:rPr>
          <w:t>: Camunda-Engine-Extend và Business-</w:t>
        </w:r>
      </w:ins>
      <w:ins w:id="6297" w:author="Chanh Duc Ngo" w:date="2019-03-13T10:29:00Z">
        <w:r w:rsidR="009F292B" w:rsidRPr="009F292B">
          <w:rPr>
            <w:rFonts w:ascii="Times New Roman" w:eastAsia="SimSun" w:hAnsi="Times New Roman"/>
            <w:spacing w:val="4"/>
            <w:sz w:val="26"/>
            <w:szCs w:val="26"/>
            <w:rPrChange w:id="6298" w:author="Chanh Duc Ngo" w:date="2019-03-13T10:29:00Z">
              <w:rPr>
                <w:rFonts w:ascii="Times New Roman" w:eastAsia="SimSun" w:hAnsi="Times New Roman"/>
                <w:spacing w:val="4"/>
                <w:sz w:val="26"/>
                <w:szCs w:val="26"/>
                <w:lang w:val="en-US"/>
              </w:rPr>
            </w:rPrChange>
          </w:rPr>
          <w:t>webapp-creator</w:t>
        </w:r>
      </w:ins>
      <w:r>
        <w:rPr>
          <w:rFonts w:ascii="Times New Roman" w:eastAsia="SimSun" w:hAnsi="Times New Roman"/>
          <w:spacing w:val="4"/>
          <w:sz w:val="26"/>
          <w:szCs w:val="26"/>
        </w:rPr>
        <w:t>.</w:t>
      </w:r>
      <w:ins w:id="6299" w:author="Chanh Duc Ngo" w:date="2019-03-13T10:29:00Z">
        <w:r w:rsidR="009F292B" w:rsidRPr="009F292B">
          <w:rPr>
            <w:rFonts w:ascii="Times New Roman" w:eastAsia="SimSun" w:hAnsi="Times New Roman"/>
            <w:spacing w:val="4"/>
            <w:sz w:val="26"/>
            <w:szCs w:val="26"/>
            <w:rPrChange w:id="6300" w:author="Chanh Duc Ngo" w:date="2019-03-13T10:29:00Z">
              <w:rPr>
                <w:rFonts w:ascii="Times New Roman" w:eastAsia="SimSun" w:hAnsi="Times New Roman"/>
                <w:spacing w:val="4"/>
                <w:sz w:val="26"/>
                <w:szCs w:val="26"/>
                <w:lang w:val="en-US"/>
              </w:rPr>
            </w:rPrChange>
          </w:rPr>
          <w:t xml:space="preserve"> </w:t>
        </w:r>
      </w:ins>
    </w:p>
    <w:p w14:paraId="40C999F6" w14:textId="3D19476B" w:rsidR="009F292B" w:rsidRDefault="00AA63BF" w:rsidP="000B2EE6">
      <w:pPr>
        <w:spacing w:line="360" w:lineRule="auto"/>
        <w:ind w:firstLine="720"/>
        <w:jc w:val="left"/>
        <w:rPr>
          <w:ins w:id="6301" w:author="Chanh Duc Ngo" w:date="2019-03-13T10:29:00Z"/>
          <w:rFonts w:ascii="Times New Roman" w:eastAsia="SimSun" w:hAnsi="Times New Roman"/>
          <w:spacing w:val="4"/>
          <w:sz w:val="26"/>
          <w:szCs w:val="26"/>
        </w:rPr>
      </w:pPr>
      <w:del w:id="6302" w:author="Chanh Duc Ngo" w:date="2019-03-13T10:29:00Z">
        <w:r w:rsidRPr="004315DD" w:rsidDel="009F292B">
          <w:rPr>
            <w:rFonts w:ascii="Times New Roman" w:eastAsia="SimSun" w:hAnsi="Times New Roman"/>
            <w:b/>
            <w:spacing w:val="4"/>
            <w:sz w:val="26"/>
            <w:szCs w:val="26"/>
            <w:rPrChange w:id="6303" w:author="Chanh Duc Ngo" w:date="2019-03-13T10:29:00Z">
              <w:rPr>
                <w:rFonts w:ascii="Times New Roman" w:eastAsia="SimSun" w:hAnsi="Times New Roman"/>
                <w:spacing w:val="4"/>
                <w:sz w:val="26"/>
                <w:szCs w:val="26"/>
              </w:rPr>
            </w:rPrChange>
          </w:rPr>
          <w:delText xml:space="preserve"> Một là </w:delText>
        </w:r>
      </w:del>
      <w:r w:rsidRPr="004315DD">
        <w:rPr>
          <w:rFonts w:ascii="Times New Roman" w:eastAsia="SimSun" w:hAnsi="Times New Roman"/>
          <w:b/>
          <w:spacing w:val="4"/>
          <w:sz w:val="26"/>
          <w:szCs w:val="26"/>
          <w:rPrChange w:id="6304" w:author="Chanh Duc Ngo" w:date="2019-03-13T10:29:00Z">
            <w:rPr>
              <w:rFonts w:ascii="Times New Roman" w:eastAsia="SimSun" w:hAnsi="Times New Roman"/>
              <w:spacing w:val="4"/>
              <w:sz w:val="26"/>
              <w:szCs w:val="26"/>
            </w:rPr>
          </w:rPrChange>
        </w:rPr>
        <w:t>Camunda-Engine-Extend (CEE)</w:t>
      </w:r>
      <w:r w:rsidRPr="009F292B">
        <w:rPr>
          <w:rFonts w:ascii="Times New Roman" w:eastAsia="SimSun" w:hAnsi="Times New Roman"/>
          <w:spacing w:val="4"/>
          <w:sz w:val="26"/>
          <w:szCs w:val="26"/>
        </w:rPr>
        <w:t xml:space="preserve"> làm thành phần xử lý chính của CES. </w:t>
      </w:r>
      <w:commentRangeStart w:id="6305"/>
      <w:commentRangeStart w:id="6306"/>
      <w:commentRangeStart w:id="6307"/>
      <w:r w:rsidRPr="003D0EE1">
        <w:rPr>
          <w:rFonts w:ascii="Times New Roman" w:eastAsia="SimSun" w:hAnsi="Times New Roman"/>
          <w:spacing w:val="4"/>
          <w:sz w:val="26"/>
          <w:szCs w:val="26"/>
          <w:lang w:val="fr-FR"/>
          <w:rPrChange w:id="6308" w:author="Chanh Duc Ngo" w:date="2019-03-10T15:58:00Z">
            <w:rPr>
              <w:rFonts w:ascii="Times New Roman" w:eastAsia="SimSun" w:hAnsi="Times New Roman"/>
              <w:spacing w:val="4"/>
              <w:sz w:val="26"/>
              <w:szCs w:val="26"/>
            </w:rPr>
          </w:rPrChange>
        </w:rPr>
        <w:t>CEE có nhiệm vụ tiền xử lý các quy trình nghiệp vụ trước khi đến hệ thống Camunda-Database</w:t>
      </w:r>
      <w:ins w:id="6309" w:author="Thảo Nguyễn Kim" w:date="2019-03-10T22:25:00Z">
        <w:r w:rsidR="00AE1981">
          <w:rPr>
            <w:rFonts w:ascii="Times New Roman" w:eastAsia="SimSun" w:hAnsi="Times New Roman"/>
            <w:spacing w:val="4"/>
            <w:sz w:val="26"/>
            <w:szCs w:val="26"/>
            <w:lang w:val="fr-FR"/>
          </w:rPr>
          <w:t xml:space="preserve"> nhằm mục đích kiểm tra các nghiệp vụ này được phép thực thi hay không.</w:t>
        </w:r>
      </w:ins>
      <w:ins w:id="6310" w:author="Thảo Nguyễn Kim" w:date="2019-03-13T12:46:00Z">
        <w:r w:rsidR="008A4616">
          <w:rPr>
            <w:rFonts w:ascii="Times New Roman" w:eastAsia="SimSun" w:hAnsi="Times New Roman"/>
            <w:spacing w:val="4"/>
            <w:sz w:val="26"/>
            <w:szCs w:val="26"/>
            <w:lang w:val="fr-FR"/>
          </w:rPr>
          <w:t xml:space="preserve"> Cụ thể, vì cách thức thực thi nghiệp vụ đều thông qua những REST API, người dùng có thể thực thi nghiệp vụ đó mà không cần thông qua giao diện Wordpress</w:t>
        </w:r>
      </w:ins>
      <w:ins w:id="6311" w:author="Thảo Nguyễn Kim" w:date="2019-03-13T12:47:00Z">
        <w:r w:rsidR="008A4616">
          <w:rPr>
            <w:rFonts w:ascii="Times New Roman" w:eastAsia="SimSun" w:hAnsi="Times New Roman"/>
            <w:spacing w:val="4"/>
            <w:sz w:val="26"/>
            <w:szCs w:val="26"/>
            <w:lang w:val="fr-FR"/>
          </w:rPr>
          <w:t xml:space="preserve"> cung cấp</w:t>
        </w:r>
      </w:ins>
      <w:ins w:id="6312" w:author="Thảo Nguyễn Kim" w:date="2019-03-13T12:46:00Z">
        <w:r w:rsidR="00FF74A5">
          <w:rPr>
            <w:rFonts w:ascii="Times New Roman" w:eastAsia="SimSun" w:hAnsi="Times New Roman"/>
            <w:spacing w:val="4"/>
            <w:sz w:val="26"/>
            <w:szCs w:val="26"/>
            <w:lang w:val="fr-FR"/>
          </w:rPr>
          <w:t xml:space="preserve"> nên vì thế</w:t>
        </w:r>
      </w:ins>
      <w:ins w:id="6313" w:author="Thảo Nguyễn Kim" w:date="2019-03-13T12:47:00Z">
        <w:r w:rsidR="008A4616">
          <w:rPr>
            <w:rFonts w:ascii="Times New Roman" w:eastAsia="SimSun" w:hAnsi="Times New Roman"/>
            <w:spacing w:val="4"/>
            <w:sz w:val="26"/>
            <w:szCs w:val="26"/>
            <w:lang w:val="fr-FR"/>
          </w:rPr>
          <w:t xml:space="preserve"> rất khó xác định</w:t>
        </w:r>
      </w:ins>
      <w:ins w:id="6314" w:author="Thảo Nguyễn Kim" w:date="2019-03-13T12:50:00Z">
        <w:r w:rsidR="008A4616">
          <w:rPr>
            <w:rFonts w:ascii="Times New Roman" w:eastAsia="SimSun" w:hAnsi="Times New Roman"/>
            <w:spacing w:val="4"/>
            <w:sz w:val="26"/>
            <w:szCs w:val="26"/>
            <w:lang w:val="fr-FR"/>
          </w:rPr>
          <w:t xml:space="preserve"> nghiệp vụ đó là do ai đang thực thi.</w:t>
        </w:r>
      </w:ins>
      <w:ins w:id="6315" w:author="Thảo Nguyễn Kim" w:date="2019-03-10T22:25:00Z">
        <w:r w:rsidR="00AE1981">
          <w:rPr>
            <w:rFonts w:ascii="Times New Roman" w:eastAsia="SimSun" w:hAnsi="Times New Roman"/>
            <w:spacing w:val="4"/>
            <w:sz w:val="26"/>
            <w:szCs w:val="26"/>
            <w:lang w:val="fr-FR"/>
          </w:rPr>
          <w:t xml:space="preserve"> </w:t>
        </w:r>
      </w:ins>
      <w:ins w:id="6316" w:author="Thảo Nguyễn Kim" w:date="2019-03-13T12:52:00Z">
        <w:r w:rsidR="00FF74A5">
          <w:rPr>
            <w:rFonts w:ascii="Times New Roman" w:eastAsia="SimSun" w:hAnsi="Times New Roman"/>
            <w:spacing w:val="4"/>
            <w:sz w:val="26"/>
            <w:szCs w:val="26"/>
            <w:lang w:val="fr-FR"/>
          </w:rPr>
          <w:t>Do đó</w:t>
        </w:r>
      </w:ins>
      <w:ins w:id="6317" w:author="Thảo Nguyễn Kim" w:date="2019-03-13T12:56:00Z">
        <w:r w:rsidR="00FF74A5">
          <w:rPr>
            <w:rFonts w:ascii="Times New Roman" w:eastAsia="SimSun" w:hAnsi="Times New Roman"/>
            <w:spacing w:val="4"/>
            <w:sz w:val="26"/>
            <w:szCs w:val="26"/>
            <w:lang w:val="fr-FR"/>
          </w:rPr>
          <w:t xml:space="preserve"> em xây dựng</w:t>
        </w:r>
      </w:ins>
      <w:ins w:id="6318" w:author="Thảo Nguyễn Kim" w:date="2019-03-13T12:57:00Z">
        <w:r w:rsidR="00FF74A5">
          <w:rPr>
            <w:rFonts w:ascii="Times New Roman" w:eastAsia="SimSun" w:hAnsi="Times New Roman"/>
            <w:spacing w:val="4"/>
            <w:sz w:val="26"/>
            <w:szCs w:val="26"/>
            <w:lang w:val="fr-FR"/>
          </w:rPr>
          <w:t xml:space="preserve"> CEE để xử lý chuyện này.</w:t>
        </w:r>
      </w:ins>
      <w:ins w:id="6319" w:author="Thảo Nguyễn Kim" w:date="2019-03-13T12:52:00Z">
        <w:r w:rsidR="00FF74A5">
          <w:rPr>
            <w:rFonts w:ascii="Times New Roman" w:eastAsia="SimSun" w:hAnsi="Times New Roman"/>
            <w:spacing w:val="4"/>
            <w:sz w:val="26"/>
            <w:szCs w:val="26"/>
            <w:lang w:val="fr-FR"/>
          </w:rPr>
          <w:t xml:space="preserve"> </w:t>
        </w:r>
      </w:ins>
      <w:ins w:id="6320" w:author="Thảo Nguyễn Kim" w:date="2019-03-10T22:25:00Z">
        <w:r w:rsidR="00AE1981">
          <w:rPr>
            <w:rFonts w:ascii="Times New Roman" w:eastAsia="SimSun" w:hAnsi="Times New Roman"/>
            <w:spacing w:val="4"/>
            <w:sz w:val="26"/>
            <w:szCs w:val="26"/>
            <w:lang w:val="fr-FR"/>
          </w:rPr>
          <w:t xml:space="preserve">Ngoài ra </w:t>
        </w:r>
      </w:ins>
      <w:ins w:id="6321" w:author="Thảo Nguyễn Kim" w:date="2019-03-10T22:26:00Z">
        <w:r w:rsidR="00AE1981">
          <w:rPr>
            <w:rFonts w:ascii="Times New Roman" w:eastAsia="SimSun" w:hAnsi="Times New Roman"/>
            <w:spacing w:val="4"/>
            <w:sz w:val="26"/>
            <w:szCs w:val="26"/>
            <w:lang w:val="fr-FR"/>
          </w:rPr>
          <w:t xml:space="preserve">CEE còn có nhiệm vụ giúp </w:t>
        </w:r>
      </w:ins>
      <w:ins w:id="6322" w:author="Thảo Nguyễn Kim" w:date="2019-03-10T22:27:00Z">
        <w:r w:rsidR="00AE1981">
          <w:rPr>
            <w:rFonts w:ascii="Times New Roman" w:eastAsia="SimSun" w:hAnsi="Times New Roman"/>
            <w:spacing w:val="4"/>
            <w:sz w:val="26"/>
            <w:szCs w:val="26"/>
            <w:lang w:val="fr-FR"/>
          </w:rPr>
          <w:t xml:space="preserve">giao </w:t>
        </w:r>
      </w:ins>
      <w:ins w:id="6323" w:author="Thảo Nguyễn Kim" w:date="2019-03-10T22:26:00Z">
        <w:r w:rsidR="00AE1981">
          <w:rPr>
            <w:rFonts w:ascii="Times New Roman" w:eastAsia="SimSun" w:hAnsi="Times New Roman"/>
            <w:spacing w:val="4"/>
            <w:sz w:val="26"/>
            <w:szCs w:val="26"/>
            <w:lang w:val="fr-FR"/>
          </w:rPr>
          <w:t>tiếp với Database CEE để</w:t>
        </w:r>
      </w:ins>
      <w:ins w:id="6324" w:author="Thảo Nguyễn Kim" w:date="2019-03-10T22:27:00Z">
        <w:r w:rsidR="00AE1981">
          <w:rPr>
            <w:rFonts w:ascii="Times New Roman" w:eastAsia="SimSun" w:hAnsi="Times New Roman"/>
            <w:spacing w:val="4"/>
            <w:sz w:val="26"/>
            <w:szCs w:val="26"/>
            <w:lang w:val="fr-FR"/>
          </w:rPr>
          <w:t xml:space="preserve"> l</w:t>
        </w:r>
      </w:ins>
      <w:ins w:id="6325" w:author="Thảo Nguyễn Kim" w:date="2019-03-10T22:28:00Z">
        <w:r w:rsidR="00AE1981">
          <w:rPr>
            <w:rFonts w:ascii="Times New Roman" w:eastAsia="SimSun" w:hAnsi="Times New Roman"/>
            <w:spacing w:val="4"/>
            <w:sz w:val="26"/>
            <w:szCs w:val="26"/>
            <w:lang w:val="fr-FR"/>
          </w:rPr>
          <w:t xml:space="preserve">ấy và lưu trữ nhựng thông tin </w:t>
        </w:r>
        <w:del w:id="6326" w:author="Chanh Duc Ngo" w:date="2019-03-13T10:28:00Z">
          <w:r w:rsidR="00AE1981" w:rsidDel="009F292B">
            <w:rPr>
              <w:rFonts w:ascii="Times New Roman" w:eastAsia="SimSun" w:hAnsi="Times New Roman"/>
              <w:spacing w:val="4"/>
              <w:sz w:val="26"/>
              <w:szCs w:val="26"/>
              <w:lang w:val="fr-FR"/>
            </w:rPr>
            <w:delText>vè</w:delText>
          </w:r>
        </w:del>
      </w:ins>
      <w:ins w:id="6327" w:author="Chanh Duc Ngo" w:date="2019-03-13T10:28:00Z">
        <w:r w:rsidR="009F292B">
          <w:rPr>
            <w:rFonts w:ascii="Times New Roman" w:eastAsia="SimSun" w:hAnsi="Times New Roman"/>
            <w:spacing w:val="4"/>
            <w:sz w:val="26"/>
            <w:szCs w:val="26"/>
            <w:lang w:val="fr-FR"/>
          </w:rPr>
          <w:t>về</w:t>
        </w:r>
      </w:ins>
      <w:ins w:id="6328" w:author="Thảo Nguyễn Kim" w:date="2019-03-10T22:28:00Z">
        <w:r w:rsidR="00AE1981">
          <w:rPr>
            <w:rFonts w:ascii="Times New Roman" w:eastAsia="SimSun" w:hAnsi="Times New Roman"/>
            <w:spacing w:val="4"/>
            <w:sz w:val="26"/>
            <w:szCs w:val="26"/>
            <w:lang w:val="fr-FR"/>
          </w:rPr>
          <w:t xml:space="preserve"> wordpress và workspace</w:t>
        </w:r>
      </w:ins>
      <w:ins w:id="6329" w:author="Thảo Nguyễn Kim" w:date="2019-03-10T22:26:00Z">
        <w:del w:id="6330" w:author="Chanh Duc Ngo" w:date="2019-03-13T10:28:00Z">
          <w:r w:rsidR="00AE1981" w:rsidDel="009F292B">
            <w:rPr>
              <w:rFonts w:ascii="Times New Roman" w:eastAsia="SimSun" w:hAnsi="Times New Roman"/>
              <w:spacing w:val="4"/>
              <w:sz w:val="26"/>
              <w:szCs w:val="26"/>
              <w:lang w:val="fr-FR"/>
            </w:rPr>
            <w:delText xml:space="preserve"> </w:delText>
          </w:r>
        </w:del>
      </w:ins>
      <w:r w:rsidRPr="003D0EE1">
        <w:rPr>
          <w:rFonts w:ascii="Times New Roman" w:eastAsia="SimSun" w:hAnsi="Times New Roman"/>
          <w:spacing w:val="4"/>
          <w:sz w:val="26"/>
          <w:szCs w:val="26"/>
          <w:lang w:val="fr-FR"/>
          <w:rPrChange w:id="6331" w:author="Chanh Duc Ngo" w:date="2019-03-10T15:58:00Z">
            <w:rPr>
              <w:rFonts w:ascii="Times New Roman" w:eastAsia="SimSun" w:hAnsi="Times New Roman"/>
              <w:spacing w:val="4"/>
              <w:sz w:val="26"/>
              <w:szCs w:val="26"/>
            </w:rPr>
          </w:rPrChange>
        </w:rPr>
        <w:t xml:space="preserve">. </w:t>
      </w:r>
      <w:commentRangeEnd w:id="6305"/>
      <w:r w:rsidR="000E4DA7">
        <w:rPr>
          <w:rStyle w:val="CommentReference"/>
        </w:rPr>
        <w:commentReference w:id="6305"/>
      </w:r>
      <w:commentRangeEnd w:id="6306"/>
      <w:r w:rsidR="009F292B">
        <w:rPr>
          <w:rStyle w:val="CommentReference"/>
        </w:rPr>
        <w:commentReference w:id="6306"/>
      </w:r>
      <w:commentRangeEnd w:id="6307"/>
      <w:r w:rsidR="00FF74A5">
        <w:rPr>
          <w:rStyle w:val="CommentReference"/>
        </w:rPr>
        <w:commentReference w:id="6307"/>
      </w:r>
      <w:del w:id="6332" w:author="Chanh Duc Ngo" w:date="2019-03-13T10:29:00Z">
        <w:r w:rsidRPr="000E4DA7" w:rsidDel="009F292B">
          <w:rPr>
            <w:rFonts w:ascii="Times New Roman" w:eastAsia="SimSun" w:hAnsi="Times New Roman"/>
            <w:spacing w:val="4"/>
            <w:sz w:val="26"/>
            <w:szCs w:val="26"/>
          </w:rPr>
          <w:delText>Hai là</w:delText>
        </w:r>
      </w:del>
      <w:r w:rsidRPr="000E4DA7">
        <w:rPr>
          <w:rFonts w:ascii="Times New Roman" w:eastAsia="SimSun" w:hAnsi="Times New Roman"/>
          <w:spacing w:val="4"/>
          <w:sz w:val="26"/>
          <w:szCs w:val="26"/>
        </w:rPr>
        <w:t xml:space="preserve"> </w:t>
      </w:r>
    </w:p>
    <w:p w14:paraId="3F7078A9" w14:textId="5493AFBC" w:rsidR="00A52CF1" w:rsidRPr="009F292B" w:rsidRDefault="00AA63BF" w:rsidP="000B2EE6">
      <w:pPr>
        <w:spacing w:line="360" w:lineRule="auto"/>
        <w:ind w:firstLine="720"/>
        <w:jc w:val="left"/>
        <w:rPr>
          <w:rFonts w:ascii="Times New Roman" w:eastAsia="SimSun" w:hAnsi="Times New Roman"/>
          <w:spacing w:val="4"/>
          <w:sz w:val="26"/>
          <w:szCs w:val="26"/>
        </w:rPr>
      </w:pPr>
      <w:r w:rsidRPr="004315DD">
        <w:rPr>
          <w:rFonts w:ascii="Times New Roman" w:eastAsia="SimSun" w:hAnsi="Times New Roman"/>
          <w:b/>
          <w:spacing w:val="4"/>
          <w:sz w:val="26"/>
          <w:szCs w:val="26"/>
          <w:rPrChange w:id="6333" w:author="Chanh Duc Ngo" w:date="2019-03-13T10:29:00Z">
            <w:rPr>
              <w:rFonts w:ascii="Times New Roman" w:eastAsia="SimSun" w:hAnsi="Times New Roman"/>
              <w:spacing w:val="4"/>
              <w:sz w:val="26"/>
              <w:szCs w:val="26"/>
            </w:rPr>
          </w:rPrChange>
        </w:rPr>
        <w:t>Bussine-webapp-creator (BWC)</w:t>
      </w:r>
      <w:r w:rsidRPr="000E4DA7">
        <w:rPr>
          <w:rFonts w:ascii="Times New Roman" w:eastAsia="SimSun" w:hAnsi="Times New Roman"/>
          <w:spacing w:val="4"/>
          <w:sz w:val="26"/>
          <w:szCs w:val="26"/>
        </w:rPr>
        <w:t xml:space="preserve"> là một ứng dụng web giúp cho người sử dụng dễ thực thi quá trình deploy các quy trình thành các workspace và từ các workspace tạo ra các wordpress.</w:t>
      </w:r>
      <w:r w:rsidR="000B2EE6" w:rsidRPr="000E4DA7">
        <w:rPr>
          <w:rFonts w:ascii="Times New Roman" w:eastAsia="SimSun" w:hAnsi="Times New Roman"/>
          <w:spacing w:val="4"/>
          <w:sz w:val="26"/>
          <w:szCs w:val="26"/>
        </w:rPr>
        <w:t xml:space="preserve"> </w:t>
      </w:r>
      <w:commentRangeStart w:id="6334"/>
      <w:del w:id="6335" w:author="Thảo Nguyễn Kim" w:date="2019-03-10T22:28:00Z">
        <w:r w:rsidR="000B2EE6" w:rsidRPr="009F292B" w:rsidDel="00AE1981">
          <w:rPr>
            <w:rFonts w:ascii="Times New Roman" w:eastAsia="SimSun" w:hAnsi="Times New Roman"/>
            <w:spacing w:val="4"/>
            <w:sz w:val="26"/>
            <w:szCs w:val="26"/>
          </w:rPr>
          <w:delText>Để lưu trữ</w:delText>
        </w:r>
        <w:r w:rsidR="000B2EE6" w:rsidRPr="00EB7DE2" w:rsidDel="00AE1981">
          <w:rPr>
            <w:rFonts w:ascii="Times New Roman" w:eastAsia="SimSun" w:hAnsi="Times New Roman"/>
            <w:spacing w:val="4"/>
            <w:sz w:val="26"/>
            <w:szCs w:val="26"/>
          </w:rPr>
          <w:delText xml:space="preserve"> các thông tin workspace và Wordpress cần có thêm database CEE nhằm mục đích này.</w:delText>
        </w:r>
        <w:commentRangeEnd w:id="6334"/>
        <w:r w:rsidR="000E4DA7" w:rsidDel="00AE1981">
          <w:rPr>
            <w:rStyle w:val="CommentReference"/>
          </w:rPr>
          <w:commentReference w:id="6334"/>
        </w:r>
      </w:del>
    </w:p>
    <w:p w14:paraId="018E4BB9" w14:textId="7321DEDF" w:rsidR="008E4073" w:rsidRPr="009F292B" w:rsidRDefault="008E4073" w:rsidP="000B2EE6">
      <w:pPr>
        <w:spacing w:line="360" w:lineRule="auto"/>
        <w:ind w:firstLine="720"/>
        <w:jc w:val="left"/>
        <w:rPr>
          <w:rFonts w:ascii="Times New Roman" w:eastAsia="SimSun" w:hAnsi="Times New Roman"/>
          <w:spacing w:val="4"/>
          <w:sz w:val="26"/>
          <w:szCs w:val="26"/>
        </w:rPr>
      </w:pPr>
      <w:commentRangeStart w:id="6336"/>
      <w:commentRangeStart w:id="6337"/>
      <w:r w:rsidRPr="009F292B">
        <w:rPr>
          <w:rFonts w:ascii="Times New Roman" w:eastAsia="SimSun" w:hAnsi="Times New Roman"/>
          <w:spacing w:val="4"/>
          <w:sz w:val="26"/>
          <w:szCs w:val="26"/>
        </w:rPr>
        <w:t xml:space="preserve">Các </w:t>
      </w:r>
      <w:ins w:id="6338" w:author="Chanh Duc Ngo" w:date="2019-03-13T10:29:00Z">
        <w:r w:rsidR="009F292B" w:rsidRPr="009F292B">
          <w:rPr>
            <w:rFonts w:ascii="Times New Roman" w:eastAsia="SimSun" w:hAnsi="Times New Roman"/>
            <w:spacing w:val="4"/>
            <w:sz w:val="26"/>
            <w:szCs w:val="26"/>
            <w:rPrChange w:id="6339" w:author="Chanh Duc Ngo" w:date="2019-03-13T10:29:00Z">
              <w:rPr>
                <w:rFonts w:ascii="Times New Roman" w:eastAsia="SimSun" w:hAnsi="Times New Roman"/>
                <w:spacing w:val="4"/>
                <w:sz w:val="26"/>
                <w:szCs w:val="26"/>
                <w:lang w:val="en-US"/>
              </w:rPr>
            </w:rPrChange>
          </w:rPr>
          <w:t xml:space="preserve">ứng dụng </w:t>
        </w:r>
      </w:ins>
      <w:r w:rsidRPr="009F292B">
        <w:rPr>
          <w:rFonts w:ascii="Times New Roman" w:eastAsia="SimSun" w:hAnsi="Times New Roman"/>
          <w:spacing w:val="4"/>
          <w:sz w:val="26"/>
          <w:szCs w:val="26"/>
        </w:rPr>
        <w:t>Wordpress được deploy b</w:t>
      </w:r>
      <w:r w:rsidRPr="00EB7DE2">
        <w:rPr>
          <w:rFonts w:ascii="Times New Roman" w:eastAsia="SimSun" w:hAnsi="Times New Roman"/>
          <w:spacing w:val="4"/>
          <w:sz w:val="26"/>
          <w:szCs w:val="26"/>
        </w:rPr>
        <w:t>ởi workspace sẽ</w:t>
      </w:r>
      <w:ins w:id="6340" w:author="Thảo Nguyễn Kim" w:date="2019-03-11T01:19:00Z">
        <w:r w:rsidR="003309D7" w:rsidRPr="00EB7DE2">
          <w:rPr>
            <w:rFonts w:ascii="Times New Roman" w:eastAsia="SimSun" w:hAnsi="Times New Roman"/>
            <w:spacing w:val="4"/>
            <w:sz w:val="26"/>
            <w:szCs w:val="26"/>
            <w:rPrChange w:id="6341" w:author="Chanh Duc Ngo" w:date="2019-03-13T09:59:00Z">
              <w:rPr>
                <w:rFonts w:ascii="Times New Roman" w:eastAsia="SimSun" w:hAnsi="Times New Roman"/>
                <w:spacing w:val="4"/>
                <w:sz w:val="26"/>
                <w:szCs w:val="26"/>
                <w:lang w:val="fr-FR"/>
              </w:rPr>
            </w:rPrChange>
          </w:rPr>
          <w:t xml:space="preserve"> </w:t>
        </w:r>
      </w:ins>
      <w:ins w:id="6342" w:author="Thảo Nguyễn Kim" w:date="2019-03-11T01:20:00Z">
        <w:r w:rsidR="003309D7" w:rsidRPr="00EB7DE2">
          <w:rPr>
            <w:rFonts w:ascii="Times New Roman" w:eastAsia="SimSun" w:hAnsi="Times New Roman"/>
            <w:spacing w:val="4"/>
            <w:sz w:val="26"/>
            <w:szCs w:val="26"/>
            <w:rPrChange w:id="6343" w:author="Chanh Duc Ngo" w:date="2019-03-13T09:59:00Z">
              <w:rPr>
                <w:rFonts w:ascii="Times New Roman" w:eastAsia="SimSun" w:hAnsi="Times New Roman"/>
                <w:spacing w:val="4"/>
                <w:sz w:val="26"/>
                <w:szCs w:val="26"/>
                <w:lang w:val="fr-FR"/>
              </w:rPr>
            </w:rPrChange>
          </w:rPr>
          <w:t xml:space="preserve">giúp cho người </w:t>
        </w:r>
      </w:ins>
      <w:ins w:id="6344" w:author="Thảo Nguyễn Kim" w:date="2019-03-11T01:22:00Z">
        <w:r w:rsidR="004A0F08" w:rsidRPr="00EB7DE2">
          <w:rPr>
            <w:rFonts w:ascii="Times New Roman" w:eastAsia="SimSun" w:hAnsi="Times New Roman"/>
            <w:spacing w:val="4"/>
            <w:sz w:val="26"/>
            <w:szCs w:val="26"/>
            <w:rPrChange w:id="6345" w:author="Chanh Duc Ngo" w:date="2019-03-13T09:59:00Z">
              <w:rPr>
                <w:rFonts w:ascii="Times New Roman" w:eastAsia="SimSun" w:hAnsi="Times New Roman"/>
                <w:spacing w:val="4"/>
                <w:sz w:val="26"/>
                <w:szCs w:val="26"/>
                <w:lang w:val="fr-FR"/>
              </w:rPr>
            </w:rPrChange>
          </w:rPr>
          <w:t>thiết kết</w:t>
        </w:r>
      </w:ins>
      <w:ins w:id="6346" w:author="Thảo Nguyễn Kim" w:date="2019-03-11T01:20:00Z">
        <w:r w:rsidR="003309D7" w:rsidRPr="00EB7DE2">
          <w:rPr>
            <w:rFonts w:ascii="Times New Roman" w:eastAsia="SimSun" w:hAnsi="Times New Roman"/>
            <w:spacing w:val="4"/>
            <w:sz w:val="26"/>
            <w:szCs w:val="26"/>
            <w:rPrChange w:id="6347" w:author="Chanh Duc Ngo" w:date="2019-03-13T09:59:00Z">
              <w:rPr>
                <w:rFonts w:ascii="Times New Roman" w:eastAsia="SimSun" w:hAnsi="Times New Roman"/>
                <w:spacing w:val="4"/>
                <w:sz w:val="26"/>
                <w:szCs w:val="26"/>
                <w:lang w:val="fr-FR"/>
              </w:rPr>
            </w:rPrChange>
          </w:rPr>
          <w:t xml:space="preserve"> có thể</w:t>
        </w:r>
      </w:ins>
      <w:r w:rsidRPr="009F292B">
        <w:rPr>
          <w:rFonts w:ascii="Times New Roman" w:eastAsia="SimSun" w:hAnsi="Times New Roman"/>
          <w:spacing w:val="4"/>
          <w:sz w:val="26"/>
          <w:szCs w:val="26"/>
        </w:rPr>
        <w:t xml:space="preserve"> thiết kế</w:t>
      </w:r>
      <w:r w:rsidRPr="00EB7DE2">
        <w:rPr>
          <w:rFonts w:ascii="Times New Roman" w:eastAsia="SimSun" w:hAnsi="Times New Roman"/>
          <w:spacing w:val="4"/>
          <w:sz w:val="26"/>
          <w:szCs w:val="26"/>
        </w:rPr>
        <w:t xml:space="preserve"> các quy trình thành trang web tương ứng</w:t>
      </w:r>
      <w:commentRangeEnd w:id="6336"/>
      <w:r w:rsidR="000E4DA7">
        <w:rPr>
          <w:rStyle w:val="CommentReference"/>
        </w:rPr>
        <w:commentReference w:id="6336"/>
      </w:r>
      <w:commentRangeEnd w:id="6337"/>
      <w:r w:rsidR="001319BE">
        <w:rPr>
          <w:rStyle w:val="CommentReference"/>
        </w:rPr>
        <w:commentReference w:id="6337"/>
      </w:r>
      <w:r w:rsidRPr="009F292B">
        <w:rPr>
          <w:rFonts w:ascii="Times New Roman" w:eastAsia="SimSun" w:hAnsi="Times New Roman"/>
          <w:spacing w:val="4"/>
          <w:sz w:val="26"/>
          <w:szCs w:val="26"/>
        </w:rPr>
        <w:t>, thích hợp cho end-user sử</w:t>
      </w:r>
      <w:r w:rsidRPr="00EB7DE2">
        <w:rPr>
          <w:rFonts w:ascii="Times New Roman" w:eastAsia="SimSun" w:hAnsi="Times New Roman"/>
          <w:spacing w:val="4"/>
          <w:sz w:val="26"/>
          <w:szCs w:val="26"/>
        </w:rPr>
        <w:t xml:space="preserve"> dụ</w:t>
      </w:r>
      <w:r w:rsidR="000B2EE6" w:rsidRPr="00EB7DE2">
        <w:rPr>
          <w:rFonts w:ascii="Times New Roman" w:eastAsia="SimSun" w:hAnsi="Times New Roman"/>
          <w:spacing w:val="4"/>
          <w:sz w:val="26"/>
          <w:szCs w:val="26"/>
        </w:rPr>
        <w:t xml:space="preserve">ng thông qua </w:t>
      </w:r>
      <w:r w:rsidR="000B2EE6" w:rsidRPr="004315DD">
        <w:rPr>
          <w:rFonts w:ascii="Times New Roman" w:eastAsia="SimSun" w:hAnsi="Times New Roman"/>
          <w:b/>
          <w:spacing w:val="4"/>
          <w:sz w:val="26"/>
          <w:szCs w:val="26"/>
          <w:rPrChange w:id="6348" w:author="Chanh Duc Ngo" w:date="2019-03-13T10:29:00Z">
            <w:rPr>
              <w:rFonts w:ascii="Times New Roman" w:eastAsia="SimSun" w:hAnsi="Times New Roman"/>
              <w:spacing w:val="4"/>
              <w:sz w:val="26"/>
              <w:szCs w:val="26"/>
            </w:rPr>
          </w:rPrChange>
        </w:rPr>
        <w:t>Wordpress-Camunda-Plugin(WCP)</w:t>
      </w:r>
      <w:r w:rsidRPr="004315DD">
        <w:rPr>
          <w:rFonts w:ascii="Times New Roman" w:eastAsia="SimSun" w:hAnsi="Times New Roman"/>
          <w:b/>
          <w:spacing w:val="4"/>
          <w:sz w:val="26"/>
          <w:szCs w:val="26"/>
          <w:rPrChange w:id="6349" w:author="Chanh Duc Ngo" w:date="2019-03-13T10:29:00Z">
            <w:rPr>
              <w:rFonts w:ascii="Times New Roman" w:eastAsia="SimSun" w:hAnsi="Times New Roman"/>
              <w:spacing w:val="4"/>
              <w:sz w:val="26"/>
              <w:szCs w:val="26"/>
            </w:rPr>
          </w:rPrChange>
        </w:rPr>
        <w:t>.</w:t>
      </w:r>
      <w:r w:rsidR="000B2EE6" w:rsidRPr="00EB7DE2">
        <w:rPr>
          <w:rFonts w:ascii="Times New Roman" w:eastAsia="SimSun" w:hAnsi="Times New Roman"/>
          <w:spacing w:val="4"/>
          <w:sz w:val="26"/>
          <w:szCs w:val="26"/>
        </w:rPr>
        <w:t xml:space="preserve"> </w:t>
      </w:r>
      <w:r w:rsidRPr="009F292B">
        <w:rPr>
          <w:rFonts w:ascii="Times New Roman" w:eastAsia="SimSun" w:hAnsi="Times New Roman"/>
          <w:spacing w:val="4"/>
          <w:sz w:val="26"/>
          <w:szCs w:val="26"/>
        </w:rPr>
        <w:t xml:space="preserve">Wordpress-Camunda-Plugin có </w:t>
      </w:r>
      <w:r w:rsidR="00700885" w:rsidRPr="009F292B">
        <w:rPr>
          <w:rFonts w:ascii="Times New Roman" w:eastAsia="SimSun" w:hAnsi="Times New Roman"/>
          <w:spacing w:val="4"/>
          <w:sz w:val="26"/>
          <w:szCs w:val="26"/>
        </w:rPr>
        <w:t>hai</w:t>
      </w:r>
      <w:r w:rsidRPr="009F292B">
        <w:rPr>
          <w:rFonts w:ascii="Times New Roman" w:eastAsia="SimSun" w:hAnsi="Times New Roman"/>
          <w:spacing w:val="4"/>
          <w:sz w:val="26"/>
          <w:szCs w:val="26"/>
        </w:rPr>
        <w:t xml:space="preserve"> nhiệm vụ chính là: </w:t>
      </w:r>
    </w:p>
    <w:p w14:paraId="4AFBB87F" w14:textId="0EB02665" w:rsidR="00A52CF1" w:rsidRDefault="00AE1981" w:rsidP="0024219D">
      <w:pPr>
        <w:pStyle w:val="ListParagraph"/>
        <w:numPr>
          <w:ilvl w:val="0"/>
          <w:numId w:val="28"/>
        </w:numPr>
        <w:spacing w:line="360" w:lineRule="auto"/>
        <w:jc w:val="left"/>
        <w:rPr>
          <w:rFonts w:ascii="Times New Roman" w:eastAsia="SimSun" w:hAnsi="Times New Roman"/>
          <w:spacing w:val="4"/>
          <w:sz w:val="26"/>
          <w:szCs w:val="26"/>
        </w:rPr>
      </w:pPr>
      <w:ins w:id="6350" w:author="Thảo Nguyễn Kim" w:date="2019-03-10T22:30:00Z">
        <w:r w:rsidRPr="00EB7DE2">
          <w:rPr>
            <w:rFonts w:ascii="Times New Roman" w:eastAsia="SimSun" w:hAnsi="Times New Roman"/>
            <w:spacing w:val="4"/>
            <w:sz w:val="26"/>
            <w:szCs w:val="26"/>
            <w:lang w:val="fr-FR"/>
            <w:rPrChange w:id="6351" w:author="Chanh Duc Ngo" w:date="2019-03-13T09:59:00Z">
              <w:rPr>
                <w:rFonts w:ascii="Times New Roman" w:eastAsia="SimSun" w:hAnsi="Times New Roman"/>
                <w:spacing w:val="4"/>
                <w:sz w:val="26"/>
                <w:szCs w:val="26"/>
                <w:lang w:val="en-US"/>
              </w:rPr>
            </w:rPrChange>
          </w:rPr>
          <w:lastRenderedPageBreak/>
          <w:t xml:space="preserve">Người </w:t>
        </w:r>
      </w:ins>
      <w:ins w:id="6352" w:author="Thảo Nguyễn Kim" w:date="2019-03-11T01:22:00Z">
        <w:r w:rsidR="004A0F08" w:rsidRPr="00EB7DE2">
          <w:rPr>
            <w:rFonts w:ascii="Times New Roman" w:eastAsia="SimSun" w:hAnsi="Times New Roman"/>
            <w:spacing w:val="4"/>
            <w:sz w:val="26"/>
            <w:szCs w:val="26"/>
            <w:lang w:val="fr-FR"/>
            <w:rPrChange w:id="6353" w:author="Chanh Duc Ngo" w:date="2019-03-13T09:59:00Z">
              <w:rPr>
                <w:rFonts w:ascii="Times New Roman" w:eastAsia="SimSun" w:hAnsi="Times New Roman"/>
                <w:spacing w:val="4"/>
                <w:sz w:val="26"/>
                <w:szCs w:val="26"/>
                <w:lang w:val="en-US"/>
              </w:rPr>
            </w:rPrChange>
          </w:rPr>
          <w:t>thiết kế</w:t>
        </w:r>
      </w:ins>
      <w:ins w:id="6354" w:author="Thảo Nguyễn Kim" w:date="2019-03-10T22:30:00Z">
        <w:r w:rsidRPr="00EB7DE2">
          <w:rPr>
            <w:rFonts w:ascii="Times New Roman" w:eastAsia="SimSun" w:hAnsi="Times New Roman"/>
            <w:spacing w:val="4"/>
            <w:sz w:val="26"/>
            <w:szCs w:val="26"/>
            <w:lang w:val="fr-FR"/>
            <w:rPrChange w:id="6355" w:author="Chanh Duc Ngo" w:date="2019-03-13T09:59:00Z">
              <w:rPr>
                <w:rFonts w:ascii="Times New Roman" w:eastAsia="SimSun" w:hAnsi="Times New Roman"/>
                <w:spacing w:val="4"/>
                <w:sz w:val="26"/>
                <w:szCs w:val="26"/>
                <w:lang w:val="en-US"/>
              </w:rPr>
            </w:rPrChange>
          </w:rPr>
          <w:t xml:space="preserve"> sẽ</w:t>
        </w:r>
        <w:r w:rsidR="003309D7" w:rsidRPr="00EB7DE2">
          <w:rPr>
            <w:rFonts w:ascii="Times New Roman" w:eastAsia="SimSun" w:hAnsi="Times New Roman"/>
            <w:spacing w:val="4"/>
            <w:sz w:val="26"/>
            <w:szCs w:val="26"/>
            <w:lang w:val="fr-FR"/>
            <w:rPrChange w:id="6356" w:author="Chanh Duc Ngo" w:date="2019-03-13T09:59:00Z">
              <w:rPr>
                <w:rFonts w:ascii="Times New Roman" w:eastAsia="SimSun" w:hAnsi="Times New Roman"/>
                <w:spacing w:val="4"/>
                <w:sz w:val="26"/>
                <w:szCs w:val="26"/>
                <w:lang w:val="en-US"/>
              </w:rPr>
            </w:rPrChange>
          </w:rPr>
          <w:t xml:space="preserve"> </w:t>
        </w:r>
      </w:ins>
      <w:commentRangeStart w:id="6357"/>
      <w:commentRangeStart w:id="6358"/>
      <w:del w:id="6359" w:author="Thảo Nguyễn Kim" w:date="2019-03-10T22:30:00Z">
        <w:r w:rsidR="008E4073" w:rsidRPr="00A52CF1" w:rsidDel="00AE1981">
          <w:rPr>
            <w:rFonts w:ascii="Times New Roman" w:eastAsia="SimSun" w:hAnsi="Times New Roman"/>
            <w:spacing w:val="4"/>
            <w:sz w:val="26"/>
            <w:szCs w:val="26"/>
          </w:rPr>
          <w:delText>Designer</w:delText>
        </w:r>
      </w:del>
      <w:ins w:id="6360" w:author="Thảo Nguyễn Kim" w:date="2019-03-11T01:18:00Z">
        <w:r w:rsidR="003309D7" w:rsidRPr="00EB7DE2">
          <w:rPr>
            <w:rFonts w:ascii="Times New Roman" w:eastAsia="SimSun" w:hAnsi="Times New Roman"/>
            <w:spacing w:val="4"/>
            <w:sz w:val="26"/>
            <w:szCs w:val="26"/>
            <w:lang w:val="fr-FR"/>
            <w:rPrChange w:id="6361" w:author="Chanh Duc Ngo" w:date="2019-03-13T09:59:00Z">
              <w:rPr>
                <w:rFonts w:ascii="Times New Roman" w:eastAsia="SimSun" w:hAnsi="Times New Roman"/>
                <w:spacing w:val="4"/>
                <w:sz w:val="26"/>
                <w:szCs w:val="26"/>
                <w:lang w:val="en-US"/>
              </w:rPr>
            </w:rPrChange>
          </w:rPr>
          <w:t>t</w:t>
        </w:r>
      </w:ins>
      <w:del w:id="6362" w:author="Thảo Nguyễn Kim" w:date="2019-03-11T01:18:00Z">
        <w:r w:rsidR="008E4073" w:rsidRPr="00A52CF1" w:rsidDel="003309D7">
          <w:rPr>
            <w:rFonts w:ascii="Times New Roman" w:eastAsia="SimSun" w:hAnsi="Times New Roman"/>
            <w:spacing w:val="4"/>
            <w:sz w:val="26"/>
            <w:szCs w:val="26"/>
          </w:rPr>
          <w:delText xml:space="preserve"> </w:delText>
        </w:r>
        <w:commentRangeEnd w:id="6357"/>
        <w:r w:rsidR="000E4DA7" w:rsidDel="003309D7">
          <w:rPr>
            <w:rStyle w:val="CommentReference"/>
          </w:rPr>
          <w:commentReference w:id="6357"/>
        </w:r>
      </w:del>
      <w:commentRangeEnd w:id="6358"/>
      <w:r w:rsidR="001319BE">
        <w:rPr>
          <w:rStyle w:val="CommentReference"/>
        </w:rPr>
        <w:commentReference w:id="6358"/>
      </w:r>
      <w:del w:id="6363" w:author="Thảo Nguyễn Kim" w:date="2019-03-11T01:18:00Z">
        <w:r w:rsidR="008E4073" w:rsidRPr="00A52CF1" w:rsidDel="003309D7">
          <w:rPr>
            <w:rFonts w:ascii="Times New Roman" w:eastAsia="SimSun" w:hAnsi="Times New Roman"/>
            <w:spacing w:val="4"/>
            <w:sz w:val="26"/>
            <w:szCs w:val="26"/>
          </w:rPr>
          <w:delText>t</w:delText>
        </w:r>
      </w:del>
      <w:r w:rsidR="008E4073" w:rsidRPr="00A52CF1">
        <w:rPr>
          <w:rFonts w:ascii="Times New Roman" w:eastAsia="SimSun" w:hAnsi="Times New Roman"/>
          <w:spacing w:val="4"/>
          <w:sz w:val="26"/>
          <w:szCs w:val="26"/>
        </w:rPr>
        <w:t>hiết kế các form tương ứng cho</w:t>
      </w:r>
      <w:ins w:id="6364" w:author="Thảo Nguyễn Kim" w:date="2019-03-10T22:30:00Z">
        <w:r w:rsidRPr="00EB7DE2">
          <w:rPr>
            <w:rFonts w:ascii="Times New Roman" w:eastAsia="SimSun" w:hAnsi="Times New Roman"/>
            <w:spacing w:val="4"/>
            <w:sz w:val="26"/>
            <w:szCs w:val="26"/>
            <w:lang w:val="fr-FR"/>
            <w:rPrChange w:id="6365" w:author="Chanh Duc Ngo" w:date="2019-03-13T09:59:00Z">
              <w:rPr>
                <w:rFonts w:ascii="Times New Roman" w:eastAsia="SimSun" w:hAnsi="Times New Roman"/>
                <w:spacing w:val="4"/>
                <w:sz w:val="26"/>
                <w:szCs w:val="26"/>
                <w:lang w:val="en-US"/>
              </w:rPr>
            </w:rPrChange>
          </w:rPr>
          <w:t xml:space="preserve"> từng task khi thực thi</w:t>
        </w:r>
      </w:ins>
      <w:r w:rsidR="008E4073" w:rsidRPr="00A52CF1">
        <w:rPr>
          <w:rFonts w:ascii="Times New Roman" w:eastAsia="SimSun" w:hAnsi="Times New Roman"/>
          <w:spacing w:val="4"/>
          <w:sz w:val="26"/>
          <w:szCs w:val="26"/>
        </w:rPr>
        <w:t xml:space="preserve"> từng nghiệp vụ.</w:t>
      </w:r>
    </w:p>
    <w:p w14:paraId="35E1B422" w14:textId="779B9BD1" w:rsidR="008E4073" w:rsidRPr="00A52CF1" w:rsidRDefault="008E4073" w:rsidP="0024219D">
      <w:pPr>
        <w:pStyle w:val="ListParagraph"/>
        <w:numPr>
          <w:ilvl w:val="0"/>
          <w:numId w:val="28"/>
        </w:numPr>
        <w:spacing w:line="360" w:lineRule="auto"/>
        <w:jc w:val="left"/>
        <w:rPr>
          <w:rFonts w:ascii="Times New Roman" w:eastAsia="SimSun" w:hAnsi="Times New Roman"/>
          <w:spacing w:val="4"/>
          <w:sz w:val="26"/>
          <w:szCs w:val="26"/>
        </w:rPr>
      </w:pPr>
      <w:r w:rsidRPr="00A52CF1">
        <w:rPr>
          <w:rFonts w:ascii="Times New Roman" w:eastAsia="SimSun" w:hAnsi="Times New Roman"/>
          <w:spacing w:val="4"/>
          <w:sz w:val="26"/>
          <w:szCs w:val="26"/>
        </w:rPr>
        <w:t>Tiếp nhận các</w:t>
      </w:r>
      <w:ins w:id="6366" w:author="Chanh Duc Ngo" w:date="2019-03-10T17:04:00Z">
        <w:r w:rsidR="000E4DA7">
          <w:rPr>
            <w:rFonts w:ascii="Times New Roman" w:eastAsia="SimSun" w:hAnsi="Times New Roman"/>
            <w:spacing w:val="4"/>
            <w:sz w:val="26"/>
            <w:szCs w:val="26"/>
          </w:rPr>
          <w:t xml:space="preserve"> yêu cầu thực thi</w:t>
        </w:r>
      </w:ins>
      <w:r w:rsidRPr="00A52CF1">
        <w:rPr>
          <w:rFonts w:ascii="Times New Roman" w:eastAsia="SimSun" w:hAnsi="Times New Roman"/>
          <w:spacing w:val="4"/>
          <w:sz w:val="26"/>
          <w:szCs w:val="26"/>
        </w:rPr>
        <w:t xml:space="preserve"> nghiệp vụ của end-user, gửi đến </w:t>
      </w:r>
      <w:r w:rsidRPr="00CA3AD7">
        <w:rPr>
          <w:rFonts w:ascii="Times New Roman" w:eastAsia="SimSun" w:hAnsi="Times New Roman"/>
          <w:spacing w:val="4"/>
          <w:sz w:val="26"/>
          <w:szCs w:val="26"/>
        </w:rPr>
        <w:t>CEE</w:t>
      </w:r>
      <w:r w:rsidRPr="00A52CF1">
        <w:rPr>
          <w:rFonts w:ascii="Times New Roman" w:eastAsia="SimSun" w:hAnsi="Times New Roman"/>
          <w:spacing w:val="4"/>
          <w:sz w:val="26"/>
          <w:szCs w:val="26"/>
        </w:rPr>
        <w:t xml:space="preserve"> và trả lại kết quả cho end-user.</w:t>
      </w:r>
    </w:p>
    <w:p w14:paraId="16DEFB5D" w14:textId="2642808D" w:rsidR="000B2EE6" w:rsidRDefault="004A0F08" w:rsidP="000B2EE6">
      <w:pPr>
        <w:spacing w:line="360" w:lineRule="auto"/>
        <w:ind w:firstLine="720"/>
        <w:jc w:val="left"/>
        <w:rPr>
          <w:rFonts w:ascii="Times New Roman" w:eastAsia="SimSun" w:hAnsi="Times New Roman"/>
          <w:spacing w:val="4"/>
          <w:sz w:val="26"/>
          <w:szCs w:val="26"/>
        </w:rPr>
      </w:pPr>
      <w:ins w:id="6367" w:author="Thảo Nguyễn Kim" w:date="2019-03-11T01:22:00Z">
        <w:r w:rsidRPr="00EB7DE2">
          <w:rPr>
            <w:rFonts w:ascii="Times New Roman" w:eastAsia="SimSun" w:hAnsi="Times New Roman"/>
            <w:spacing w:val="4"/>
            <w:sz w:val="26"/>
            <w:szCs w:val="26"/>
            <w:rPrChange w:id="6368" w:author="Chanh Duc Ngo" w:date="2019-03-13T09:59:00Z">
              <w:rPr>
                <w:rFonts w:ascii="Times New Roman" w:eastAsia="SimSun" w:hAnsi="Times New Roman"/>
                <w:spacing w:val="4"/>
                <w:sz w:val="26"/>
                <w:szCs w:val="26"/>
                <w:lang w:val="en-US"/>
              </w:rPr>
            </w:rPrChange>
          </w:rPr>
          <w:t xml:space="preserve">Với mục tiêu giúp cho người </w:t>
        </w:r>
      </w:ins>
      <w:ins w:id="6369" w:author="Thảo Nguyễn Kim" w:date="2019-03-11T01:23:00Z">
        <w:r w:rsidRPr="00EB7DE2">
          <w:rPr>
            <w:rFonts w:ascii="Times New Roman" w:eastAsia="SimSun" w:hAnsi="Times New Roman"/>
            <w:spacing w:val="4"/>
            <w:sz w:val="26"/>
            <w:szCs w:val="26"/>
            <w:rPrChange w:id="6370" w:author="Chanh Duc Ngo" w:date="2019-03-13T09:59:00Z">
              <w:rPr>
                <w:rFonts w:ascii="Times New Roman" w:eastAsia="SimSun" w:hAnsi="Times New Roman"/>
                <w:spacing w:val="4"/>
                <w:sz w:val="26"/>
                <w:szCs w:val="26"/>
                <w:lang w:val="en-US"/>
              </w:rPr>
            </w:rPrChange>
          </w:rPr>
          <w:t>thiết kế có thể tùy chỉnh được giao diện form khi thực thi nghiệp vụ. Cần phải</w:t>
        </w:r>
      </w:ins>
      <w:commentRangeStart w:id="6371"/>
      <w:commentRangeStart w:id="6372"/>
      <w:del w:id="6373" w:author="Thảo Nguyễn Kim" w:date="2019-03-11T01:23:00Z">
        <w:r w:rsidR="000B2EE6" w:rsidDel="004A0F08">
          <w:rPr>
            <w:rFonts w:ascii="Times New Roman" w:eastAsia="SimSun" w:hAnsi="Times New Roman"/>
            <w:spacing w:val="4"/>
            <w:sz w:val="26"/>
            <w:szCs w:val="26"/>
          </w:rPr>
          <w:delText>Để</w:delText>
        </w:r>
      </w:del>
      <w:r w:rsidR="000B2EE6">
        <w:rPr>
          <w:rFonts w:ascii="Times New Roman" w:eastAsia="SimSun" w:hAnsi="Times New Roman"/>
          <w:spacing w:val="4"/>
          <w:sz w:val="26"/>
          <w:szCs w:val="26"/>
        </w:rPr>
        <w:t xml:space="preserve"> định nghĩa thêm những thuộc tính trong quá trình trình thiết kế nghiệp vụ</w:t>
      </w:r>
      <w:commentRangeEnd w:id="6371"/>
      <w:r w:rsidR="000E4DA7">
        <w:rPr>
          <w:rStyle w:val="CommentReference"/>
        </w:rPr>
        <w:commentReference w:id="6371"/>
      </w:r>
      <w:commentRangeEnd w:id="6372"/>
      <w:r w:rsidR="001319BE">
        <w:rPr>
          <w:rStyle w:val="CommentReference"/>
        </w:rPr>
        <w:commentReference w:id="6372"/>
      </w:r>
      <w:r w:rsidR="00957447" w:rsidRPr="00957447">
        <w:rPr>
          <w:rFonts w:ascii="Times New Roman" w:eastAsia="SimSun" w:hAnsi="Times New Roman"/>
          <w:spacing w:val="4"/>
          <w:sz w:val="26"/>
          <w:szCs w:val="26"/>
        </w:rPr>
        <w:t>,</w:t>
      </w:r>
      <w:r w:rsidR="000B2EE6">
        <w:rPr>
          <w:rFonts w:ascii="Times New Roman" w:eastAsia="SimSun" w:hAnsi="Times New Roman"/>
          <w:spacing w:val="4"/>
          <w:sz w:val="26"/>
          <w:szCs w:val="26"/>
        </w:rPr>
        <w:t xml:space="preserve"> </w:t>
      </w:r>
      <w:ins w:id="6374" w:author="Thảo Nguyễn Kim" w:date="2019-03-11T01:25:00Z">
        <w:r w:rsidRPr="00EB7DE2">
          <w:rPr>
            <w:rFonts w:ascii="Times New Roman" w:eastAsia="SimSun" w:hAnsi="Times New Roman"/>
            <w:spacing w:val="4"/>
            <w:sz w:val="26"/>
            <w:szCs w:val="26"/>
            <w:rPrChange w:id="6375" w:author="Chanh Duc Ngo" w:date="2019-03-13T09:59:00Z">
              <w:rPr>
                <w:rFonts w:ascii="Times New Roman" w:eastAsia="SimSun" w:hAnsi="Times New Roman"/>
                <w:spacing w:val="4"/>
                <w:sz w:val="26"/>
                <w:szCs w:val="26"/>
                <w:lang w:val="en-US"/>
              </w:rPr>
            </w:rPrChange>
          </w:rPr>
          <w:t xml:space="preserve"> điều đó cũng đồng nghĩa vớ</w:t>
        </w:r>
        <w:r w:rsidR="004C2254" w:rsidRPr="00EB7DE2">
          <w:rPr>
            <w:rFonts w:ascii="Times New Roman" w:eastAsia="SimSun" w:hAnsi="Times New Roman"/>
            <w:spacing w:val="4"/>
            <w:sz w:val="26"/>
            <w:szCs w:val="26"/>
            <w:rPrChange w:id="6376" w:author="Chanh Duc Ngo" w:date="2019-03-13T09:59:00Z">
              <w:rPr>
                <w:rFonts w:ascii="Times New Roman" w:eastAsia="SimSun" w:hAnsi="Times New Roman"/>
                <w:spacing w:val="4"/>
                <w:sz w:val="26"/>
                <w:szCs w:val="26"/>
                <w:lang w:val="en-US"/>
              </w:rPr>
            </w:rPrChange>
          </w:rPr>
          <w:t>i việ</w:t>
        </w:r>
        <w:r w:rsidRPr="00EB7DE2">
          <w:rPr>
            <w:rFonts w:ascii="Times New Roman" w:eastAsia="SimSun" w:hAnsi="Times New Roman"/>
            <w:spacing w:val="4"/>
            <w:sz w:val="26"/>
            <w:szCs w:val="26"/>
            <w:rPrChange w:id="6377" w:author="Chanh Duc Ngo" w:date="2019-03-13T09:59:00Z">
              <w:rPr>
                <w:rFonts w:ascii="Times New Roman" w:eastAsia="SimSun" w:hAnsi="Times New Roman"/>
                <w:spacing w:val="4"/>
                <w:sz w:val="26"/>
                <w:szCs w:val="26"/>
                <w:lang w:val="en-US"/>
              </w:rPr>
            </w:rPrChange>
          </w:rPr>
          <w:t>c</w:t>
        </w:r>
      </w:ins>
      <w:del w:id="6378" w:author="Thảo Nguyễn Kim" w:date="2019-03-11T01:23:00Z">
        <w:r w:rsidR="000B2EE6" w:rsidDel="004A0F08">
          <w:rPr>
            <w:rFonts w:ascii="Times New Roman" w:eastAsia="SimSun" w:hAnsi="Times New Roman"/>
            <w:spacing w:val="4"/>
            <w:sz w:val="26"/>
            <w:szCs w:val="26"/>
          </w:rPr>
          <w:delText>cần</w:delText>
        </w:r>
      </w:del>
      <w:r w:rsidR="000B2EE6">
        <w:rPr>
          <w:rFonts w:ascii="Times New Roman" w:eastAsia="SimSun" w:hAnsi="Times New Roman"/>
          <w:spacing w:val="4"/>
          <w:sz w:val="26"/>
          <w:szCs w:val="26"/>
        </w:rPr>
        <w:t xml:space="preserve"> thay đổi các công cụ hỗ trợ</w:t>
      </w:r>
      <w:ins w:id="6379" w:author="Thảo Nguyễn Kim" w:date="2019-03-11T01:26:00Z">
        <w:r w:rsidRPr="00EB7DE2">
          <w:rPr>
            <w:rFonts w:ascii="Times New Roman" w:eastAsia="SimSun" w:hAnsi="Times New Roman"/>
            <w:spacing w:val="4"/>
            <w:sz w:val="26"/>
            <w:szCs w:val="26"/>
            <w:rPrChange w:id="6380" w:author="Chanh Duc Ngo" w:date="2019-03-13T09:59:00Z">
              <w:rPr>
                <w:rFonts w:ascii="Times New Roman" w:eastAsia="SimSun" w:hAnsi="Times New Roman"/>
                <w:spacing w:val="4"/>
                <w:sz w:val="26"/>
                <w:szCs w:val="26"/>
                <w:lang w:val="en-US"/>
              </w:rPr>
            </w:rPrChange>
          </w:rPr>
          <w:t xml:space="preserve"> của Camunda</w:t>
        </w:r>
      </w:ins>
      <w:r w:rsidR="000B2EE6">
        <w:rPr>
          <w:rFonts w:ascii="Times New Roman" w:eastAsia="SimSun" w:hAnsi="Times New Roman"/>
          <w:spacing w:val="4"/>
          <w:sz w:val="26"/>
          <w:szCs w:val="26"/>
        </w:rPr>
        <w:t xml:space="preserve"> (Camunda Modeler) và </w:t>
      </w:r>
      <w:ins w:id="6381" w:author="Thảo Nguyễn Kim" w:date="2019-03-11T01:26:00Z">
        <w:r w:rsidRPr="00EB7DE2">
          <w:rPr>
            <w:rFonts w:ascii="Times New Roman" w:eastAsia="SimSun" w:hAnsi="Times New Roman"/>
            <w:spacing w:val="4"/>
            <w:sz w:val="26"/>
            <w:szCs w:val="26"/>
            <w:rPrChange w:id="6382" w:author="Chanh Duc Ngo" w:date="2019-03-13T09:59:00Z">
              <w:rPr>
                <w:rFonts w:ascii="Times New Roman" w:eastAsia="SimSun" w:hAnsi="Times New Roman"/>
                <w:spacing w:val="4"/>
                <w:sz w:val="26"/>
                <w:szCs w:val="26"/>
                <w:lang w:val="en-US"/>
              </w:rPr>
            </w:rPrChange>
          </w:rPr>
          <w:t>thay đổi</w:t>
        </w:r>
      </w:ins>
      <w:ins w:id="6383" w:author="Thảo Nguyễn Kim" w:date="2019-03-11T01:29:00Z">
        <w:r w:rsidR="004C2254" w:rsidRPr="00EB7DE2">
          <w:rPr>
            <w:rFonts w:ascii="Times New Roman" w:eastAsia="SimSun" w:hAnsi="Times New Roman"/>
            <w:spacing w:val="4"/>
            <w:sz w:val="26"/>
            <w:szCs w:val="26"/>
            <w:rPrChange w:id="6384" w:author="Chanh Duc Ngo" w:date="2019-03-13T09:59:00Z">
              <w:rPr>
                <w:rFonts w:ascii="Times New Roman" w:eastAsia="SimSun" w:hAnsi="Times New Roman"/>
                <w:spacing w:val="4"/>
                <w:sz w:val="26"/>
                <w:szCs w:val="26"/>
                <w:lang w:val="en-US"/>
              </w:rPr>
            </w:rPrChange>
          </w:rPr>
          <w:t xml:space="preserve"> luôn</w:t>
        </w:r>
      </w:ins>
      <w:ins w:id="6385" w:author="Thảo Nguyễn Kim" w:date="2019-03-11T01:28:00Z">
        <w:r w:rsidRPr="00EB7DE2">
          <w:rPr>
            <w:rFonts w:ascii="Times New Roman" w:eastAsia="SimSun" w:hAnsi="Times New Roman"/>
            <w:spacing w:val="4"/>
            <w:sz w:val="26"/>
            <w:szCs w:val="26"/>
            <w:rPrChange w:id="6386" w:author="Chanh Duc Ngo" w:date="2019-03-13T09:59:00Z">
              <w:rPr>
                <w:rFonts w:ascii="Times New Roman" w:eastAsia="SimSun" w:hAnsi="Times New Roman"/>
                <w:spacing w:val="4"/>
                <w:sz w:val="26"/>
                <w:szCs w:val="26"/>
                <w:lang w:val="en-US"/>
              </w:rPr>
            </w:rPrChange>
          </w:rPr>
          <w:t xml:space="preserve"> cách thức thực thi một </w:t>
        </w:r>
      </w:ins>
      <w:commentRangeStart w:id="6387"/>
      <w:commentRangeStart w:id="6388"/>
      <w:r w:rsidR="000B2EE6">
        <w:rPr>
          <w:rFonts w:ascii="Times New Roman" w:eastAsia="SimSun" w:hAnsi="Times New Roman"/>
          <w:spacing w:val="4"/>
          <w:sz w:val="26"/>
          <w:szCs w:val="26"/>
        </w:rPr>
        <w:t xml:space="preserve">quy trình </w:t>
      </w:r>
      <w:del w:id="6389" w:author="Thảo Nguyễn Kim" w:date="2019-03-11T01:26:00Z">
        <w:r w:rsidR="000B2EE6" w:rsidDel="004A0F08">
          <w:rPr>
            <w:rFonts w:ascii="Times New Roman" w:eastAsia="SimSun" w:hAnsi="Times New Roman"/>
            <w:spacing w:val="4"/>
            <w:sz w:val="26"/>
            <w:szCs w:val="26"/>
          </w:rPr>
          <w:delText xml:space="preserve">thực thi </w:delText>
        </w:r>
      </w:del>
      <w:r w:rsidR="000B2EE6">
        <w:rPr>
          <w:rFonts w:ascii="Times New Roman" w:eastAsia="SimSun" w:hAnsi="Times New Roman"/>
          <w:spacing w:val="4"/>
          <w:sz w:val="26"/>
          <w:szCs w:val="26"/>
        </w:rPr>
        <w:t>nghiệp v</w:t>
      </w:r>
      <w:commentRangeEnd w:id="6387"/>
      <w:r w:rsidR="000E4DA7">
        <w:rPr>
          <w:rStyle w:val="CommentReference"/>
        </w:rPr>
        <w:commentReference w:id="6387"/>
      </w:r>
      <w:commentRangeEnd w:id="6388"/>
      <w:r w:rsidR="001319BE">
        <w:rPr>
          <w:rStyle w:val="CommentReference"/>
        </w:rPr>
        <w:commentReference w:id="6388"/>
      </w:r>
      <w:r w:rsidR="000B2EE6">
        <w:rPr>
          <w:rFonts w:ascii="Times New Roman" w:eastAsia="SimSun" w:hAnsi="Times New Roman"/>
          <w:spacing w:val="4"/>
          <w:sz w:val="26"/>
          <w:szCs w:val="26"/>
        </w:rPr>
        <w:t>ụ (</w:t>
      </w:r>
      <w:ins w:id="6390" w:author="Thảo Nguyễn Kim" w:date="2019-03-11T01:29:00Z">
        <w:r w:rsidR="004C2254" w:rsidRPr="00EB7DE2">
          <w:rPr>
            <w:rFonts w:ascii="Times New Roman" w:eastAsia="SimSun" w:hAnsi="Times New Roman"/>
            <w:spacing w:val="4"/>
            <w:sz w:val="26"/>
            <w:szCs w:val="26"/>
            <w:rPrChange w:id="6391" w:author="Chanh Duc Ngo" w:date="2019-03-13T09:59:00Z">
              <w:rPr>
                <w:rFonts w:ascii="Times New Roman" w:eastAsia="SimSun" w:hAnsi="Times New Roman"/>
                <w:spacing w:val="4"/>
                <w:sz w:val="26"/>
                <w:szCs w:val="26"/>
                <w:lang w:val="en-US"/>
              </w:rPr>
            </w:rPrChange>
          </w:rPr>
          <w:t xml:space="preserve">cụ thể là thay đổi </w:t>
        </w:r>
      </w:ins>
      <w:r w:rsidR="000B2EE6">
        <w:rPr>
          <w:rFonts w:ascii="Times New Roman" w:eastAsia="SimSun" w:hAnsi="Times New Roman"/>
          <w:spacing w:val="4"/>
          <w:sz w:val="26"/>
          <w:szCs w:val="26"/>
        </w:rPr>
        <w:t xml:space="preserve">Process Engine). Và việc này đã được hệ thống Camunda-Database đã tiến thành thay đổi trước đó. </w:t>
      </w:r>
      <w:ins w:id="6392" w:author="Thảo Nguyễn Kim" w:date="2019-03-11T01:24:00Z">
        <w:r w:rsidRPr="00EB7DE2">
          <w:rPr>
            <w:rFonts w:ascii="Times New Roman" w:eastAsia="SimSun" w:hAnsi="Times New Roman"/>
            <w:spacing w:val="4"/>
            <w:sz w:val="26"/>
            <w:szCs w:val="26"/>
            <w:rPrChange w:id="6393" w:author="Chanh Duc Ngo" w:date="2019-03-13T09:59:00Z">
              <w:rPr>
                <w:rFonts w:ascii="Times New Roman" w:eastAsia="SimSun" w:hAnsi="Times New Roman"/>
                <w:spacing w:val="4"/>
                <w:sz w:val="26"/>
                <w:szCs w:val="26"/>
                <w:lang w:val="en-US"/>
              </w:rPr>
            </w:rPrChange>
          </w:rPr>
          <w:t xml:space="preserve">Lợi dụng điểm đó, em sẽ tiếp tục </w:t>
        </w:r>
      </w:ins>
      <w:ins w:id="6394" w:author="Thảo Nguyễn Kim" w:date="2019-03-11T01:25:00Z">
        <w:r w:rsidRPr="00EB7DE2">
          <w:rPr>
            <w:rFonts w:ascii="Times New Roman" w:eastAsia="SimSun" w:hAnsi="Times New Roman"/>
            <w:spacing w:val="4"/>
            <w:sz w:val="26"/>
            <w:szCs w:val="26"/>
            <w:rPrChange w:id="6395" w:author="Chanh Duc Ngo" w:date="2019-03-13T09:59:00Z">
              <w:rPr>
                <w:rFonts w:ascii="Times New Roman" w:eastAsia="SimSun" w:hAnsi="Times New Roman"/>
                <w:spacing w:val="4"/>
                <w:sz w:val="26"/>
                <w:szCs w:val="26"/>
                <w:lang w:val="en-US"/>
              </w:rPr>
            </w:rPrChange>
          </w:rPr>
          <w:t xml:space="preserve">tái </w:t>
        </w:r>
      </w:ins>
      <w:ins w:id="6396" w:author="Thảo Nguyễn Kim" w:date="2019-03-11T01:24:00Z">
        <w:r w:rsidRPr="00EB7DE2">
          <w:rPr>
            <w:rFonts w:ascii="Times New Roman" w:eastAsia="SimSun" w:hAnsi="Times New Roman"/>
            <w:spacing w:val="4"/>
            <w:sz w:val="26"/>
            <w:szCs w:val="26"/>
            <w:rPrChange w:id="6397" w:author="Chanh Duc Ngo" w:date="2019-03-13T09:59:00Z">
              <w:rPr>
                <w:rFonts w:ascii="Times New Roman" w:eastAsia="SimSun" w:hAnsi="Times New Roman"/>
                <w:spacing w:val="4"/>
                <w:sz w:val="26"/>
                <w:szCs w:val="26"/>
                <w:lang w:val="en-US"/>
              </w:rPr>
            </w:rPrChange>
          </w:rPr>
          <w:t xml:space="preserve">sử dụng mã nguồn của </w:t>
        </w:r>
      </w:ins>
      <w:ins w:id="6398" w:author="Thảo Nguyễn Kim" w:date="2019-03-11T01:25:00Z">
        <w:r w:rsidRPr="00EB7DE2">
          <w:rPr>
            <w:rFonts w:ascii="Times New Roman" w:eastAsia="SimSun" w:hAnsi="Times New Roman"/>
            <w:spacing w:val="4"/>
            <w:sz w:val="26"/>
            <w:szCs w:val="26"/>
            <w:rPrChange w:id="6399" w:author="Chanh Duc Ngo" w:date="2019-03-13T09:59:00Z">
              <w:rPr>
                <w:rFonts w:ascii="Times New Roman" w:eastAsia="SimSun" w:hAnsi="Times New Roman"/>
                <w:spacing w:val="4"/>
                <w:sz w:val="26"/>
                <w:szCs w:val="26"/>
                <w:lang w:val="en-US"/>
              </w:rPr>
            </w:rPrChange>
          </w:rPr>
          <w:t>hệ thống Camunda-Database</w:t>
        </w:r>
      </w:ins>
      <w:ins w:id="6400" w:author="Thảo Nguyễn Kim" w:date="2019-03-11T01:24:00Z">
        <w:r w:rsidRPr="00EB7DE2">
          <w:rPr>
            <w:rFonts w:ascii="Times New Roman" w:eastAsia="SimSun" w:hAnsi="Times New Roman"/>
            <w:spacing w:val="4"/>
            <w:sz w:val="26"/>
            <w:szCs w:val="26"/>
            <w:rPrChange w:id="6401" w:author="Chanh Duc Ngo" w:date="2019-03-13T09:59:00Z">
              <w:rPr>
                <w:rFonts w:ascii="Times New Roman" w:eastAsia="SimSun" w:hAnsi="Times New Roman"/>
                <w:spacing w:val="4"/>
                <w:sz w:val="26"/>
                <w:szCs w:val="26"/>
                <w:lang w:val="en-US"/>
              </w:rPr>
            </w:rPrChange>
          </w:rPr>
          <w:t xml:space="preserve"> để tiếp tục cải tiến cho Camunda-Modeler và Process Engine.</w:t>
        </w:r>
      </w:ins>
      <w:commentRangeStart w:id="6402"/>
      <w:del w:id="6403" w:author="Thảo Nguyễn Kim" w:date="2019-03-11T01:24:00Z">
        <w:r w:rsidR="000B2EE6" w:rsidDel="004A0F08">
          <w:rPr>
            <w:rFonts w:ascii="Times New Roman" w:eastAsia="SimSun" w:hAnsi="Times New Roman"/>
            <w:spacing w:val="4"/>
            <w:sz w:val="26"/>
            <w:szCs w:val="26"/>
          </w:rPr>
          <w:delText>Nên  e</w:delText>
        </w:r>
        <w:r w:rsidR="00957447" w:rsidRPr="00957447" w:rsidDel="004A0F08">
          <w:rPr>
            <w:rFonts w:ascii="Times New Roman" w:eastAsia="SimSun" w:hAnsi="Times New Roman"/>
            <w:spacing w:val="4"/>
            <w:sz w:val="26"/>
            <w:szCs w:val="26"/>
          </w:rPr>
          <w:delText xml:space="preserve">m </w:delText>
        </w:r>
        <w:r w:rsidR="000B2EE6" w:rsidDel="004A0F08">
          <w:rPr>
            <w:rFonts w:ascii="Times New Roman" w:eastAsia="SimSun" w:hAnsi="Times New Roman"/>
            <w:spacing w:val="4"/>
            <w:sz w:val="26"/>
            <w:szCs w:val="26"/>
          </w:rPr>
          <w:delText>tiếp tục</w:delText>
        </w:r>
        <w:r w:rsidR="00957447" w:rsidRPr="00957447" w:rsidDel="004A0F08">
          <w:rPr>
            <w:rFonts w:ascii="Times New Roman" w:eastAsia="SimSun" w:hAnsi="Times New Roman"/>
            <w:spacing w:val="4"/>
            <w:sz w:val="26"/>
            <w:szCs w:val="26"/>
          </w:rPr>
          <w:delText xml:space="preserve"> sử dụng kiến trúc cũ và có sửa code </w:delText>
        </w:r>
      </w:del>
      <w:ins w:id="6404" w:author="Chanh Duc Ngo" w:date="2019-03-10T17:05:00Z">
        <w:del w:id="6405" w:author="Thảo Nguyễn Kim" w:date="2019-03-11T01:24:00Z">
          <w:r w:rsidR="000E4DA7" w:rsidDel="004A0F08">
            <w:rPr>
              <w:rFonts w:ascii="Times New Roman" w:eastAsia="SimSun" w:hAnsi="Times New Roman"/>
              <w:spacing w:val="4"/>
              <w:sz w:val="26"/>
              <w:szCs w:val="26"/>
            </w:rPr>
            <w:delText>mã nguồn</w:delText>
          </w:r>
          <w:r w:rsidR="000E4DA7" w:rsidRPr="00957447" w:rsidDel="004A0F08">
            <w:rPr>
              <w:rFonts w:ascii="Times New Roman" w:eastAsia="SimSun" w:hAnsi="Times New Roman"/>
              <w:spacing w:val="4"/>
              <w:sz w:val="26"/>
              <w:szCs w:val="26"/>
            </w:rPr>
            <w:delText xml:space="preserve"> </w:delText>
          </w:r>
        </w:del>
      </w:ins>
      <w:del w:id="6406" w:author="Thảo Nguyễn Kim" w:date="2019-03-11T01:24:00Z">
        <w:r w:rsidR="00957447" w:rsidRPr="00957447" w:rsidDel="004A0F08">
          <w:rPr>
            <w:rFonts w:ascii="Times New Roman" w:eastAsia="SimSun" w:hAnsi="Times New Roman"/>
            <w:spacing w:val="4"/>
            <w:sz w:val="26"/>
            <w:szCs w:val="26"/>
          </w:rPr>
          <w:delText>trực tiế</w:delText>
        </w:r>
        <w:r w:rsidR="000B2EE6" w:rsidDel="004A0F08">
          <w:rPr>
            <w:rFonts w:ascii="Times New Roman" w:eastAsia="SimSun" w:hAnsi="Times New Roman"/>
            <w:spacing w:val="4"/>
            <w:sz w:val="26"/>
            <w:szCs w:val="26"/>
          </w:rPr>
          <w:delText xml:space="preserve">p trong đó. </w:delText>
        </w:r>
        <w:commentRangeEnd w:id="6402"/>
        <w:r w:rsidR="000E4DA7" w:rsidDel="004A0F08">
          <w:rPr>
            <w:rStyle w:val="CommentReference"/>
          </w:rPr>
          <w:commentReference w:id="6402"/>
        </w:r>
      </w:del>
    </w:p>
    <w:p w14:paraId="24C406F1" w14:textId="3B4DC586" w:rsidR="000B3669" w:rsidDel="007258CD" w:rsidRDefault="000B2EE6" w:rsidP="000B2EE6">
      <w:pPr>
        <w:spacing w:line="360" w:lineRule="auto"/>
        <w:ind w:firstLine="720"/>
        <w:jc w:val="left"/>
        <w:rPr>
          <w:del w:id="6407" w:author="Thảo Nguyễn Kim" w:date="2019-03-11T14:52:00Z"/>
          <w:rFonts w:ascii="Times New Roman" w:eastAsia="SimSun" w:hAnsi="Times New Roman"/>
          <w:spacing w:val="4"/>
          <w:sz w:val="26"/>
          <w:szCs w:val="26"/>
        </w:rPr>
      </w:pPr>
      <w:commentRangeStart w:id="6408"/>
      <w:commentRangeStart w:id="6409"/>
      <w:r>
        <w:rPr>
          <w:rFonts w:ascii="Times New Roman" w:eastAsia="SimSun" w:hAnsi="Times New Roman"/>
          <w:spacing w:val="4"/>
          <w:sz w:val="26"/>
          <w:szCs w:val="26"/>
        </w:rPr>
        <w:t>Em</w:t>
      </w:r>
      <w:r w:rsidR="00957447" w:rsidRPr="00957447">
        <w:rPr>
          <w:rFonts w:ascii="Times New Roman" w:eastAsia="SimSun" w:hAnsi="Times New Roman"/>
          <w:spacing w:val="4"/>
          <w:sz w:val="26"/>
          <w:szCs w:val="26"/>
        </w:rPr>
        <w:t xml:space="preserve"> sẽ trình bày</w:t>
      </w:r>
      <w:del w:id="6410" w:author="Chanh Duc Ngo" w:date="2019-03-10T17:06:00Z">
        <w:r w:rsidR="00957447" w:rsidRPr="00957447" w:rsidDel="000E4DA7">
          <w:rPr>
            <w:rFonts w:ascii="Times New Roman" w:eastAsia="SimSun" w:hAnsi="Times New Roman"/>
            <w:spacing w:val="4"/>
            <w:sz w:val="26"/>
            <w:szCs w:val="26"/>
          </w:rPr>
          <w:delText xml:space="preserve"> </w:delText>
        </w:r>
      </w:del>
      <w:r>
        <w:rPr>
          <w:rFonts w:ascii="Times New Roman" w:eastAsia="SimSun" w:hAnsi="Times New Roman"/>
          <w:spacing w:val="4"/>
          <w:sz w:val="26"/>
          <w:szCs w:val="26"/>
        </w:rPr>
        <w:t xml:space="preserve"> </w:t>
      </w:r>
      <w:ins w:id="6411" w:author="Thảo Nguyễn Kim" w:date="2019-03-13T11:04:00Z">
        <w:r w:rsidR="001319BE">
          <w:rPr>
            <w:rFonts w:ascii="Times New Roman" w:eastAsia="SimSun" w:hAnsi="Times New Roman"/>
            <w:spacing w:val="4"/>
            <w:sz w:val="26"/>
            <w:szCs w:val="26"/>
            <w:lang w:val="en-US"/>
          </w:rPr>
          <w:t xml:space="preserve">mô tả </w:t>
        </w:r>
      </w:ins>
      <w:commentRangeStart w:id="6412"/>
      <w:del w:id="6413" w:author="Thảo Nguyễn Kim" w:date="2019-03-10T22:32:00Z">
        <w:r w:rsidR="00957447" w:rsidDel="00AE1981">
          <w:rPr>
            <w:rFonts w:ascii="Times New Roman" w:eastAsia="SimSun" w:hAnsi="Times New Roman"/>
            <w:spacing w:val="4"/>
            <w:sz w:val="26"/>
            <w:szCs w:val="26"/>
          </w:rPr>
          <w:delText xml:space="preserve">cùng với </w:delText>
        </w:r>
        <w:commentRangeEnd w:id="6412"/>
        <w:r w:rsidR="000E4DA7" w:rsidDel="00AE1981">
          <w:rPr>
            <w:rStyle w:val="CommentReference"/>
          </w:rPr>
          <w:commentReference w:id="6412"/>
        </w:r>
      </w:del>
      <w:r w:rsidR="00957447">
        <w:rPr>
          <w:rFonts w:ascii="Times New Roman" w:eastAsia="SimSun" w:hAnsi="Times New Roman"/>
          <w:spacing w:val="4"/>
          <w:sz w:val="26"/>
          <w:szCs w:val="26"/>
        </w:rPr>
        <w:t>c</w:t>
      </w:r>
      <w:r w:rsidR="008E4073" w:rsidRPr="008E4073">
        <w:rPr>
          <w:rFonts w:ascii="Times New Roman" w:eastAsia="SimSun" w:hAnsi="Times New Roman"/>
          <w:spacing w:val="4"/>
          <w:sz w:val="26"/>
          <w:szCs w:val="26"/>
        </w:rPr>
        <w:t xml:space="preserve">hi tiết cài đặt cụ thể của từng thành phần </w:t>
      </w:r>
      <w:del w:id="6414" w:author="Thảo Nguyễn Kim" w:date="2019-03-13T11:04:00Z">
        <w:r w:rsidR="008E4073" w:rsidRPr="008E4073" w:rsidDel="001319BE">
          <w:rPr>
            <w:rFonts w:ascii="Times New Roman" w:eastAsia="SimSun" w:hAnsi="Times New Roman"/>
            <w:spacing w:val="4"/>
            <w:sz w:val="26"/>
            <w:szCs w:val="26"/>
          </w:rPr>
          <w:delText>sẽ được mô tả chi tiết</w:delText>
        </w:r>
      </w:del>
      <w:del w:id="6415" w:author="Thảo Nguyễn Kim" w:date="2019-03-13T11:05:00Z">
        <w:r w:rsidR="008E4073" w:rsidRPr="008E4073" w:rsidDel="001319BE">
          <w:rPr>
            <w:rFonts w:ascii="Times New Roman" w:eastAsia="SimSun" w:hAnsi="Times New Roman"/>
            <w:spacing w:val="4"/>
            <w:sz w:val="26"/>
            <w:szCs w:val="26"/>
          </w:rPr>
          <w:delText xml:space="preserve"> </w:delText>
        </w:r>
      </w:del>
      <w:r w:rsidR="008E4073" w:rsidRPr="008E4073">
        <w:rPr>
          <w:rFonts w:ascii="Times New Roman" w:eastAsia="SimSun" w:hAnsi="Times New Roman"/>
          <w:spacing w:val="4"/>
          <w:sz w:val="26"/>
          <w:szCs w:val="26"/>
        </w:rPr>
        <w:t>ở</w:t>
      </w:r>
      <w:r w:rsidR="00797597">
        <w:rPr>
          <w:rFonts w:ascii="Times New Roman" w:eastAsia="SimSun" w:hAnsi="Times New Roman"/>
          <w:spacing w:val="4"/>
          <w:sz w:val="26"/>
          <w:szCs w:val="26"/>
        </w:rPr>
        <w:t xml:space="preserve"> chương sau</w:t>
      </w:r>
      <w:r>
        <w:rPr>
          <w:rFonts w:ascii="Times New Roman" w:eastAsia="SimSun" w:hAnsi="Times New Roman"/>
          <w:spacing w:val="4"/>
          <w:sz w:val="26"/>
          <w:szCs w:val="26"/>
        </w:rPr>
        <w:t>.</w:t>
      </w:r>
    </w:p>
    <w:p w14:paraId="3B4A9F60" w14:textId="193A6D64" w:rsidR="008E4073" w:rsidRPr="00A52CF1" w:rsidRDefault="000B3669">
      <w:pPr>
        <w:spacing w:line="360" w:lineRule="auto"/>
        <w:ind w:firstLine="720"/>
        <w:jc w:val="left"/>
        <w:rPr>
          <w:rFonts w:ascii="Times New Roman" w:eastAsia="SimSun" w:hAnsi="Times New Roman"/>
          <w:spacing w:val="4"/>
          <w:sz w:val="26"/>
          <w:szCs w:val="26"/>
        </w:rPr>
        <w:pPrChange w:id="6416" w:author="Thảo Nguyễn Kim" w:date="2019-03-11T14:52:00Z">
          <w:pPr>
            <w:spacing w:line="259" w:lineRule="auto"/>
            <w:jc w:val="left"/>
          </w:pPr>
        </w:pPrChange>
      </w:pPr>
      <w:del w:id="6417" w:author="Thảo Nguyễn Kim" w:date="2019-03-11T14:52:00Z">
        <w:r w:rsidDel="007258CD">
          <w:rPr>
            <w:rFonts w:ascii="Times New Roman" w:eastAsia="SimSun" w:hAnsi="Times New Roman"/>
            <w:spacing w:val="4"/>
            <w:sz w:val="26"/>
            <w:szCs w:val="26"/>
          </w:rPr>
          <w:br w:type="page"/>
        </w:r>
      </w:del>
      <w:commentRangeEnd w:id="6408"/>
      <w:r w:rsidR="004315DD">
        <w:rPr>
          <w:rStyle w:val="CommentReference"/>
        </w:rPr>
        <w:commentReference w:id="6408"/>
      </w:r>
      <w:commentRangeEnd w:id="6409"/>
      <w:r w:rsidR="001319BE">
        <w:rPr>
          <w:rStyle w:val="CommentReference"/>
        </w:rPr>
        <w:commentReference w:id="6409"/>
      </w:r>
    </w:p>
    <w:p w14:paraId="3F041916" w14:textId="77777777" w:rsidR="004315DD" w:rsidRDefault="004315DD">
      <w:pPr>
        <w:spacing w:line="259" w:lineRule="auto"/>
        <w:jc w:val="left"/>
        <w:rPr>
          <w:ins w:id="6418" w:author="Chanh Duc Ngo" w:date="2019-03-13T10:30:00Z"/>
          <w:rFonts w:ascii="Times New Roman" w:hAnsi="Times New Roman"/>
          <w:b/>
          <w:sz w:val="26"/>
          <w:szCs w:val="26"/>
        </w:rPr>
      </w:pPr>
      <w:bookmarkStart w:id="6419" w:name="_Toc1743564"/>
      <w:bookmarkStart w:id="6420" w:name="_Toc3204532"/>
      <w:ins w:id="6421" w:author="Chanh Duc Ngo" w:date="2019-03-13T10:30:00Z">
        <w:r>
          <w:rPr>
            <w:rFonts w:ascii="Times New Roman" w:hAnsi="Times New Roman"/>
            <w:b/>
            <w:sz w:val="26"/>
            <w:szCs w:val="26"/>
          </w:rPr>
          <w:br w:type="page"/>
        </w:r>
      </w:ins>
    </w:p>
    <w:p w14:paraId="0F4B0A0B" w14:textId="62DC0632" w:rsidR="000410C1" w:rsidRDefault="00797597" w:rsidP="0024219D">
      <w:pPr>
        <w:pStyle w:val="ListParagraph"/>
        <w:numPr>
          <w:ilvl w:val="0"/>
          <w:numId w:val="2"/>
        </w:numPr>
        <w:spacing w:line="360" w:lineRule="auto"/>
        <w:jc w:val="left"/>
        <w:outlineLvl w:val="0"/>
        <w:rPr>
          <w:rFonts w:ascii="Times New Roman" w:hAnsi="Times New Roman"/>
          <w:b/>
          <w:sz w:val="26"/>
          <w:szCs w:val="26"/>
        </w:rPr>
      </w:pPr>
      <w:r w:rsidRPr="00797597">
        <w:rPr>
          <w:rFonts w:ascii="Times New Roman" w:hAnsi="Times New Roman"/>
          <w:b/>
          <w:sz w:val="26"/>
          <w:szCs w:val="26"/>
        </w:rPr>
        <w:lastRenderedPageBreak/>
        <w:t>CHƯƠNG 5:</w:t>
      </w:r>
      <w:r w:rsidR="008E065D">
        <w:rPr>
          <w:rFonts w:ascii="Times New Roman" w:hAnsi="Times New Roman"/>
          <w:b/>
          <w:sz w:val="26"/>
          <w:szCs w:val="26"/>
        </w:rPr>
        <w:t xml:space="preserve"> </w:t>
      </w:r>
      <w:r w:rsidRPr="00797597">
        <w:rPr>
          <w:rFonts w:ascii="Times New Roman" w:hAnsi="Times New Roman"/>
          <w:b/>
          <w:sz w:val="26"/>
          <w:szCs w:val="26"/>
        </w:rPr>
        <w:t>QUÁ TRÌNH</w:t>
      </w:r>
      <w:r w:rsidR="000B2EE6">
        <w:rPr>
          <w:rFonts w:ascii="Times New Roman" w:hAnsi="Times New Roman"/>
          <w:b/>
          <w:sz w:val="26"/>
          <w:szCs w:val="26"/>
        </w:rPr>
        <w:t xml:space="preserve"> </w:t>
      </w:r>
      <w:r w:rsidR="00320697" w:rsidRPr="00320697">
        <w:rPr>
          <w:rFonts w:ascii="Times New Roman" w:hAnsi="Times New Roman"/>
          <w:b/>
          <w:sz w:val="26"/>
          <w:szCs w:val="26"/>
        </w:rPr>
        <w:t>CÀI ĐẶT</w:t>
      </w:r>
      <w:bookmarkEnd w:id="6419"/>
      <w:bookmarkEnd w:id="6420"/>
    </w:p>
    <w:p w14:paraId="4015E3C8" w14:textId="0953E7AC" w:rsidR="000B2EE6" w:rsidDel="000E4DA7" w:rsidRDefault="000B2EE6" w:rsidP="000B2EE6">
      <w:pPr>
        <w:pStyle w:val="ListParagraph"/>
        <w:spacing w:line="360" w:lineRule="auto"/>
        <w:ind w:left="360" w:firstLine="360"/>
        <w:jc w:val="left"/>
        <w:rPr>
          <w:del w:id="6422" w:author="Chanh Duc Ngo" w:date="2019-03-10T17:07:00Z"/>
          <w:rFonts w:ascii="Times New Roman" w:hAnsi="Times New Roman"/>
          <w:b/>
          <w:sz w:val="26"/>
          <w:szCs w:val="26"/>
        </w:rPr>
      </w:pPr>
      <w:r w:rsidRPr="007D44A6">
        <w:rPr>
          <w:rFonts w:ascii="Times New Roman" w:hAnsi="Times New Roman"/>
          <w:i/>
          <w:sz w:val="26"/>
          <w:szCs w:val="26"/>
        </w:rPr>
        <w:t xml:space="preserve">Trong chương này, em sẽ </w:t>
      </w:r>
      <w:r>
        <w:rPr>
          <w:rFonts w:ascii="Times New Roman" w:hAnsi="Times New Roman"/>
          <w:i/>
          <w:sz w:val="26"/>
          <w:szCs w:val="26"/>
        </w:rPr>
        <w:t xml:space="preserve">trình bày chi tiết về những kỹ thuật trong quá trình </w:t>
      </w:r>
      <w:del w:id="6423" w:author="Chanh Duc Ngo" w:date="2019-03-10T17:07:00Z">
        <w:r w:rsidDel="000E4DA7">
          <w:rPr>
            <w:rFonts w:ascii="Times New Roman" w:hAnsi="Times New Roman"/>
            <w:i/>
            <w:sz w:val="26"/>
            <w:szCs w:val="26"/>
          </w:rPr>
          <w:delText>cải tiến hệ thống Camunda-Database.</w:delText>
        </w:r>
      </w:del>
      <w:ins w:id="6424" w:author="Chanh Duc Ngo" w:date="2019-03-10T17:07:00Z">
        <w:r w:rsidR="000E4DA7">
          <w:rPr>
            <w:rFonts w:ascii="Times New Roman" w:hAnsi="Times New Roman"/>
            <w:i/>
            <w:sz w:val="26"/>
            <w:szCs w:val="26"/>
          </w:rPr>
          <w:t>xây dựng hệ thống.</w:t>
        </w:r>
      </w:ins>
      <w:r>
        <w:rPr>
          <w:rFonts w:ascii="Times New Roman" w:hAnsi="Times New Roman"/>
          <w:i/>
          <w:sz w:val="26"/>
          <w:szCs w:val="26"/>
        </w:rPr>
        <w:t xml:space="preserve"> </w:t>
      </w:r>
      <w:del w:id="6425" w:author="Chanh Duc Ngo" w:date="2019-03-10T17:07:00Z">
        <w:r w:rsidDel="000E4DA7">
          <w:rPr>
            <w:rFonts w:ascii="Times New Roman" w:hAnsi="Times New Roman"/>
            <w:i/>
            <w:sz w:val="26"/>
            <w:szCs w:val="26"/>
          </w:rPr>
          <w:delText>Đồng thời em cũng trình bày về những thành thần đã thêm vào trong hệ thống đề xuất.</w:delText>
        </w:r>
      </w:del>
    </w:p>
    <w:p w14:paraId="4CCD0E34" w14:textId="1EEAB53A" w:rsidR="00320697" w:rsidRDefault="00320697">
      <w:pPr>
        <w:pStyle w:val="ListParagraph"/>
        <w:spacing w:line="360" w:lineRule="auto"/>
        <w:ind w:left="360" w:firstLine="360"/>
        <w:jc w:val="left"/>
        <w:rPr>
          <w:rFonts w:ascii="Times New Roman" w:hAnsi="Times New Roman"/>
          <w:b/>
          <w:sz w:val="26"/>
          <w:szCs w:val="26"/>
        </w:rPr>
        <w:pPrChange w:id="6426" w:author="Chanh Duc Ngo" w:date="2019-03-10T17:07:00Z">
          <w:pPr>
            <w:pStyle w:val="ListParagraph"/>
            <w:numPr>
              <w:ilvl w:val="1"/>
              <w:numId w:val="2"/>
            </w:numPr>
            <w:spacing w:line="360" w:lineRule="auto"/>
            <w:ind w:left="792" w:hanging="432"/>
            <w:jc w:val="left"/>
            <w:outlineLvl w:val="1"/>
          </w:pPr>
        </w:pPrChange>
      </w:pPr>
      <w:bookmarkStart w:id="6427" w:name="_Toc1743565"/>
      <w:del w:id="6428" w:author="Thảo Nguyễn Kim" w:date="2019-03-10T21:08:00Z">
        <w:r w:rsidRPr="00320697" w:rsidDel="00C1791A">
          <w:rPr>
            <w:rFonts w:ascii="Times New Roman" w:hAnsi="Times New Roman"/>
            <w:b/>
            <w:sz w:val="26"/>
            <w:szCs w:val="26"/>
          </w:rPr>
          <w:delText xml:space="preserve">Mở rộng </w:delText>
        </w:r>
        <w:bookmarkEnd w:id="6427"/>
        <w:r w:rsidR="002670BC" w:rsidDel="00C1791A">
          <w:rPr>
            <w:rFonts w:ascii="Times New Roman" w:hAnsi="Times New Roman"/>
            <w:b/>
            <w:sz w:val="26"/>
            <w:szCs w:val="26"/>
          </w:rPr>
          <w:delText>Camunda-Modeler và Process-Engine</w:delText>
        </w:r>
      </w:del>
    </w:p>
    <w:p w14:paraId="542A1F8D" w14:textId="3E80F865" w:rsidR="00C1791A" w:rsidRDefault="00C1791A">
      <w:pPr>
        <w:pStyle w:val="ListParagraph"/>
        <w:numPr>
          <w:ilvl w:val="1"/>
          <w:numId w:val="2"/>
        </w:numPr>
        <w:spacing w:line="360" w:lineRule="auto"/>
        <w:jc w:val="left"/>
        <w:outlineLvl w:val="1"/>
        <w:rPr>
          <w:ins w:id="6429" w:author="Thảo Nguyễn Kim" w:date="2019-03-10T21:04:00Z"/>
          <w:rFonts w:ascii="Times New Roman" w:hAnsi="Times New Roman"/>
          <w:b/>
          <w:sz w:val="26"/>
          <w:szCs w:val="26"/>
        </w:rPr>
        <w:pPrChange w:id="6430" w:author="Thảo Nguyễn Kim" w:date="2019-03-10T21:08:00Z">
          <w:pPr>
            <w:pStyle w:val="ListParagraph"/>
            <w:numPr>
              <w:ilvl w:val="2"/>
              <w:numId w:val="2"/>
            </w:numPr>
            <w:spacing w:line="360" w:lineRule="auto"/>
            <w:ind w:left="1134" w:hanging="504"/>
            <w:jc w:val="left"/>
            <w:outlineLvl w:val="2"/>
          </w:pPr>
        </w:pPrChange>
      </w:pPr>
      <w:bookmarkStart w:id="6431" w:name="_Toc3204533"/>
      <w:bookmarkStart w:id="6432" w:name="_Toc1743566"/>
      <w:ins w:id="6433" w:author="Thảo Nguyễn Kim" w:date="2019-03-10T21:04:00Z">
        <w:r>
          <w:rPr>
            <w:rFonts w:ascii="Times New Roman" w:hAnsi="Times New Roman"/>
            <w:b/>
            <w:sz w:val="26"/>
            <w:szCs w:val="26"/>
            <w:lang w:val="en-US"/>
          </w:rPr>
          <w:t xml:space="preserve">Mở rộng trên </w:t>
        </w:r>
      </w:ins>
      <w:ins w:id="6434" w:author="Thảo Nguyễn Kim" w:date="2019-03-10T21:05:00Z">
        <w:r>
          <w:rPr>
            <w:rFonts w:ascii="Times New Roman" w:hAnsi="Times New Roman"/>
            <w:b/>
            <w:sz w:val="26"/>
            <w:szCs w:val="26"/>
            <w:lang w:val="en-US"/>
          </w:rPr>
          <w:t>hệ thống Camuda-Database</w:t>
        </w:r>
      </w:ins>
      <w:bookmarkEnd w:id="6431"/>
    </w:p>
    <w:p w14:paraId="529059F4" w14:textId="26051927" w:rsidR="00C1791A" w:rsidRPr="00C1791A" w:rsidRDefault="00C1791A" w:rsidP="0024219D">
      <w:pPr>
        <w:pStyle w:val="ListParagraph"/>
        <w:numPr>
          <w:ilvl w:val="2"/>
          <w:numId w:val="2"/>
        </w:numPr>
        <w:spacing w:line="360" w:lineRule="auto"/>
        <w:jc w:val="left"/>
        <w:outlineLvl w:val="2"/>
        <w:rPr>
          <w:ins w:id="6435" w:author="Thảo Nguyễn Kim" w:date="2019-03-10T21:07:00Z"/>
          <w:rFonts w:ascii="Times New Roman" w:hAnsi="Times New Roman"/>
          <w:b/>
          <w:sz w:val="26"/>
          <w:szCs w:val="26"/>
          <w:rPrChange w:id="6436" w:author="Thảo Nguyễn Kim" w:date="2019-03-10T21:07:00Z">
            <w:rPr>
              <w:ins w:id="6437" w:author="Thảo Nguyễn Kim" w:date="2019-03-10T21:07:00Z"/>
              <w:rFonts w:ascii="Times New Roman" w:hAnsi="Times New Roman"/>
              <w:b/>
              <w:sz w:val="26"/>
              <w:szCs w:val="26"/>
              <w:lang w:val="en-US"/>
            </w:rPr>
          </w:rPrChange>
        </w:rPr>
      </w:pPr>
      <w:bookmarkStart w:id="6438" w:name="_Toc3204534"/>
      <w:ins w:id="6439" w:author="Thảo Nguyễn Kim" w:date="2019-03-10T21:06:00Z">
        <w:r w:rsidRPr="00EB7DE2">
          <w:rPr>
            <w:rFonts w:ascii="Times New Roman" w:hAnsi="Times New Roman"/>
            <w:b/>
            <w:sz w:val="26"/>
            <w:szCs w:val="26"/>
            <w:rPrChange w:id="6440" w:author="Chanh Duc Ngo" w:date="2019-03-13T09:59:00Z">
              <w:rPr>
                <w:rFonts w:ascii="Times New Roman" w:hAnsi="Times New Roman"/>
                <w:b/>
                <w:sz w:val="26"/>
                <w:szCs w:val="26"/>
                <w:lang w:val="en-US"/>
              </w:rPr>
            </w:rPrChange>
          </w:rPr>
          <w:t>Mở rộng định ngh</w:t>
        </w:r>
      </w:ins>
      <w:ins w:id="6441" w:author="Thảo Nguyễn Kim" w:date="2019-03-10T21:07:00Z">
        <w:r w:rsidRPr="00EB7DE2">
          <w:rPr>
            <w:rFonts w:ascii="Times New Roman" w:hAnsi="Times New Roman"/>
            <w:b/>
            <w:sz w:val="26"/>
            <w:szCs w:val="26"/>
            <w:rPrChange w:id="6442" w:author="Chanh Duc Ngo" w:date="2019-03-13T09:59:00Z">
              <w:rPr>
                <w:rFonts w:ascii="Times New Roman" w:hAnsi="Times New Roman"/>
                <w:b/>
                <w:sz w:val="26"/>
                <w:szCs w:val="26"/>
                <w:lang w:val="en-US"/>
              </w:rPr>
            </w:rPrChange>
          </w:rPr>
          <w:t>ĩa bổ sung cho việc mô hình hóa BPMN</w:t>
        </w:r>
        <w:bookmarkEnd w:id="6438"/>
      </w:ins>
    </w:p>
    <w:p w14:paraId="320308E3" w14:textId="5C320758" w:rsidR="00C1791A" w:rsidRPr="00C1791A" w:rsidRDefault="00C1791A">
      <w:pPr>
        <w:spacing w:line="360" w:lineRule="auto"/>
        <w:ind w:left="630" w:firstLine="720"/>
        <w:rPr>
          <w:moveTo w:id="6443" w:author="Thảo Nguyễn Kim" w:date="2019-03-10T21:07:00Z"/>
          <w:rFonts w:ascii="Times New Roman" w:hAnsi="Times New Roman"/>
          <w:sz w:val="26"/>
          <w:szCs w:val="26"/>
          <w:rPrChange w:id="6444" w:author="Thảo Nguyễn Kim" w:date="2019-03-10T21:07:00Z">
            <w:rPr>
              <w:moveTo w:id="6445" w:author="Thảo Nguyễn Kim" w:date="2019-03-10T21:07:00Z"/>
            </w:rPr>
          </w:rPrChange>
        </w:rPr>
        <w:pPrChange w:id="6446" w:author="Thảo Nguyễn Kim" w:date="2019-03-10T21:09:00Z">
          <w:pPr>
            <w:pStyle w:val="ListParagraph"/>
            <w:numPr>
              <w:numId w:val="2"/>
            </w:numPr>
            <w:spacing w:line="360" w:lineRule="auto"/>
            <w:ind w:left="360" w:hanging="360"/>
          </w:pPr>
        </w:pPrChange>
      </w:pPr>
      <w:moveToRangeStart w:id="6447" w:author="Thảo Nguyễn Kim" w:date="2019-03-10T21:07:00Z" w:name="move3144482"/>
      <w:moveTo w:id="6448" w:author="Thảo Nguyễn Kim" w:date="2019-03-10T21:07:00Z">
        <w:r w:rsidRPr="00C1791A">
          <w:rPr>
            <w:rFonts w:ascii="Times New Roman" w:hAnsi="Times New Roman"/>
            <w:sz w:val="26"/>
            <w:szCs w:val="26"/>
            <w:rPrChange w:id="6449" w:author="Thảo Nguyễn Kim" w:date="2019-03-10T21:07:00Z">
              <w:rPr/>
            </w:rPrChange>
          </w:rPr>
          <w:t>Như em đã đề cập ở chương trước,</w:t>
        </w:r>
        <w:del w:id="6450" w:author="Thảo Nguyễn Kim" w:date="2019-03-10T21:10:00Z">
          <w:r w:rsidRPr="00C1791A" w:rsidDel="00C1791A">
            <w:rPr>
              <w:rFonts w:ascii="Times New Roman" w:hAnsi="Times New Roman"/>
              <w:sz w:val="26"/>
              <w:szCs w:val="26"/>
              <w:rPrChange w:id="6451" w:author="Thảo Nguyễn Kim" w:date="2019-03-10T21:07:00Z">
                <w:rPr/>
              </w:rPrChange>
            </w:rPr>
            <w:delText xml:space="preserve"> công cụ Camunda Modeler được Camunda-Database phát triển dựa trên thay đổi mã nguồn, vì lí do giới hạn luận văn nên em tiếp tục thay đổi mã nguồn của Camunda-Database. Đ</w:delText>
          </w:r>
        </w:del>
      </w:moveTo>
      <w:ins w:id="6452" w:author="Thảo Nguyễn Kim" w:date="2019-03-10T21:10:00Z">
        <w:r w:rsidRPr="00EB7DE2">
          <w:rPr>
            <w:rFonts w:ascii="Times New Roman" w:hAnsi="Times New Roman"/>
            <w:sz w:val="26"/>
            <w:szCs w:val="26"/>
            <w:rPrChange w:id="6453" w:author="Chanh Duc Ngo" w:date="2019-03-13T09:59:00Z">
              <w:rPr>
                <w:rFonts w:ascii="Times New Roman" w:hAnsi="Times New Roman"/>
                <w:sz w:val="26"/>
                <w:szCs w:val="26"/>
                <w:lang w:val="en-US"/>
              </w:rPr>
            </w:rPrChange>
          </w:rPr>
          <w:t>đ</w:t>
        </w:r>
      </w:ins>
      <w:moveTo w:id="6454" w:author="Thảo Nguyễn Kim" w:date="2019-03-10T21:07:00Z">
        <w:r w:rsidRPr="00C1791A">
          <w:rPr>
            <w:rFonts w:ascii="Times New Roman" w:hAnsi="Times New Roman"/>
            <w:sz w:val="26"/>
            <w:szCs w:val="26"/>
            <w:rPrChange w:id="6455" w:author="Thảo Nguyễn Kim" w:date="2019-03-10T21:07:00Z">
              <w:rPr/>
            </w:rPrChange>
          </w:rPr>
          <w:t xml:space="preserve">ể phục vụ cho việc mở rộng cho việc render form và truy xuất cơ sở dữ liệu, em đã thêm một số thuộc tính vào UserTask của </w:t>
        </w:r>
        <w:del w:id="6456" w:author="Thảo Nguyễn Kim" w:date="2019-03-10T21:10:00Z">
          <w:r w:rsidRPr="00C1791A" w:rsidDel="00C1791A">
            <w:rPr>
              <w:rFonts w:ascii="Times New Roman" w:hAnsi="Times New Roman"/>
              <w:sz w:val="26"/>
              <w:szCs w:val="26"/>
              <w:rPrChange w:id="6457" w:author="Thảo Nguyễn Kim" w:date="2019-03-10T21:07:00Z">
                <w:rPr/>
              </w:rPrChange>
            </w:rPr>
            <w:delText>Camunda Modeler</w:delText>
          </w:r>
        </w:del>
      </w:moveTo>
      <w:ins w:id="6458" w:author="Thảo Nguyễn Kim" w:date="2019-03-10T21:10:00Z">
        <w:r w:rsidRPr="00EB7DE2">
          <w:rPr>
            <w:rFonts w:ascii="Times New Roman" w:hAnsi="Times New Roman"/>
            <w:sz w:val="26"/>
            <w:szCs w:val="26"/>
            <w:rPrChange w:id="6459" w:author="Chanh Duc Ngo" w:date="2019-03-13T09:59:00Z">
              <w:rPr>
                <w:rFonts w:ascii="Times New Roman" w:hAnsi="Times New Roman"/>
                <w:sz w:val="26"/>
                <w:szCs w:val="26"/>
                <w:lang w:val="en-US"/>
              </w:rPr>
            </w:rPrChange>
          </w:rPr>
          <w:t>BPMN</w:t>
        </w:r>
      </w:ins>
      <w:moveTo w:id="6460" w:author="Thảo Nguyễn Kim" w:date="2019-03-10T21:07:00Z">
        <w:r w:rsidRPr="00C1791A">
          <w:rPr>
            <w:rFonts w:ascii="Times New Roman" w:hAnsi="Times New Roman"/>
            <w:sz w:val="26"/>
            <w:szCs w:val="26"/>
            <w:rPrChange w:id="6461" w:author="Thảo Nguyễn Kim" w:date="2019-03-10T21:07:00Z">
              <w:rPr/>
            </w:rPrChange>
          </w:rPr>
          <w:t xml:space="preserve"> được mô tả chi tiết như sau:</w:t>
        </w:r>
      </w:moveTo>
    </w:p>
    <w:tbl>
      <w:tblPr>
        <w:tblStyle w:val="GridTable5Dark-Accent51"/>
        <w:tblW w:w="9535" w:type="dxa"/>
        <w:tblLook w:val="04A0" w:firstRow="1" w:lastRow="0" w:firstColumn="1" w:lastColumn="0" w:noHBand="0" w:noVBand="1"/>
      </w:tblPr>
      <w:tblGrid>
        <w:gridCol w:w="4045"/>
        <w:gridCol w:w="5490"/>
      </w:tblGrid>
      <w:tr w:rsidR="00C1791A" w:rsidRPr="003B105B" w14:paraId="733F1BFB" w14:textId="77777777" w:rsidTr="00C17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3978B752" w14:textId="77777777" w:rsidR="00C1791A" w:rsidRPr="003B105B" w:rsidRDefault="00C1791A" w:rsidP="00C1791A">
            <w:pPr>
              <w:spacing w:line="360" w:lineRule="auto"/>
              <w:rPr>
                <w:moveTo w:id="6462" w:author="Thảo Nguyễn Kim" w:date="2019-03-10T21:07:00Z"/>
                <w:rFonts w:ascii="Times New Roman" w:hAnsi="Times New Roman"/>
                <w:color w:val="000000" w:themeColor="text1"/>
                <w:sz w:val="24"/>
                <w:szCs w:val="24"/>
              </w:rPr>
            </w:pPr>
            <w:moveTo w:id="6463" w:author="Thảo Nguyễn Kim" w:date="2019-03-10T21:07:00Z">
              <w:r>
                <w:rPr>
                  <w:rFonts w:ascii="TimesNewRomanPS-BoldMT" w:hAnsi="TimesNewRomanPS-BoldMT"/>
                  <w:color w:val="000000" w:themeColor="text1"/>
                  <w:sz w:val="26"/>
                  <w:szCs w:val="26"/>
                </w:rPr>
                <w:t>Thuộc tính</w:t>
              </w:r>
            </w:moveTo>
          </w:p>
        </w:tc>
        <w:tc>
          <w:tcPr>
            <w:tcW w:w="5490" w:type="dxa"/>
            <w:hideMark/>
          </w:tcPr>
          <w:p w14:paraId="671D89DF" w14:textId="77777777" w:rsidR="00C1791A" w:rsidRPr="003B105B" w:rsidRDefault="00C1791A" w:rsidP="00C1791A">
            <w:pPr>
              <w:spacing w:line="360" w:lineRule="auto"/>
              <w:cnfStyle w:val="100000000000" w:firstRow="1" w:lastRow="0" w:firstColumn="0" w:lastColumn="0" w:oddVBand="0" w:evenVBand="0" w:oddHBand="0" w:evenHBand="0" w:firstRowFirstColumn="0" w:firstRowLastColumn="0" w:lastRowFirstColumn="0" w:lastRowLastColumn="0"/>
              <w:rPr>
                <w:moveTo w:id="6464" w:author="Thảo Nguyễn Kim" w:date="2019-03-10T21:07:00Z"/>
                <w:rFonts w:ascii="Times New Roman" w:hAnsi="Times New Roman"/>
                <w:color w:val="000000" w:themeColor="text1"/>
                <w:sz w:val="24"/>
                <w:szCs w:val="24"/>
              </w:rPr>
            </w:pPr>
            <w:moveTo w:id="6465" w:author="Thảo Nguyễn Kim" w:date="2019-03-10T21:07:00Z">
              <w:r>
                <w:rPr>
                  <w:rFonts w:ascii="TimesNewRomanPS-BoldMT" w:hAnsi="TimesNewRomanPS-BoldMT"/>
                  <w:b w:val="0"/>
                  <w:bCs w:val="0"/>
                  <w:color w:val="000000" w:themeColor="text1"/>
                  <w:sz w:val="26"/>
                  <w:szCs w:val="26"/>
                </w:rPr>
                <w:t>Ý</w:t>
              </w:r>
              <w:r>
                <w:rPr>
                  <w:rFonts w:ascii="TimesNewRomanPS-BoldMT" w:hAnsi="TimesNewRomanPS-BoldMT"/>
                  <w:color w:val="000000" w:themeColor="text1"/>
                  <w:sz w:val="26"/>
                  <w:szCs w:val="26"/>
                </w:rPr>
                <w:t xml:space="preserve"> nghĩa</w:t>
              </w:r>
            </w:moveTo>
          </w:p>
        </w:tc>
      </w:tr>
      <w:tr w:rsidR="00C1791A" w:rsidRPr="003B105B" w14:paraId="4AEC8DED" w14:textId="77777777" w:rsidTr="00C17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57216292" w14:textId="77777777" w:rsidR="00C1791A" w:rsidRPr="003B105B" w:rsidRDefault="00C1791A" w:rsidP="00C1791A">
            <w:pPr>
              <w:spacing w:line="360" w:lineRule="auto"/>
              <w:rPr>
                <w:moveTo w:id="6466" w:author="Thảo Nguyễn Kim" w:date="2019-03-10T21:07:00Z"/>
                <w:rFonts w:ascii="Times New Roman" w:hAnsi="Times New Roman"/>
                <w:sz w:val="24"/>
                <w:szCs w:val="24"/>
              </w:rPr>
            </w:pPr>
            <w:moveTo w:id="6467" w:author="Thảo Nguyễn Kim" w:date="2019-03-10T21:07:00Z">
              <w:r>
                <w:rPr>
                  <w:rFonts w:ascii="TimesNewRomanPSMT" w:hAnsi="TimesNewRomanPSMT"/>
                  <w:color w:val="000000"/>
                  <w:sz w:val="26"/>
                  <w:szCs w:val="26"/>
                </w:rPr>
                <w:t>Form Item</w:t>
              </w:r>
            </w:moveTo>
          </w:p>
        </w:tc>
        <w:tc>
          <w:tcPr>
            <w:tcW w:w="5490" w:type="dxa"/>
            <w:hideMark/>
          </w:tcPr>
          <w:p w14:paraId="36CF5494" w14:textId="77777777" w:rsidR="00C1791A" w:rsidRPr="003B105B" w:rsidRDefault="00C1791A" w:rsidP="00C1791A">
            <w:pPr>
              <w:spacing w:line="360" w:lineRule="auto"/>
              <w:cnfStyle w:val="000000100000" w:firstRow="0" w:lastRow="0" w:firstColumn="0" w:lastColumn="0" w:oddVBand="0" w:evenVBand="0" w:oddHBand="1" w:evenHBand="0" w:firstRowFirstColumn="0" w:firstRowLastColumn="0" w:lastRowFirstColumn="0" w:lastRowLastColumn="0"/>
              <w:rPr>
                <w:moveTo w:id="6468" w:author="Thảo Nguyễn Kim" w:date="2019-03-10T21:07:00Z"/>
                <w:rFonts w:ascii="Times New Roman" w:hAnsi="Times New Roman"/>
                <w:sz w:val="24"/>
                <w:szCs w:val="24"/>
              </w:rPr>
            </w:pPr>
            <w:moveTo w:id="6469" w:author="Thảo Nguyễn Kim" w:date="2019-03-10T21:07:00Z">
              <w:r>
                <w:rPr>
                  <w:rFonts w:ascii="TimesNewRomanPSMT" w:hAnsi="TimesNewRomanPSMT"/>
                  <w:color w:val="000000"/>
                  <w:sz w:val="26"/>
                  <w:szCs w:val="26"/>
                </w:rPr>
                <w:t>Tương ứng cho từng form control trong việc render form</w:t>
              </w:r>
            </w:moveTo>
          </w:p>
        </w:tc>
      </w:tr>
      <w:tr w:rsidR="00C1791A" w:rsidRPr="003B105B" w14:paraId="54DBC3EA" w14:textId="77777777" w:rsidTr="00C1791A">
        <w:tc>
          <w:tcPr>
            <w:cnfStyle w:val="001000000000" w:firstRow="0" w:lastRow="0" w:firstColumn="1" w:lastColumn="0" w:oddVBand="0" w:evenVBand="0" w:oddHBand="0" w:evenHBand="0" w:firstRowFirstColumn="0" w:firstRowLastColumn="0" w:lastRowFirstColumn="0" w:lastRowLastColumn="0"/>
            <w:tcW w:w="4045" w:type="dxa"/>
            <w:hideMark/>
          </w:tcPr>
          <w:p w14:paraId="700DA6F8" w14:textId="77777777" w:rsidR="00C1791A" w:rsidRPr="003B105B" w:rsidRDefault="00C1791A" w:rsidP="00C1791A">
            <w:pPr>
              <w:spacing w:line="360" w:lineRule="auto"/>
              <w:rPr>
                <w:moveTo w:id="6470" w:author="Thảo Nguyễn Kim" w:date="2019-03-10T21:07:00Z"/>
                <w:rFonts w:ascii="Times New Roman" w:hAnsi="Times New Roman"/>
                <w:sz w:val="24"/>
                <w:szCs w:val="24"/>
              </w:rPr>
            </w:pPr>
            <w:moveTo w:id="6471" w:author="Thảo Nguyễn Kim" w:date="2019-03-10T21:07:00Z">
              <w:r>
                <w:rPr>
                  <w:rFonts w:ascii="TimesNewRomanPSMT" w:hAnsi="TimesNewRomanPSMT"/>
                  <w:color w:val="000000"/>
                  <w:sz w:val="26"/>
                  <w:szCs w:val="26"/>
                </w:rPr>
                <w:t>Form Item Choices</w:t>
              </w:r>
            </w:moveTo>
          </w:p>
        </w:tc>
        <w:tc>
          <w:tcPr>
            <w:tcW w:w="5490" w:type="dxa"/>
            <w:hideMark/>
          </w:tcPr>
          <w:p w14:paraId="56CB6B2F" w14:textId="77777777" w:rsidR="00C1791A" w:rsidRPr="003B105B" w:rsidRDefault="00C1791A" w:rsidP="00C1791A">
            <w:pPr>
              <w:spacing w:line="360" w:lineRule="auto"/>
              <w:cnfStyle w:val="000000000000" w:firstRow="0" w:lastRow="0" w:firstColumn="0" w:lastColumn="0" w:oddVBand="0" w:evenVBand="0" w:oddHBand="0" w:evenHBand="0" w:firstRowFirstColumn="0" w:firstRowLastColumn="0" w:lastRowFirstColumn="0" w:lastRowLastColumn="0"/>
              <w:rPr>
                <w:moveTo w:id="6472" w:author="Thảo Nguyễn Kim" w:date="2019-03-10T21:07:00Z"/>
                <w:rFonts w:ascii="Times New Roman" w:hAnsi="Times New Roman"/>
                <w:sz w:val="24"/>
                <w:szCs w:val="24"/>
              </w:rPr>
            </w:pPr>
            <w:moveTo w:id="6473" w:author="Thảo Nguyễn Kim" w:date="2019-03-10T21:07:00Z">
              <w:r>
                <w:rPr>
                  <w:rFonts w:ascii="TimesNewRomanPSMT" w:hAnsi="TimesNewRomanPSMT"/>
                  <w:color w:val="000000"/>
                  <w:sz w:val="26"/>
                  <w:szCs w:val="26"/>
                </w:rPr>
                <w:t>Dùng để map với Variable khác trong quá trình thực thi nghiệp vụ.</w:t>
              </w:r>
            </w:moveTo>
          </w:p>
        </w:tc>
      </w:tr>
      <w:tr w:rsidR="00C1791A" w:rsidRPr="003B105B" w14:paraId="2164DF2C" w14:textId="77777777" w:rsidTr="00C17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hideMark/>
          </w:tcPr>
          <w:p w14:paraId="0DF7B9AF" w14:textId="77777777" w:rsidR="00C1791A" w:rsidRPr="003B105B" w:rsidRDefault="00C1791A" w:rsidP="00C1791A">
            <w:pPr>
              <w:spacing w:line="360" w:lineRule="auto"/>
              <w:rPr>
                <w:moveTo w:id="6474" w:author="Thảo Nguyễn Kim" w:date="2019-03-10T21:07:00Z"/>
                <w:rFonts w:ascii="Times New Roman" w:hAnsi="Times New Roman"/>
                <w:sz w:val="24"/>
                <w:szCs w:val="24"/>
              </w:rPr>
            </w:pPr>
            <w:moveTo w:id="6475" w:author="Thảo Nguyễn Kim" w:date="2019-03-10T21:07:00Z">
              <w:r>
                <w:rPr>
                  <w:rFonts w:ascii="TimesNewRomanPSMT" w:hAnsi="TimesNewRomanPSMT"/>
                  <w:color w:val="000000"/>
                  <w:sz w:val="26"/>
                  <w:szCs w:val="26"/>
                </w:rPr>
                <w:t>Form Item Value</w:t>
              </w:r>
            </w:moveTo>
          </w:p>
        </w:tc>
        <w:tc>
          <w:tcPr>
            <w:tcW w:w="5490" w:type="dxa"/>
            <w:hideMark/>
          </w:tcPr>
          <w:p w14:paraId="739B2199" w14:textId="77777777" w:rsidR="00C1791A" w:rsidRPr="003B105B" w:rsidRDefault="00C1791A" w:rsidP="00C1791A">
            <w:pPr>
              <w:spacing w:line="360" w:lineRule="auto"/>
              <w:cnfStyle w:val="000000100000" w:firstRow="0" w:lastRow="0" w:firstColumn="0" w:lastColumn="0" w:oddVBand="0" w:evenVBand="0" w:oddHBand="1" w:evenHBand="0" w:firstRowFirstColumn="0" w:firstRowLastColumn="0" w:lastRowFirstColumn="0" w:lastRowLastColumn="0"/>
              <w:rPr>
                <w:moveTo w:id="6476" w:author="Thảo Nguyễn Kim" w:date="2019-03-10T21:07:00Z"/>
                <w:rFonts w:ascii="Times New Roman" w:hAnsi="Times New Roman"/>
                <w:sz w:val="24"/>
                <w:szCs w:val="24"/>
              </w:rPr>
            </w:pPr>
            <w:moveTo w:id="6477" w:author="Thảo Nguyễn Kim" w:date="2019-03-10T21:07:00Z">
              <w:r>
                <w:rPr>
                  <w:rFonts w:ascii="TimesNewRomanPSMT" w:hAnsi="TimesNewRomanPSMT"/>
                  <w:color w:val="000000"/>
                  <w:sz w:val="26"/>
                  <w:szCs w:val="26"/>
                </w:rPr>
                <w:t>Làm key cho Form Item Choices</w:t>
              </w:r>
            </w:moveTo>
          </w:p>
        </w:tc>
      </w:tr>
      <w:tr w:rsidR="00C1791A" w:rsidRPr="003B105B" w14:paraId="45094A19" w14:textId="77777777" w:rsidTr="00C1791A">
        <w:tc>
          <w:tcPr>
            <w:cnfStyle w:val="001000000000" w:firstRow="0" w:lastRow="0" w:firstColumn="1" w:lastColumn="0" w:oddVBand="0" w:evenVBand="0" w:oddHBand="0" w:evenHBand="0" w:firstRowFirstColumn="0" w:firstRowLastColumn="0" w:lastRowFirstColumn="0" w:lastRowLastColumn="0"/>
            <w:tcW w:w="4045" w:type="dxa"/>
            <w:hideMark/>
          </w:tcPr>
          <w:p w14:paraId="35D266BD" w14:textId="77777777" w:rsidR="00C1791A" w:rsidRPr="003B105B" w:rsidRDefault="00C1791A" w:rsidP="00C1791A">
            <w:pPr>
              <w:spacing w:line="360" w:lineRule="auto"/>
              <w:rPr>
                <w:moveTo w:id="6478" w:author="Thảo Nguyễn Kim" w:date="2019-03-10T21:07:00Z"/>
                <w:rFonts w:ascii="Times New Roman" w:hAnsi="Times New Roman"/>
                <w:sz w:val="24"/>
                <w:szCs w:val="24"/>
              </w:rPr>
            </w:pPr>
            <w:moveTo w:id="6479" w:author="Thảo Nguyễn Kim" w:date="2019-03-10T21:07:00Z">
              <w:r>
                <w:rPr>
                  <w:rFonts w:ascii="TimesNewRomanPSMT" w:hAnsi="TimesNewRomanPSMT"/>
                  <w:color w:val="000000"/>
                  <w:sz w:val="26"/>
                  <w:szCs w:val="26"/>
                </w:rPr>
                <w:t>Form Item Text</w:t>
              </w:r>
            </w:moveTo>
          </w:p>
        </w:tc>
        <w:tc>
          <w:tcPr>
            <w:tcW w:w="5490" w:type="dxa"/>
            <w:hideMark/>
          </w:tcPr>
          <w:p w14:paraId="63BC2CA3" w14:textId="77777777" w:rsidR="00C1791A" w:rsidRPr="003B105B" w:rsidRDefault="00C1791A" w:rsidP="00C1791A">
            <w:pPr>
              <w:spacing w:line="360" w:lineRule="auto"/>
              <w:cnfStyle w:val="000000000000" w:firstRow="0" w:lastRow="0" w:firstColumn="0" w:lastColumn="0" w:oddVBand="0" w:evenVBand="0" w:oddHBand="0" w:evenHBand="0" w:firstRowFirstColumn="0" w:firstRowLastColumn="0" w:lastRowFirstColumn="0" w:lastRowLastColumn="0"/>
              <w:rPr>
                <w:moveTo w:id="6480" w:author="Thảo Nguyễn Kim" w:date="2019-03-10T21:07:00Z"/>
                <w:rFonts w:ascii="Times New Roman" w:hAnsi="Times New Roman"/>
                <w:sz w:val="24"/>
                <w:szCs w:val="24"/>
              </w:rPr>
            </w:pPr>
            <w:moveTo w:id="6481" w:author="Thảo Nguyễn Kim" w:date="2019-03-10T21:07:00Z">
              <w:r>
                <w:rPr>
                  <w:rFonts w:ascii="TimesNewRomanPSMT" w:hAnsi="TimesNewRomanPSMT"/>
                  <w:color w:val="000000"/>
                  <w:sz w:val="26"/>
                  <w:szCs w:val="26"/>
                </w:rPr>
                <w:t>Thể hiện trên giao diện người dùng</w:t>
              </w:r>
            </w:moveTo>
          </w:p>
        </w:tc>
      </w:tr>
      <w:tr w:rsidR="00C1791A" w:rsidRPr="003B105B" w14:paraId="0E4DEDF0" w14:textId="77777777" w:rsidTr="00C17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tcPr>
          <w:p w14:paraId="106C759B" w14:textId="77777777" w:rsidR="00C1791A" w:rsidRDefault="00C1791A" w:rsidP="00C1791A">
            <w:pPr>
              <w:spacing w:line="360" w:lineRule="auto"/>
              <w:rPr>
                <w:moveTo w:id="6482" w:author="Thảo Nguyễn Kim" w:date="2019-03-10T21:07:00Z"/>
                <w:rFonts w:ascii="TimesNewRomanPSMT" w:hAnsi="TimesNewRomanPSMT"/>
                <w:color w:val="000000"/>
                <w:sz w:val="26"/>
                <w:szCs w:val="26"/>
              </w:rPr>
            </w:pPr>
            <w:moveTo w:id="6483" w:author="Thảo Nguyễn Kim" w:date="2019-03-10T21:07:00Z">
              <w:r>
                <w:rPr>
                  <w:rFonts w:ascii="TimesNewRomanPSMT" w:hAnsi="TimesNewRomanPSMT"/>
                  <w:color w:val="000000"/>
                  <w:sz w:val="26"/>
                  <w:szCs w:val="26"/>
                </w:rPr>
                <w:t xml:space="preserve">Name </w:t>
              </w:r>
              <w:r w:rsidRPr="00AE0240">
                <w:rPr>
                  <w:rFonts w:ascii="TimesNewRomanPSMT" w:hAnsi="TimesNewRomanPSMT"/>
                  <w:color w:val="000000"/>
                  <w:sz w:val="26"/>
                  <w:szCs w:val="26"/>
                </w:rPr>
                <w:t>Variables</w:t>
              </w:r>
            </w:moveTo>
          </w:p>
        </w:tc>
        <w:tc>
          <w:tcPr>
            <w:tcW w:w="5490" w:type="dxa"/>
          </w:tcPr>
          <w:p w14:paraId="2BE86A97" w14:textId="77777777" w:rsidR="00C1791A" w:rsidRDefault="00C1791A" w:rsidP="00C1791A">
            <w:pPr>
              <w:spacing w:line="360" w:lineRule="auto"/>
              <w:cnfStyle w:val="000000100000" w:firstRow="0" w:lastRow="0" w:firstColumn="0" w:lastColumn="0" w:oddVBand="0" w:evenVBand="0" w:oddHBand="1" w:evenHBand="0" w:firstRowFirstColumn="0" w:firstRowLastColumn="0" w:lastRowFirstColumn="0" w:lastRowLastColumn="0"/>
              <w:rPr>
                <w:moveTo w:id="6484" w:author="Thảo Nguyễn Kim" w:date="2019-03-10T21:07:00Z"/>
                <w:rFonts w:ascii="TimesNewRomanPSMT" w:hAnsi="TimesNewRomanPSMT"/>
                <w:color w:val="000000"/>
                <w:sz w:val="26"/>
                <w:szCs w:val="26"/>
              </w:rPr>
            </w:pPr>
            <w:moveTo w:id="6485" w:author="Thảo Nguyễn Kim" w:date="2019-03-10T21:07:00Z">
              <w:r>
                <w:rPr>
                  <w:rFonts w:ascii="TimesNewRomanPSMT" w:hAnsi="TimesNewRomanPSMT"/>
                  <w:color w:val="000000"/>
                  <w:sz w:val="26"/>
                  <w:szCs w:val="26"/>
                </w:rPr>
                <w:t>Gán kết quả trả về từ database vào Variable</w:t>
              </w:r>
            </w:moveTo>
          </w:p>
        </w:tc>
      </w:tr>
      <w:tr w:rsidR="00C1791A" w:rsidRPr="003B105B" w14:paraId="201A8322" w14:textId="77777777" w:rsidTr="00C1791A">
        <w:tc>
          <w:tcPr>
            <w:cnfStyle w:val="001000000000" w:firstRow="0" w:lastRow="0" w:firstColumn="1" w:lastColumn="0" w:oddVBand="0" w:evenVBand="0" w:oddHBand="0" w:evenHBand="0" w:firstRowFirstColumn="0" w:firstRowLastColumn="0" w:lastRowFirstColumn="0" w:lastRowLastColumn="0"/>
            <w:tcW w:w="4045" w:type="dxa"/>
          </w:tcPr>
          <w:p w14:paraId="5EADC3D0" w14:textId="77777777" w:rsidR="00C1791A" w:rsidRDefault="00C1791A" w:rsidP="00C1791A">
            <w:pPr>
              <w:spacing w:line="360" w:lineRule="auto"/>
              <w:rPr>
                <w:moveTo w:id="6486" w:author="Thảo Nguyễn Kim" w:date="2019-03-10T21:07:00Z"/>
                <w:rFonts w:ascii="TimesNewRomanPSMT" w:hAnsi="TimesNewRomanPSMT"/>
                <w:color w:val="000000"/>
                <w:sz w:val="26"/>
                <w:szCs w:val="26"/>
              </w:rPr>
            </w:pPr>
            <w:moveTo w:id="6487" w:author="Thảo Nguyễn Kim" w:date="2019-03-10T21:07:00Z">
              <w:r>
                <w:rPr>
                  <w:rFonts w:ascii="TimesNewRomanPSMT" w:hAnsi="TimesNewRomanPSMT"/>
                  <w:color w:val="000000"/>
                  <w:sz w:val="26"/>
                  <w:szCs w:val="26"/>
                </w:rPr>
                <w:t>Type Ouput</w:t>
              </w:r>
            </w:moveTo>
          </w:p>
        </w:tc>
        <w:tc>
          <w:tcPr>
            <w:tcW w:w="5490" w:type="dxa"/>
          </w:tcPr>
          <w:p w14:paraId="4B3DE22C" w14:textId="77777777" w:rsidR="00C1791A" w:rsidRDefault="00C1791A" w:rsidP="00C1791A">
            <w:pPr>
              <w:spacing w:line="360" w:lineRule="auto"/>
              <w:cnfStyle w:val="000000000000" w:firstRow="0" w:lastRow="0" w:firstColumn="0" w:lastColumn="0" w:oddVBand="0" w:evenVBand="0" w:oddHBand="0" w:evenHBand="0" w:firstRowFirstColumn="0" w:firstRowLastColumn="0" w:lastRowFirstColumn="0" w:lastRowLastColumn="0"/>
              <w:rPr>
                <w:moveTo w:id="6488" w:author="Thảo Nguyễn Kim" w:date="2019-03-10T21:07:00Z"/>
                <w:rFonts w:ascii="TimesNewRomanPSMT" w:hAnsi="TimesNewRomanPSMT"/>
                <w:color w:val="000000"/>
                <w:sz w:val="26"/>
                <w:szCs w:val="26"/>
              </w:rPr>
            </w:pPr>
            <w:moveTo w:id="6489" w:author="Thảo Nguyễn Kim" w:date="2019-03-10T21:07:00Z">
              <w:r>
                <w:rPr>
                  <w:rFonts w:ascii="TimesNewRomanPSMT" w:hAnsi="TimesNewRomanPSMT"/>
                  <w:color w:val="000000"/>
                  <w:sz w:val="26"/>
                  <w:szCs w:val="26"/>
                </w:rPr>
                <w:t xml:space="preserve">Biểu diễn kiểu trả về của Variables khi truy xuất từ database </w:t>
              </w:r>
            </w:moveTo>
          </w:p>
        </w:tc>
      </w:tr>
      <w:tr w:rsidR="00FF3CA8" w:rsidRPr="003B105B" w14:paraId="50E731BF" w14:textId="77777777" w:rsidTr="00C1791A">
        <w:trPr>
          <w:cnfStyle w:val="000000100000" w:firstRow="0" w:lastRow="0" w:firstColumn="0" w:lastColumn="0" w:oddVBand="0" w:evenVBand="0" w:oddHBand="1" w:evenHBand="0" w:firstRowFirstColumn="0" w:firstRowLastColumn="0" w:lastRowFirstColumn="0" w:lastRowLastColumn="0"/>
          <w:ins w:id="6490" w:author="Thảo Nguyễn Kim" w:date="2019-03-13T13:13:00Z"/>
        </w:trPr>
        <w:tc>
          <w:tcPr>
            <w:cnfStyle w:val="001000000000" w:firstRow="0" w:lastRow="0" w:firstColumn="1" w:lastColumn="0" w:oddVBand="0" w:evenVBand="0" w:oddHBand="0" w:evenHBand="0" w:firstRowFirstColumn="0" w:firstRowLastColumn="0" w:lastRowFirstColumn="0" w:lastRowLastColumn="0"/>
            <w:tcW w:w="4045" w:type="dxa"/>
          </w:tcPr>
          <w:p w14:paraId="692BADB5" w14:textId="65C6259E" w:rsidR="00FF3CA8" w:rsidRPr="00FF3CA8" w:rsidRDefault="00FF3CA8" w:rsidP="00C1791A">
            <w:pPr>
              <w:spacing w:line="360" w:lineRule="auto"/>
              <w:rPr>
                <w:ins w:id="6491" w:author="Thảo Nguyễn Kim" w:date="2019-03-13T13:13:00Z"/>
                <w:rFonts w:ascii="TimesNewRomanPSMT" w:hAnsi="TimesNewRomanPSMT"/>
                <w:color w:val="000000"/>
                <w:sz w:val="26"/>
                <w:szCs w:val="26"/>
                <w:lang w:val="en-US"/>
                <w:rPrChange w:id="6492" w:author="Thảo Nguyễn Kim" w:date="2019-03-13T13:14:00Z">
                  <w:rPr>
                    <w:ins w:id="6493" w:author="Thảo Nguyễn Kim" w:date="2019-03-13T13:13:00Z"/>
                    <w:rFonts w:ascii="TimesNewRomanPSMT" w:hAnsi="TimesNewRomanPSMT"/>
                    <w:color w:val="000000"/>
                    <w:sz w:val="26"/>
                    <w:szCs w:val="26"/>
                  </w:rPr>
                </w:rPrChange>
              </w:rPr>
            </w:pPr>
            <w:ins w:id="6494" w:author="Thảo Nguyễn Kim" w:date="2019-03-13T13:14:00Z">
              <w:r>
                <w:rPr>
                  <w:rFonts w:ascii="TimesNewRomanPSMT" w:hAnsi="TimesNewRomanPSMT"/>
                  <w:color w:val="000000"/>
                  <w:sz w:val="26"/>
                  <w:szCs w:val="26"/>
                  <w:lang w:val="en-US"/>
                </w:rPr>
                <w:t>Type Submit</w:t>
              </w:r>
            </w:ins>
          </w:p>
        </w:tc>
        <w:tc>
          <w:tcPr>
            <w:tcW w:w="5490" w:type="dxa"/>
          </w:tcPr>
          <w:p w14:paraId="4BB3EF11" w14:textId="015A8DF6" w:rsidR="00FF3CA8" w:rsidRPr="00FF3CA8" w:rsidRDefault="00FF3CA8" w:rsidP="00C1791A">
            <w:pPr>
              <w:spacing w:line="360" w:lineRule="auto"/>
              <w:cnfStyle w:val="000000100000" w:firstRow="0" w:lastRow="0" w:firstColumn="0" w:lastColumn="0" w:oddVBand="0" w:evenVBand="0" w:oddHBand="1" w:evenHBand="0" w:firstRowFirstColumn="0" w:firstRowLastColumn="0" w:lastRowFirstColumn="0" w:lastRowLastColumn="0"/>
              <w:rPr>
                <w:ins w:id="6495" w:author="Thảo Nguyễn Kim" w:date="2019-03-13T13:13:00Z"/>
                <w:rFonts w:ascii="TimesNewRomanPSMT" w:hAnsi="TimesNewRomanPSMT"/>
                <w:color w:val="000000"/>
                <w:sz w:val="26"/>
                <w:szCs w:val="26"/>
                <w:lang w:val="en-US"/>
                <w:rPrChange w:id="6496" w:author="Thảo Nguyễn Kim" w:date="2019-03-13T13:14:00Z">
                  <w:rPr>
                    <w:ins w:id="6497" w:author="Thảo Nguyễn Kim" w:date="2019-03-13T13:13:00Z"/>
                    <w:rFonts w:ascii="TimesNewRomanPSMT" w:hAnsi="TimesNewRomanPSMT"/>
                    <w:color w:val="000000"/>
                    <w:sz w:val="26"/>
                    <w:szCs w:val="26"/>
                  </w:rPr>
                </w:rPrChange>
              </w:rPr>
            </w:pPr>
            <w:ins w:id="6498" w:author="Thảo Nguyễn Kim" w:date="2019-03-13T13:14:00Z">
              <w:r>
                <w:rPr>
                  <w:rFonts w:ascii="TimesNewRomanPSMT" w:hAnsi="TimesNewRomanPSMT"/>
                  <w:color w:val="000000"/>
                  <w:sz w:val="26"/>
                  <w:szCs w:val="26"/>
                </w:rPr>
                <w:t>Biểu diễn</w:t>
              </w:r>
              <w:r>
                <w:rPr>
                  <w:rFonts w:ascii="TimesNewRomanPSMT" w:hAnsi="TimesNewRomanPSMT"/>
                  <w:color w:val="000000"/>
                  <w:sz w:val="26"/>
                  <w:szCs w:val="26"/>
                  <w:lang w:val="en-US"/>
                </w:rPr>
                <w:t xml:space="preserve"> những cách thức submit của form</w:t>
              </w:r>
            </w:ins>
          </w:p>
        </w:tc>
      </w:tr>
    </w:tbl>
    <w:p w14:paraId="34257E54" w14:textId="77777777" w:rsidR="00C1791A" w:rsidRPr="00A35F3A" w:rsidRDefault="00C1791A">
      <w:pPr>
        <w:pStyle w:val="Bng"/>
        <w:ind w:left="360"/>
        <w:rPr>
          <w:moveTo w:id="6499" w:author="Thảo Nguyễn Kim" w:date="2019-03-10T21:07:00Z"/>
          <w:rFonts w:ascii="Calibri" w:hAnsi="Calibri"/>
          <w:sz w:val="18"/>
        </w:rPr>
        <w:pPrChange w:id="6500" w:author="Thảo Nguyễn Kim" w:date="2019-03-10T21:10:00Z">
          <w:pPr>
            <w:pStyle w:val="Bng"/>
            <w:numPr>
              <w:numId w:val="2"/>
            </w:numPr>
            <w:ind w:left="360" w:hanging="360"/>
          </w:pPr>
        </w:pPrChange>
      </w:pPr>
      <w:bookmarkStart w:id="6501" w:name="_Toc3208044"/>
      <w:bookmarkStart w:id="6502" w:name="_Toc3208530"/>
      <w:bookmarkStart w:id="6503" w:name="_Toc3208614"/>
      <w:bookmarkStart w:id="6504" w:name="_Toc3376250"/>
      <w:moveTo w:id="6505" w:author="Thảo Nguyễn Kim" w:date="2019-03-10T21:07:00Z">
        <w:r>
          <w:t xml:space="preserve">Bảng 5. </w:t>
        </w:r>
        <w:r>
          <w:rPr>
            <w:noProof/>
          </w:rPr>
          <w:fldChar w:fldCharType="begin"/>
        </w:r>
        <w:r>
          <w:rPr>
            <w:noProof/>
          </w:rPr>
          <w:instrText xml:space="preserve"> SEQ Bảng_5. \* ARABIC </w:instrText>
        </w:r>
        <w:r>
          <w:rPr>
            <w:noProof/>
          </w:rPr>
          <w:fldChar w:fldCharType="separate"/>
        </w:r>
        <w:r>
          <w:rPr>
            <w:noProof/>
          </w:rPr>
          <w:t>1</w:t>
        </w:r>
        <w:r>
          <w:rPr>
            <w:noProof/>
          </w:rPr>
          <w:fldChar w:fldCharType="end"/>
        </w:r>
        <w:r w:rsidRPr="006922A8">
          <w:t xml:space="preserve"> – Chi tiết các thuộc tính thêm vào </w:t>
        </w:r>
        <w:r w:rsidRPr="00797597">
          <w:rPr>
            <w:color w:val="auto"/>
          </w:rPr>
          <w:t>UserTask</w:t>
        </w:r>
        <w:r w:rsidRPr="00D92B02">
          <w:t>.</w:t>
        </w:r>
        <w:bookmarkEnd w:id="6501"/>
        <w:bookmarkEnd w:id="6502"/>
        <w:bookmarkEnd w:id="6503"/>
        <w:bookmarkEnd w:id="6504"/>
      </w:moveTo>
    </w:p>
    <w:p w14:paraId="1D6C213A" w14:textId="04B365BF" w:rsidR="00C1791A" w:rsidRPr="00C1791A" w:rsidDel="00C1791A" w:rsidRDefault="00C1791A">
      <w:pPr>
        <w:pStyle w:val="ListParagraph"/>
        <w:numPr>
          <w:ilvl w:val="0"/>
          <w:numId w:val="2"/>
        </w:numPr>
        <w:spacing w:line="360" w:lineRule="auto"/>
        <w:ind w:left="0" w:firstLine="630"/>
        <w:rPr>
          <w:del w:id="6506" w:author="Thảo Nguyễn Kim" w:date="2019-03-10T21:08:00Z"/>
          <w:moveTo w:id="6507" w:author="Thảo Nguyễn Kim" w:date="2019-03-10T21:07:00Z"/>
          <w:rFonts w:ascii="Times New Roman" w:hAnsi="Times New Roman"/>
          <w:sz w:val="26"/>
          <w:szCs w:val="26"/>
        </w:rPr>
        <w:pPrChange w:id="6508" w:author="Thảo Nguyễn Kim" w:date="2019-03-10T21:09:00Z">
          <w:pPr>
            <w:pStyle w:val="ListParagraph"/>
            <w:numPr>
              <w:numId w:val="2"/>
            </w:numPr>
            <w:spacing w:line="360" w:lineRule="auto"/>
            <w:ind w:left="360" w:hanging="360"/>
          </w:pPr>
        </w:pPrChange>
      </w:pPr>
      <w:moveTo w:id="6509" w:author="Thảo Nguyễn Kim" w:date="2019-03-10T21:07:00Z">
        <w:r w:rsidRPr="00C1791A">
          <w:rPr>
            <w:rFonts w:ascii="Times New Roman" w:hAnsi="Times New Roman"/>
            <w:sz w:val="26"/>
            <w:szCs w:val="26"/>
          </w:rPr>
          <w:t>Sở dĩ em phải thêm vào các thuộc tính như trên là</w:t>
        </w:r>
      </w:moveTo>
      <w:ins w:id="6510" w:author="Thảo Nguyễn Kim" w:date="2019-03-10T21:09:00Z">
        <w:r w:rsidRPr="00EB7DE2">
          <w:rPr>
            <w:rFonts w:ascii="Times New Roman" w:hAnsi="Times New Roman"/>
            <w:sz w:val="26"/>
            <w:szCs w:val="26"/>
            <w:rPrChange w:id="6511" w:author="Chanh Duc Ngo" w:date="2019-03-13T09:59:00Z">
              <w:rPr>
                <w:rFonts w:ascii="Times New Roman" w:hAnsi="Times New Roman"/>
                <w:sz w:val="26"/>
                <w:szCs w:val="26"/>
                <w:lang w:val="en-US"/>
              </w:rPr>
            </w:rPrChange>
          </w:rPr>
          <w:t xml:space="preserve"> do quá trình render </w:t>
        </w:r>
      </w:ins>
      <w:ins w:id="6512" w:author="Thảo Nguyễn Kim" w:date="2019-03-10T21:10:00Z">
        <w:r w:rsidRPr="00EB7DE2">
          <w:rPr>
            <w:rFonts w:ascii="Times New Roman" w:hAnsi="Times New Roman"/>
            <w:sz w:val="26"/>
            <w:szCs w:val="26"/>
            <w:rPrChange w:id="6513" w:author="Chanh Duc Ngo" w:date="2019-03-13T09:59:00Z">
              <w:rPr>
                <w:rFonts w:ascii="Times New Roman" w:hAnsi="Times New Roman"/>
                <w:sz w:val="26"/>
                <w:szCs w:val="26"/>
                <w:lang w:val="en-US"/>
              </w:rPr>
            </w:rPrChange>
          </w:rPr>
          <w:t>form</w:t>
        </w:r>
      </w:ins>
      <w:moveTo w:id="6514" w:author="Thảo Nguyễn Kim" w:date="2019-03-10T21:07:00Z">
        <w:r w:rsidRPr="00C1791A">
          <w:rPr>
            <w:rFonts w:ascii="Times New Roman" w:hAnsi="Times New Roman"/>
            <w:sz w:val="26"/>
            <w:szCs w:val="26"/>
          </w:rPr>
          <w:t xml:space="preserve"> cần phải map primary key với foreign key </w:t>
        </w:r>
      </w:moveTo>
      <w:ins w:id="6515" w:author="Thảo Nguyễn Kim" w:date="2019-03-10T21:09:00Z">
        <w:r w:rsidRPr="00EB7DE2">
          <w:rPr>
            <w:rFonts w:ascii="Times New Roman" w:hAnsi="Times New Roman"/>
            <w:sz w:val="26"/>
            <w:szCs w:val="26"/>
            <w:rPrChange w:id="6516" w:author="Chanh Duc Ngo" w:date="2019-03-13T09:59:00Z">
              <w:rPr>
                <w:rFonts w:ascii="Times New Roman" w:hAnsi="Times New Roman"/>
                <w:sz w:val="26"/>
                <w:szCs w:val="26"/>
                <w:lang w:val="en-US"/>
              </w:rPr>
            </w:rPrChange>
          </w:rPr>
          <w:t>ở cở sở dữ liệu</w:t>
        </w:r>
      </w:ins>
      <w:moveTo w:id="6517" w:author="Thảo Nguyễn Kim" w:date="2019-03-10T21:07:00Z">
        <w:del w:id="6518" w:author="Thảo Nguyễn Kim" w:date="2019-03-10T21:09:00Z">
          <w:r w:rsidRPr="00C1791A" w:rsidDel="00C1791A">
            <w:rPr>
              <w:rFonts w:ascii="Times New Roman" w:hAnsi="Times New Roman"/>
              <w:sz w:val="26"/>
              <w:szCs w:val="26"/>
            </w:rPr>
            <w:delText>trong cơ sơ dữ liệu.</w:delText>
          </w:r>
        </w:del>
      </w:moveTo>
    </w:p>
    <w:moveToRangeEnd w:id="6447"/>
    <w:p w14:paraId="418DE494" w14:textId="77777777" w:rsidR="00C1791A" w:rsidRPr="00C1791A" w:rsidRDefault="00C1791A">
      <w:pPr>
        <w:ind w:firstLine="630"/>
        <w:rPr>
          <w:ins w:id="6519" w:author="Thảo Nguyễn Kim" w:date="2019-03-10T21:08:00Z"/>
          <w:rFonts w:ascii="Times New Roman" w:hAnsi="Times New Roman"/>
          <w:b/>
          <w:sz w:val="26"/>
          <w:szCs w:val="26"/>
          <w:rPrChange w:id="6520" w:author="Thảo Nguyễn Kim" w:date="2019-03-10T21:08:00Z">
            <w:rPr>
              <w:ins w:id="6521" w:author="Thảo Nguyễn Kim" w:date="2019-03-10T21:08:00Z"/>
            </w:rPr>
          </w:rPrChange>
        </w:rPr>
        <w:pPrChange w:id="6522" w:author="Thảo Nguyễn Kim" w:date="2019-03-10T21:09:00Z">
          <w:pPr>
            <w:pStyle w:val="ListParagraph"/>
            <w:numPr>
              <w:ilvl w:val="2"/>
              <w:numId w:val="2"/>
            </w:numPr>
            <w:spacing w:line="360" w:lineRule="auto"/>
            <w:ind w:left="1134" w:hanging="504"/>
            <w:jc w:val="left"/>
            <w:outlineLvl w:val="2"/>
          </w:pPr>
        </w:pPrChange>
      </w:pPr>
    </w:p>
    <w:p w14:paraId="71A6C24B" w14:textId="548C421E" w:rsidR="00320697" w:rsidRDefault="002324E1" w:rsidP="0024219D">
      <w:pPr>
        <w:pStyle w:val="ListParagraph"/>
        <w:numPr>
          <w:ilvl w:val="2"/>
          <w:numId w:val="2"/>
        </w:numPr>
        <w:spacing w:line="360" w:lineRule="auto"/>
        <w:jc w:val="left"/>
        <w:outlineLvl w:val="2"/>
        <w:rPr>
          <w:rFonts w:ascii="Times New Roman" w:hAnsi="Times New Roman"/>
          <w:b/>
          <w:sz w:val="26"/>
          <w:szCs w:val="26"/>
        </w:rPr>
      </w:pPr>
      <w:bookmarkStart w:id="6523" w:name="_Toc3204535"/>
      <w:commentRangeStart w:id="6524"/>
      <w:commentRangeStart w:id="6525"/>
      <w:commentRangeStart w:id="6526"/>
      <w:r w:rsidRPr="002324E1">
        <w:rPr>
          <w:rFonts w:ascii="Times New Roman" w:hAnsi="Times New Roman"/>
          <w:b/>
          <w:sz w:val="26"/>
          <w:szCs w:val="26"/>
        </w:rPr>
        <w:t xml:space="preserve">Mở rộng hệ thống </w:t>
      </w:r>
      <w:bookmarkEnd w:id="6432"/>
      <w:r w:rsidR="002670BC">
        <w:rPr>
          <w:rFonts w:ascii="Times New Roman" w:hAnsi="Times New Roman"/>
          <w:b/>
          <w:sz w:val="26"/>
          <w:szCs w:val="26"/>
        </w:rPr>
        <w:t>Camunda-Modeler</w:t>
      </w:r>
      <w:commentRangeEnd w:id="6524"/>
      <w:r w:rsidR="000E4DA7">
        <w:rPr>
          <w:rStyle w:val="CommentReference"/>
        </w:rPr>
        <w:commentReference w:id="6524"/>
      </w:r>
      <w:bookmarkEnd w:id="6523"/>
      <w:commentRangeEnd w:id="6525"/>
      <w:r w:rsidR="004315DD">
        <w:rPr>
          <w:rStyle w:val="CommentReference"/>
        </w:rPr>
        <w:commentReference w:id="6525"/>
      </w:r>
      <w:commentRangeEnd w:id="6526"/>
      <w:r w:rsidR="00AF0AB5">
        <w:rPr>
          <w:rStyle w:val="CommentReference"/>
        </w:rPr>
        <w:commentReference w:id="6526"/>
      </w:r>
    </w:p>
    <w:p w14:paraId="2578BC8C" w14:textId="27897064" w:rsidR="00D92B02" w:rsidDel="00C1791A" w:rsidRDefault="00D92B02" w:rsidP="00205807">
      <w:pPr>
        <w:spacing w:line="360" w:lineRule="auto"/>
        <w:ind w:left="720" w:firstLine="720"/>
        <w:rPr>
          <w:moveFrom w:id="6527" w:author="Thảo Nguyễn Kim" w:date="2019-03-10T21:07:00Z"/>
          <w:rFonts w:ascii="Times New Roman" w:hAnsi="Times New Roman"/>
          <w:sz w:val="26"/>
          <w:szCs w:val="26"/>
        </w:rPr>
      </w:pPr>
      <w:moveFromRangeStart w:id="6528" w:author="Thảo Nguyễn Kim" w:date="2019-03-10T21:07:00Z" w:name="move3144482"/>
      <w:moveFrom w:id="6529" w:author="Thảo Nguyễn Kim" w:date="2019-03-10T21:07:00Z">
        <w:r w:rsidRPr="00D92B02" w:rsidDel="00C1791A">
          <w:rPr>
            <w:rFonts w:ascii="Times New Roman" w:hAnsi="Times New Roman"/>
            <w:sz w:val="26"/>
            <w:szCs w:val="26"/>
          </w:rPr>
          <w:t xml:space="preserve">Như em đã đề cập ở chương trước, công cụ Camunda Modeler được </w:t>
        </w:r>
        <w:r w:rsidR="00657861" w:rsidDel="00C1791A">
          <w:rPr>
            <w:rFonts w:ascii="Times New Roman" w:hAnsi="Times New Roman"/>
            <w:sz w:val="26"/>
            <w:szCs w:val="26"/>
          </w:rPr>
          <w:t>Camunda-Database</w:t>
        </w:r>
        <w:r w:rsidR="00722E88" w:rsidDel="00C1791A">
          <w:rPr>
            <w:rFonts w:ascii="Times New Roman" w:hAnsi="Times New Roman"/>
            <w:sz w:val="26"/>
            <w:szCs w:val="26"/>
          </w:rPr>
          <w:t xml:space="preserve"> </w:t>
        </w:r>
        <w:r w:rsidRPr="00D92B02" w:rsidDel="00C1791A">
          <w:rPr>
            <w:rFonts w:ascii="Times New Roman" w:hAnsi="Times New Roman"/>
            <w:sz w:val="26"/>
            <w:szCs w:val="26"/>
          </w:rPr>
          <w:t>phát triển dựa trên thay đổi mã nguồn, vì lí do giới hạn luận văn nên em tiếp tục thay đổi mã nguồn của</w:t>
        </w:r>
        <w:r w:rsidR="00722E88" w:rsidDel="00C1791A">
          <w:rPr>
            <w:rFonts w:ascii="Times New Roman" w:hAnsi="Times New Roman"/>
            <w:sz w:val="26"/>
            <w:szCs w:val="26"/>
          </w:rPr>
          <w:t xml:space="preserve"> </w:t>
        </w:r>
        <w:r w:rsidR="00657861" w:rsidDel="00C1791A">
          <w:rPr>
            <w:rFonts w:ascii="Times New Roman" w:hAnsi="Times New Roman"/>
            <w:sz w:val="26"/>
            <w:szCs w:val="26"/>
          </w:rPr>
          <w:t>Camunda-Database</w:t>
        </w:r>
        <w:r w:rsidR="00722E88" w:rsidDel="00C1791A">
          <w:rPr>
            <w:rFonts w:ascii="Times New Roman" w:hAnsi="Times New Roman"/>
            <w:sz w:val="26"/>
            <w:szCs w:val="26"/>
          </w:rPr>
          <w:t xml:space="preserve">. </w:t>
        </w:r>
        <w:r w:rsidRPr="00D92B02" w:rsidDel="00C1791A">
          <w:rPr>
            <w:rFonts w:ascii="Times New Roman" w:hAnsi="Times New Roman"/>
            <w:sz w:val="26"/>
            <w:szCs w:val="26"/>
          </w:rPr>
          <w:t xml:space="preserve">Để phục vụ cho việc mở rộng cho việc render form và  truy xuất cơ sở dữ liệu , em đã thêm một số </w:t>
        </w:r>
        <w:r w:rsidR="002670BC" w:rsidDel="00C1791A">
          <w:rPr>
            <w:rFonts w:ascii="Times New Roman" w:hAnsi="Times New Roman"/>
            <w:sz w:val="26"/>
            <w:szCs w:val="26"/>
          </w:rPr>
          <w:t xml:space="preserve">thuộc tính </w:t>
        </w:r>
        <w:r w:rsidRPr="00D92B02" w:rsidDel="00C1791A">
          <w:rPr>
            <w:rFonts w:ascii="Times New Roman" w:hAnsi="Times New Roman"/>
            <w:sz w:val="26"/>
            <w:szCs w:val="26"/>
          </w:rPr>
          <w:t>vào UserTask của Camunda Modeler được mô tả chi tiết như sau:</w:t>
        </w:r>
      </w:moveFrom>
    </w:p>
    <w:tbl>
      <w:tblPr>
        <w:tblStyle w:val="GridTable5Dark-Accent51"/>
        <w:tblW w:w="4045" w:type="dxa"/>
        <w:tblLook w:val="04A0" w:firstRow="1" w:lastRow="0" w:firstColumn="1" w:lastColumn="0" w:noHBand="0" w:noVBand="1"/>
        <w:tblPrChange w:id="6530" w:author="Thảo Nguyễn Kim" w:date="2019-03-11T01:14:00Z">
          <w:tblPr>
            <w:tblStyle w:val="GridTable5Dark-Accent51"/>
            <w:tblW w:w="9535" w:type="dxa"/>
            <w:tblLook w:val="04A0" w:firstRow="1" w:lastRow="0" w:firstColumn="1" w:lastColumn="0" w:noHBand="0" w:noVBand="1"/>
          </w:tblPr>
        </w:tblPrChange>
      </w:tblPr>
      <w:tblGrid>
        <w:gridCol w:w="4045"/>
        <w:tblGridChange w:id="6531">
          <w:tblGrid>
            <w:gridCol w:w="4045"/>
          </w:tblGrid>
        </w:tblGridChange>
      </w:tblGrid>
      <w:tr w:rsidR="003D75AE" w:rsidRPr="003B105B" w:rsidDel="003D75AE" w14:paraId="472F6086" w14:textId="373600D3" w:rsidTr="003D75AE">
        <w:trPr>
          <w:cnfStyle w:val="100000000000" w:firstRow="1" w:lastRow="0" w:firstColumn="0" w:lastColumn="0" w:oddVBand="0" w:evenVBand="0" w:oddHBand="0" w:evenHBand="0" w:firstRowFirstColumn="0" w:firstRowLastColumn="0" w:lastRowFirstColumn="0" w:lastRowLastColumn="0"/>
          <w:del w:id="6532"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33" w:author="Thảo Nguyễn Kim" w:date="2019-03-11T01:14:00Z">
              <w:tcPr>
                <w:tcW w:w="4045" w:type="dxa"/>
              </w:tcPr>
            </w:tcPrChange>
          </w:tcPr>
          <w:p w14:paraId="23E5FFBB" w14:textId="5DA25223" w:rsidR="003D75AE" w:rsidRPr="003B105B" w:rsidDel="003D75AE" w:rsidRDefault="003D75AE" w:rsidP="00205807">
            <w:pPr>
              <w:spacing w:line="360" w:lineRule="auto"/>
              <w:cnfStyle w:val="101000000000" w:firstRow="1" w:lastRow="0" w:firstColumn="1" w:lastColumn="0" w:oddVBand="0" w:evenVBand="0" w:oddHBand="0" w:evenHBand="0" w:firstRowFirstColumn="0" w:firstRowLastColumn="0" w:lastRowFirstColumn="0" w:lastRowLastColumn="0"/>
              <w:rPr>
                <w:del w:id="6534" w:author="Thảo Nguyễn Kim" w:date="2019-03-11T01:14:00Z"/>
                <w:moveFrom w:id="6535" w:author="Thảo Nguyễn Kim" w:date="2019-03-10T21:07:00Z"/>
                <w:rFonts w:ascii="Times New Roman" w:hAnsi="Times New Roman"/>
                <w:color w:val="000000" w:themeColor="text1"/>
                <w:sz w:val="24"/>
                <w:szCs w:val="24"/>
              </w:rPr>
            </w:pPr>
            <w:moveFrom w:id="6536" w:author="Thảo Nguyễn Kim" w:date="2019-03-10T21:07:00Z">
              <w:del w:id="6537" w:author="Thảo Nguyễn Kim" w:date="2019-03-11T01:14:00Z">
                <w:r w:rsidDel="003D75AE">
                  <w:rPr>
                    <w:rFonts w:ascii="TimesNewRomanPS-BoldMT" w:hAnsi="TimesNewRomanPS-BoldMT"/>
                    <w:color w:val="000000" w:themeColor="text1"/>
                    <w:sz w:val="26"/>
                    <w:szCs w:val="26"/>
                  </w:rPr>
                  <w:delText>Thuộc tính</w:delText>
                </w:r>
              </w:del>
            </w:moveFrom>
          </w:p>
        </w:tc>
      </w:tr>
      <w:tr w:rsidR="003D75AE" w:rsidRPr="003B105B" w:rsidDel="003D75AE" w14:paraId="5652AFF6" w14:textId="4C776032" w:rsidTr="003D75AE">
        <w:trPr>
          <w:cnfStyle w:val="000000100000" w:firstRow="0" w:lastRow="0" w:firstColumn="0" w:lastColumn="0" w:oddVBand="0" w:evenVBand="0" w:oddHBand="1" w:evenHBand="0" w:firstRowFirstColumn="0" w:firstRowLastColumn="0" w:lastRowFirstColumn="0" w:lastRowLastColumn="0"/>
          <w:del w:id="6538"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39" w:author="Thảo Nguyễn Kim" w:date="2019-03-11T01:14:00Z">
              <w:tcPr>
                <w:tcW w:w="4045" w:type="dxa"/>
              </w:tcPr>
            </w:tcPrChange>
          </w:tcPr>
          <w:p w14:paraId="7F96DDE0" w14:textId="2DCA7F03" w:rsidR="003D75AE" w:rsidRPr="003B105B" w:rsidDel="003D75AE" w:rsidRDefault="003D75AE" w:rsidP="00205807">
            <w:pPr>
              <w:spacing w:line="360" w:lineRule="auto"/>
              <w:cnfStyle w:val="001000100000" w:firstRow="0" w:lastRow="0" w:firstColumn="1" w:lastColumn="0" w:oddVBand="0" w:evenVBand="0" w:oddHBand="1" w:evenHBand="0" w:firstRowFirstColumn="0" w:firstRowLastColumn="0" w:lastRowFirstColumn="0" w:lastRowLastColumn="0"/>
              <w:rPr>
                <w:del w:id="6540" w:author="Thảo Nguyễn Kim" w:date="2019-03-11T01:14:00Z"/>
                <w:moveFrom w:id="6541" w:author="Thảo Nguyễn Kim" w:date="2019-03-10T21:07:00Z"/>
                <w:rFonts w:ascii="Times New Roman" w:hAnsi="Times New Roman"/>
                <w:sz w:val="24"/>
                <w:szCs w:val="24"/>
              </w:rPr>
            </w:pPr>
            <w:moveFrom w:id="6542" w:author="Thảo Nguyễn Kim" w:date="2019-03-10T21:07:00Z">
              <w:del w:id="6543" w:author="Thảo Nguyễn Kim" w:date="2019-03-11T01:14:00Z">
                <w:r w:rsidDel="003D75AE">
                  <w:rPr>
                    <w:rFonts w:ascii="TimesNewRomanPSMT" w:hAnsi="TimesNewRomanPSMT"/>
                    <w:color w:val="000000"/>
                    <w:sz w:val="26"/>
                    <w:szCs w:val="26"/>
                  </w:rPr>
                  <w:delText>Form Item</w:delText>
                </w:r>
              </w:del>
            </w:moveFrom>
          </w:p>
        </w:tc>
      </w:tr>
      <w:tr w:rsidR="003D75AE" w:rsidRPr="003B105B" w:rsidDel="003D75AE" w14:paraId="14F88382" w14:textId="77777777" w:rsidTr="003D75AE">
        <w:trPr>
          <w:del w:id="6544"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45" w:author="Thảo Nguyễn Kim" w:date="2019-03-11T01:14:00Z">
              <w:tcPr>
                <w:tcW w:w="4045" w:type="dxa"/>
              </w:tcPr>
            </w:tcPrChange>
          </w:tcPr>
          <w:p w14:paraId="3D3545A3" w14:textId="6E0E775C" w:rsidR="003D75AE" w:rsidRPr="003B105B" w:rsidDel="003D75AE" w:rsidRDefault="003D75AE" w:rsidP="00205807">
            <w:pPr>
              <w:spacing w:line="360" w:lineRule="auto"/>
              <w:rPr>
                <w:del w:id="6546" w:author="Thảo Nguyễn Kim" w:date="2019-03-11T01:14:00Z"/>
                <w:moveFrom w:id="6547" w:author="Thảo Nguyễn Kim" w:date="2019-03-10T21:07:00Z"/>
                <w:rFonts w:ascii="Times New Roman" w:hAnsi="Times New Roman"/>
                <w:sz w:val="24"/>
                <w:szCs w:val="24"/>
              </w:rPr>
            </w:pPr>
            <w:moveFrom w:id="6548" w:author="Thảo Nguyễn Kim" w:date="2019-03-10T21:07:00Z">
              <w:del w:id="6549" w:author="Thảo Nguyễn Kim" w:date="2019-03-11T01:14:00Z">
                <w:r w:rsidDel="003D75AE">
                  <w:rPr>
                    <w:rFonts w:ascii="TimesNewRomanPSMT" w:hAnsi="TimesNewRomanPSMT"/>
                    <w:color w:val="000000"/>
                    <w:sz w:val="26"/>
                    <w:szCs w:val="26"/>
                  </w:rPr>
                  <w:delText>Form Item Choices</w:delText>
                </w:r>
              </w:del>
            </w:moveFrom>
          </w:p>
        </w:tc>
      </w:tr>
      <w:tr w:rsidR="003D75AE" w:rsidRPr="003B105B" w:rsidDel="003D75AE" w14:paraId="1CD9CEEC" w14:textId="77777777" w:rsidTr="003D75AE">
        <w:trPr>
          <w:cnfStyle w:val="000000100000" w:firstRow="0" w:lastRow="0" w:firstColumn="0" w:lastColumn="0" w:oddVBand="0" w:evenVBand="0" w:oddHBand="1" w:evenHBand="0" w:firstRowFirstColumn="0" w:firstRowLastColumn="0" w:lastRowFirstColumn="0" w:lastRowLastColumn="0"/>
          <w:del w:id="6550"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51" w:author="Thảo Nguyễn Kim" w:date="2019-03-11T01:14:00Z">
              <w:tcPr>
                <w:tcW w:w="4045" w:type="dxa"/>
              </w:tcPr>
            </w:tcPrChange>
          </w:tcPr>
          <w:p w14:paraId="06B0FA45" w14:textId="158A207C" w:rsidR="003D75AE" w:rsidRPr="003B105B" w:rsidDel="003D75AE" w:rsidRDefault="003D75AE" w:rsidP="00205807">
            <w:pPr>
              <w:spacing w:line="360" w:lineRule="auto"/>
              <w:cnfStyle w:val="001000100000" w:firstRow="0" w:lastRow="0" w:firstColumn="1" w:lastColumn="0" w:oddVBand="0" w:evenVBand="0" w:oddHBand="1" w:evenHBand="0" w:firstRowFirstColumn="0" w:firstRowLastColumn="0" w:lastRowFirstColumn="0" w:lastRowLastColumn="0"/>
              <w:rPr>
                <w:del w:id="6552" w:author="Thảo Nguyễn Kim" w:date="2019-03-11T01:14:00Z"/>
                <w:moveFrom w:id="6553" w:author="Thảo Nguyễn Kim" w:date="2019-03-10T21:07:00Z"/>
                <w:rFonts w:ascii="Times New Roman" w:hAnsi="Times New Roman"/>
                <w:sz w:val="24"/>
                <w:szCs w:val="24"/>
              </w:rPr>
            </w:pPr>
            <w:moveFrom w:id="6554" w:author="Thảo Nguyễn Kim" w:date="2019-03-10T21:07:00Z">
              <w:del w:id="6555" w:author="Thảo Nguyễn Kim" w:date="2019-03-11T01:14:00Z">
                <w:r w:rsidDel="003D75AE">
                  <w:rPr>
                    <w:rFonts w:ascii="TimesNewRomanPSMT" w:hAnsi="TimesNewRomanPSMT"/>
                    <w:color w:val="000000"/>
                    <w:sz w:val="26"/>
                    <w:szCs w:val="26"/>
                  </w:rPr>
                  <w:delText>Form Item Value</w:delText>
                </w:r>
              </w:del>
            </w:moveFrom>
          </w:p>
        </w:tc>
      </w:tr>
      <w:tr w:rsidR="003D75AE" w:rsidRPr="003B105B" w:rsidDel="003D75AE" w14:paraId="6AE3EC27" w14:textId="77777777" w:rsidTr="003D75AE">
        <w:trPr>
          <w:del w:id="6556"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57" w:author="Thảo Nguyễn Kim" w:date="2019-03-11T01:14:00Z">
              <w:tcPr>
                <w:tcW w:w="4045" w:type="dxa"/>
              </w:tcPr>
            </w:tcPrChange>
          </w:tcPr>
          <w:p w14:paraId="67E98DFF" w14:textId="7D08ADCC" w:rsidR="003D75AE" w:rsidRPr="003B105B" w:rsidDel="003D75AE" w:rsidRDefault="003D75AE" w:rsidP="00205807">
            <w:pPr>
              <w:spacing w:line="360" w:lineRule="auto"/>
              <w:rPr>
                <w:del w:id="6558" w:author="Thảo Nguyễn Kim" w:date="2019-03-11T01:14:00Z"/>
                <w:moveFrom w:id="6559" w:author="Thảo Nguyễn Kim" w:date="2019-03-10T21:07:00Z"/>
                <w:rFonts w:ascii="Times New Roman" w:hAnsi="Times New Roman"/>
                <w:sz w:val="24"/>
                <w:szCs w:val="24"/>
              </w:rPr>
            </w:pPr>
            <w:moveFrom w:id="6560" w:author="Thảo Nguyễn Kim" w:date="2019-03-10T21:07:00Z">
              <w:del w:id="6561" w:author="Thảo Nguyễn Kim" w:date="2019-03-11T01:14:00Z">
                <w:r w:rsidDel="003D75AE">
                  <w:rPr>
                    <w:rFonts w:ascii="TimesNewRomanPSMT" w:hAnsi="TimesNewRomanPSMT"/>
                    <w:color w:val="000000"/>
                    <w:sz w:val="26"/>
                    <w:szCs w:val="26"/>
                  </w:rPr>
                  <w:delText>Form Item Text</w:delText>
                </w:r>
              </w:del>
            </w:moveFrom>
          </w:p>
        </w:tc>
      </w:tr>
      <w:tr w:rsidR="003D75AE" w:rsidRPr="003B105B" w:rsidDel="003D75AE" w14:paraId="44E78BC1" w14:textId="77777777" w:rsidTr="003D75AE">
        <w:trPr>
          <w:cnfStyle w:val="000000100000" w:firstRow="0" w:lastRow="0" w:firstColumn="0" w:lastColumn="0" w:oddVBand="0" w:evenVBand="0" w:oddHBand="1" w:evenHBand="0" w:firstRowFirstColumn="0" w:firstRowLastColumn="0" w:lastRowFirstColumn="0" w:lastRowLastColumn="0"/>
          <w:del w:id="6562"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63" w:author="Thảo Nguyễn Kim" w:date="2019-03-11T01:14:00Z">
              <w:tcPr>
                <w:tcW w:w="4045" w:type="dxa"/>
              </w:tcPr>
            </w:tcPrChange>
          </w:tcPr>
          <w:p w14:paraId="4EDA4F8E" w14:textId="435A5FD5" w:rsidR="003D75AE" w:rsidDel="003D75AE" w:rsidRDefault="003D75AE" w:rsidP="00205807">
            <w:pPr>
              <w:spacing w:line="360" w:lineRule="auto"/>
              <w:cnfStyle w:val="001000100000" w:firstRow="0" w:lastRow="0" w:firstColumn="1" w:lastColumn="0" w:oddVBand="0" w:evenVBand="0" w:oddHBand="1" w:evenHBand="0" w:firstRowFirstColumn="0" w:firstRowLastColumn="0" w:lastRowFirstColumn="0" w:lastRowLastColumn="0"/>
              <w:rPr>
                <w:del w:id="6564" w:author="Thảo Nguyễn Kim" w:date="2019-03-11T01:14:00Z"/>
                <w:moveFrom w:id="6565" w:author="Thảo Nguyễn Kim" w:date="2019-03-10T21:07:00Z"/>
                <w:rFonts w:ascii="TimesNewRomanPSMT" w:hAnsi="TimesNewRomanPSMT"/>
                <w:color w:val="000000"/>
                <w:sz w:val="26"/>
                <w:szCs w:val="26"/>
              </w:rPr>
            </w:pPr>
            <w:moveFrom w:id="6566" w:author="Thảo Nguyễn Kim" w:date="2019-03-10T21:07:00Z">
              <w:del w:id="6567" w:author="Thảo Nguyễn Kim" w:date="2019-03-11T01:14:00Z">
                <w:r w:rsidDel="003D75AE">
                  <w:rPr>
                    <w:rFonts w:ascii="TimesNewRomanPSMT" w:hAnsi="TimesNewRomanPSMT"/>
                    <w:color w:val="000000"/>
                    <w:sz w:val="26"/>
                    <w:szCs w:val="26"/>
                  </w:rPr>
                  <w:delText xml:space="preserve">Name </w:delText>
                </w:r>
                <w:r w:rsidRPr="00AE0240" w:rsidDel="003D75AE">
                  <w:rPr>
                    <w:rFonts w:ascii="TimesNewRomanPSMT" w:hAnsi="TimesNewRomanPSMT"/>
                    <w:color w:val="000000"/>
                    <w:sz w:val="26"/>
                    <w:szCs w:val="26"/>
                  </w:rPr>
                  <w:delText>Variables</w:delText>
                </w:r>
              </w:del>
            </w:moveFrom>
          </w:p>
        </w:tc>
      </w:tr>
      <w:tr w:rsidR="003D75AE" w:rsidRPr="003B105B" w:rsidDel="003D75AE" w14:paraId="01E9410F" w14:textId="77777777" w:rsidTr="003D75AE">
        <w:trPr>
          <w:del w:id="6568" w:author="Thảo Nguyễn Kim" w:date="2019-03-11T01:14:00Z"/>
        </w:trPr>
        <w:tc>
          <w:tcPr>
            <w:cnfStyle w:val="001000000000" w:firstRow="0" w:lastRow="0" w:firstColumn="1" w:lastColumn="0" w:oddVBand="0" w:evenVBand="0" w:oddHBand="0" w:evenHBand="0" w:firstRowFirstColumn="0" w:firstRowLastColumn="0" w:lastRowFirstColumn="0" w:lastRowLastColumn="0"/>
            <w:tcW w:w="0" w:type="dxa"/>
            <w:tcPrChange w:id="6569" w:author="Thảo Nguyễn Kim" w:date="2019-03-11T01:14:00Z">
              <w:tcPr>
                <w:tcW w:w="4045" w:type="dxa"/>
              </w:tcPr>
            </w:tcPrChange>
          </w:tcPr>
          <w:p w14:paraId="51C991C8" w14:textId="5249397D" w:rsidR="003D75AE" w:rsidDel="003D75AE" w:rsidRDefault="003D75AE" w:rsidP="00205807">
            <w:pPr>
              <w:spacing w:line="360" w:lineRule="auto"/>
              <w:rPr>
                <w:del w:id="6570" w:author="Thảo Nguyễn Kim" w:date="2019-03-11T01:14:00Z"/>
                <w:moveFrom w:id="6571" w:author="Thảo Nguyễn Kim" w:date="2019-03-10T21:07:00Z"/>
                <w:rFonts w:ascii="TimesNewRomanPSMT" w:hAnsi="TimesNewRomanPSMT"/>
                <w:color w:val="000000"/>
                <w:sz w:val="26"/>
                <w:szCs w:val="26"/>
              </w:rPr>
            </w:pPr>
            <w:moveFrom w:id="6572" w:author="Thảo Nguyễn Kim" w:date="2019-03-10T21:07:00Z">
              <w:del w:id="6573" w:author="Thảo Nguyễn Kim" w:date="2019-03-11T01:14:00Z">
                <w:r w:rsidDel="003D75AE">
                  <w:rPr>
                    <w:rFonts w:ascii="TimesNewRomanPSMT" w:hAnsi="TimesNewRomanPSMT"/>
                    <w:color w:val="000000"/>
                    <w:sz w:val="26"/>
                    <w:szCs w:val="26"/>
                  </w:rPr>
                  <w:delText>Type Ouput</w:delText>
                </w:r>
              </w:del>
            </w:moveFrom>
          </w:p>
        </w:tc>
      </w:tr>
    </w:tbl>
    <w:p w14:paraId="36E5E132" w14:textId="35953E68" w:rsidR="00D92B02" w:rsidRPr="00A35F3A" w:rsidDel="00C1791A" w:rsidRDefault="00600F08" w:rsidP="00600F08">
      <w:pPr>
        <w:pStyle w:val="Bng"/>
        <w:rPr>
          <w:moveFrom w:id="6574" w:author="Thảo Nguyễn Kim" w:date="2019-03-10T21:07:00Z"/>
          <w:rFonts w:ascii="Calibri" w:hAnsi="Calibri"/>
          <w:sz w:val="18"/>
        </w:rPr>
      </w:pPr>
      <w:bookmarkStart w:id="6575" w:name="_Toc1769893"/>
      <w:bookmarkStart w:id="6576" w:name="_Toc1802865"/>
      <w:bookmarkStart w:id="6577" w:name="_Toc1902253"/>
      <w:bookmarkStart w:id="6578" w:name="_Toc1990283"/>
      <w:bookmarkStart w:id="6579" w:name="_Toc1990367"/>
      <w:bookmarkStart w:id="6580" w:name="_Toc1997462"/>
      <w:moveFrom w:id="6581" w:author="Thảo Nguyễn Kim" w:date="2019-03-10T21:07:00Z">
        <w:r w:rsidDel="00C1791A">
          <w:t xml:space="preserve">Bảng 5. </w:t>
        </w:r>
        <w:r w:rsidR="00173019" w:rsidDel="00C1791A">
          <w:rPr>
            <w:noProof/>
          </w:rPr>
          <w:fldChar w:fldCharType="begin"/>
        </w:r>
        <w:r w:rsidR="008A37A2" w:rsidDel="00C1791A">
          <w:rPr>
            <w:noProof/>
          </w:rPr>
          <w:instrText xml:space="preserve"> SEQ Bảng_5. \* ARABIC </w:instrText>
        </w:r>
        <w:r w:rsidR="00173019" w:rsidDel="00C1791A">
          <w:rPr>
            <w:noProof/>
          </w:rPr>
          <w:fldChar w:fldCharType="separate"/>
        </w:r>
        <w:r w:rsidR="00721360" w:rsidDel="00C1791A">
          <w:rPr>
            <w:noProof/>
          </w:rPr>
          <w:t>1</w:t>
        </w:r>
        <w:r w:rsidR="00173019" w:rsidDel="00C1791A">
          <w:rPr>
            <w:noProof/>
          </w:rPr>
          <w:fldChar w:fldCharType="end"/>
        </w:r>
        <w:r w:rsidRPr="006922A8" w:rsidDel="00C1791A">
          <w:t xml:space="preserve"> – Chi tiết các thuộc tính thêm vào </w:t>
        </w:r>
        <w:r w:rsidRPr="00797597" w:rsidDel="00C1791A">
          <w:rPr>
            <w:color w:val="auto"/>
          </w:rPr>
          <w:t>UserTask</w:t>
        </w:r>
        <w:r w:rsidRPr="00D92B02" w:rsidDel="00C1791A">
          <w:t>.</w:t>
        </w:r>
        <w:bookmarkEnd w:id="6575"/>
        <w:bookmarkEnd w:id="6576"/>
        <w:bookmarkEnd w:id="6577"/>
        <w:bookmarkEnd w:id="6578"/>
        <w:bookmarkEnd w:id="6579"/>
        <w:bookmarkEnd w:id="6580"/>
      </w:moveFrom>
    </w:p>
    <w:p w14:paraId="2BFD166E" w14:textId="741541BF" w:rsidR="00D92B02" w:rsidRPr="00D92B02" w:rsidDel="00C1791A" w:rsidRDefault="00D92B02" w:rsidP="00205807">
      <w:pPr>
        <w:spacing w:line="360" w:lineRule="auto"/>
        <w:ind w:left="720" w:firstLine="720"/>
        <w:rPr>
          <w:moveFrom w:id="6582" w:author="Thảo Nguyễn Kim" w:date="2019-03-10T21:07:00Z"/>
          <w:rFonts w:ascii="Times New Roman" w:hAnsi="Times New Roman"/>
          <w:sz w:val="26"/>
          <w:szCs w:val="26"/>
        </w:rPr>
      </w:pPr>
      <w:moveFrom w:id="6583" w:author="Thảo Nguyễn Kim" w:date="2019-03-10T21:07:00Z">
        <w:r w:rsidRPr="00D92B02" w:rsidDel="00C1791A">
          <w:rPr>
            <w:rFonts w:ascii="Times New Roman" w:hAnsi="Times New Roman"/>
            <w:sz w:val="26"/>
            <w:szCs w:val="26"/>
          </w:rPr>
          <w:t>Sở dĩ em phải thêm vào các thuộc tính như trên là cần phải map primary key với foreign key trong cơ sơ dữ liệu.</w:t>
        </w:r>
      </w:moveFrom>
    </w:p>
    <w:moveFromRangeEnd w:id="6528"/>
    <w:p w14:paraId="27523694" w14:textId="7910A3A9" w:rsidR="00221B34" w:rsidRDefault="00D92B02" w:rsidP="00205807">
      <w:pPr>
        <w:spacing w:line="360" w:lineRule="auto"/>
        <w:ind w:left="720"/>
        <w:rPr>
          <w:ins w:id="6584" w:author="Thảo Nguyễn Kim" w:date="2019-03-10T21:22:00Z"/>
          <w:rFonts w:ascii="Times New Roman" w:hAnsi="Times New Roman"/>
          <w:sz w:val="26"/>
          <w:szCs w:val="26"/>
        </w:rPr>
      </w:pPr>
      <w:r w:rsidRPr="00D92B02">
        <w:rPr>
          <w:rFonts w:ascii="Times New Roman" w:hAnsi="Times New Roman"/>
          <w:sz w:val="26"/>
          <w:szCs w:val="26"/>
        </w:rPr>
        <w:tab/>
        <w:t xml:space="preserve">Module chính dùng để thêm các thuộc tính vào BPMN đó là Provider, tại </w:t>
      </w:r>
      <w:r w:rsidRPr="00797597">
        <w:rPr>
          <w:rFonts w:ascii="Times New Roman" w:hAnsi="Times New Roman"/>
          <w:sz w:val="26"/>
          <w:szCs w:val="26"/>
        </w:rPr>
        <w:t>đây</w:t>
      </w:r>
      <w:ins w:id="6585" w:author="Thảo Nguyễn Kim" w:date="2019-03-10T21:11:00Z">
        <w:r w:rsidR="00C1791A" w:rsidRPr="00EB7DE2">
          <w:rPr>
            <w:rFonts w:ascii="Times New Roman" w:hAnsi="Times New Roman"/>
            <w:sz w:val="26"/>
            <w:szCs w:val="26"/>
            <w:rPrChange w:id="6586" w:author="Chanh Duc Ngo" w:date="2019-03-13T09:59:00Z">
              <w:rPr>
                <w:rFonts w:ascii="Times New Roman" w:hAnsi="Times New Roman"/>
                <w:sz w:val="26"/>
                <w:szCs w:val="26"/>
                <w:lang w:val="en-US"/>
              </w:rPr>
            </w:rPrChange>
          </w:rPr>
          <w:t xml:space="preserve"> </w:t>
        </w:r>
      </w:ins>
      <w:r w:rsidRPr="00797597">
        <w:rPr>
          <w:rFonts w:ascii="Times New Roman" w:hAnsi="Times New Roman"/>
          <w:sz w:val="26"/>
          <w:szCs w:val="26"/>
        </w:rPr>
        <w:t>Provider</w:t>
      </w:r>
      <w:ins w:id="6587" w:author="Thảo Nguyễn Kim" w:date="2019-03-10T21:11:00Z">
        <w:r w:rsidR="00C1791A" w:rsidRPr="00EB7DE2">
          <w:rPr>
            <w:rFonts w:ascii="Times New Roman" w:hAnsi="Times New Roman"/>
            <w:sz w:val="26"/>
            <w:szCs w:val="26"/>
            <w:rPrChange w:id="6588" w:author="Chanh Duc Ngo" w:date="2019-03-13T09:59:00Z">
              <w:rPr>
                <w:rFonts w:ascii="Times New Roman" w:hAnsi="Times New Roman"/>
                <w:sz w:val="26"/>
                <w:szCs w:val="26"/>
                <w:lang w:val="en-US"/>
              </w:rPr>
            </w:rPrChange>
          </w:rPr>
          <w:t xml:space="preserve"> </w:t>
        </w:r>
      </w:ins>
      <w:r w:rsidRPr="00D92B02">
        <w:rPr>
          <w:rFonts w:ascii="Times New Roman" w:hAnsi="Times New Roman"/>
          <w:sz w:val="26"/>
          <w:szCs w:val="26"/>
        </w:rPr>
        <w:t xml:space="preserve">sẽ định nghĩa các Tab dùng trong BPMN, với </w:t>
      </w:r>
      <w:r w:rsidR="007408EF" w:rsidRPr="007408EF">
        <w:rPr>
          <w:rFonts w:ascii="Times New Roman" w:hAnsi="Times New Roman"/>
          <w:sz w:val="26"/>
          <w:szCs w:val="26"/>
        </w:rPr>
        <w:t>từng</w:t>
      </w:r>
      <w:ins w:id="6589" w:author="Thảo Nguyễn Kim" w:date="2019-03-10T21:11:00Z">
        <w:r w:rsidR="00C1791A" w:rsidRPr="00EB7DE2">
          <w:rPr>
            <w:rFonts w:ascii="Times New Roman" w:hAnsi="Times New Roman"/>
            <w:sz w:val="26"/>
            <w:szCs w:val="26"/>
            <w:rPrChange w:id="6590" w:author="Chanh Duc Ngo" w:date="2019-03-13T09:59:00Z">
              <w:rPr>
                <w:rFonts w:ascii="Times New Roman" w:hAnsi="Times New Roman"/>
                <w:sz w:val="26"/>
                <w:szCs w:val="26"/>
                <w:lang w:val="en-US"/>
              </w:rPr>
            </w:rPrChange>
          </w:rPr>
          <w:t xml:space="preserve"> </w:t>
        </w:r>
      </w:ins>
      <w:r w:rsidRPr="007408EF">
        <w:rPr>
          <w:rFonts w:ascii="Times New Roman" w:hAnsi="Times New Roman"/>
          <w:sz w:val="26"/>
          <w:szCs w:val="26"/>
        </w:rPr>
        <w:t>Tab</w:t>
      </w:r>
      <w:r w:rsidRPr="00D92B02">
        <w:rPr>
          <w:rFonts w:ascii="Times New Roman" w:hAnsi="Times New Roman"/>
          <w:sz w:val="26"/>
          <w:szCs w:val="26"/>
        </w:rPr>
        <w:t>, Provider định nghĩa</w:t>
      </w:r>
      <w:ins w:id="6591" w:author="Thảo Nguyễn Kim" w:date="2019-03-10T21:11:00Z">
        <w:r w:rsidR="00C1791A" w:rsidRPr="00EB7DE2">
          <w:rPr>
            <w:rFonts w:ascii="Times New Roman" w:hAnsi="Times New Roman"/>
            <w:sz w:val="26"/>
            <w:szCs w:val="26"/>
            <w:rPrChange w:id="6592" w:author="Chanh Duc Ngo" w:date="2019-03-13T09:59:00Z">
              <w:rPr>
                <w:rFonts w:ascii="Times New Roman" w:hAnsi="Times New Roman"/>
                <w:sz w:val="26"/>
                <w:szCs w:val="26"/>
                <w:lang w:val="en-US"/>
              </w:rPr>
            </w:rPrChange>
          </w:rPr>
          <w:t xml:space="preserve"> </w:t>
        </w:r>
      </w:ins>
      <w:r w:rsidRPr="00D92B02">
        <w:rPr>
          <w:rFonts w:ascii="Times New Roman" w:hAnsi="Times New Roman"/>
          <w:sz w:val="26"/>
          <w:szCs w:val="26"/>
        </w:rPr>
        <w:t xml:space="preserve">các Property cho </w:t>
      </w:r>
      <w:r w:rsidR="007408EF" w:rsidRPr="007408EF">
        <w:rPr>
          <w:rFonts w:ascii="Times New Roman" w:hAnsi="Times New Roman"/>
          <w:sz w:val="26"/>
          <w:szCs w:val="26"/>
        </w:rPr>
        <w:t>từng</w:t>
      </w:r>
      <w:r w:rsidR="007408EF">
        <w:rPr>
          <w:rFonts w:ascii="Times New Roman" w:hAnsi="Times New Roman"/>
          <w:sz w:val="26"/>
          <w:szCs w:val="26"/>
        </w:rPr>
        <w:t>T</w:t>
      </w:r>
      <w:r w:rsidRPr="00D92B02">
        <w:rPr>
          <w:rFonts w:ascii="Times New Roman" w:hAnsi="Times New Roman"/>
          <w:sz w:val="26"/>
          <w:szCs w:val="26"/>
        </w:rPr>
        <w:t xml:space="preserve">ab, các Property này có thể là một </w:t>
      </w:r>
      <w:r w:rsidRPr="00D92B02">
        <w:rPr>
          <w:rFonts w:ascii="Times New Roman" w:hAnsi="Times New Roman"/>
          <w:sz w:val="26"/>
          <w:szCs w:val="26"/>
        </w:rPr>
        <w:lastRenderedPageBreak/>
        <w:t xml:space="preserve">textbox, combobox, table,…được gọi là một Entry, mỗi Entry có chứa dữ liệu HTML phục vụ cho việc hiển thị </w:t>
      </w:r>
      <w:r w:rsidRPr="00797597">
        <w:rPr>
          <w:rFonts w:ascii="Times New Roman" w:hAnsi="Times New Roman"/>
          <w:sz w:val="26"/>
          <w:szCs w:val="26"/>
        </w:rPr>
        <w:t>giao</w:t>
      </w:r>
      <w:ins w:id="6593" w:author="Thảo Nguyễn Kim" w:date="2019-03-10T21:11:00Z">
        <w:r w:rsidR="00C1791A" w:rsidRPr="00EB7DE2">
          <w:rPr>
            <w:rFonts w:ascii="Times New Roman" w:hAnsi="Times New Roman"/>
            <w:sz w:val="26"/>
            <w:szCs w:val="26"/>
            <w:rPrChange w:id="6594" w:author="Chanh Duc Ngo" w:date="2019-03-13T09:59:00Z">
              <w:rPr>
                <w:rFonts w:ascii="Times New Roman" w:hAnsi="Times New Roman"/>
                <w:sz w:val="26"/>
                <w:szCs w:val="26"/>
                <w:lang w:val="en-US"/>
              </w:rPr>
            </w:rPrChange>
          </w:rPr>
          <w:t xml:space="preserve"> </w:t>
        </w:r>
      </w:ins>
      <w:r w:rsidRPr="00797597">
        <w:rPr>
          <w:rFonts w:ascii="Times New Roman" w:hAnsi="Times New Roman"/>
          <w:sz w:val="26"/>
          <w:szCs w:val="26"/>
        </w:rPr>
        <w:t>diện</w:t>
      </w:r>
      <w:r w:rsidRPr="00D92B02">
        <w:rPr>
          <w:rFonts w:ascii="Times New Roman" w:hAnsi="Times New Roman"/>
          <w:sz w:val="26"/>
          <w:szCs w:val="26"/>
        </w:rPr>
        <w:t xml:space="preserve"> các thuộc tính của một thành phần BPMN. Mỗi Entry trong Camunda Modeler cóthể cài đặt các phương thức get và set, trong đó, phương thức get dùng để đọc các </w:t>
      </w:r>
      <w:r w:rsidRPr="00797597">
        <w:rPr>
          <w:rFonts w:ascii="Times New Roman" w:hAnsi="Times New Roman"/>
          <w:sz w:val="26"/>
          <w:szCs w:val="26"/>
        </w:rPr>
        <w:t>thuộc</w:t>
      </w:r>
      <w:ins w:id="6595" w:author="Thảo Nguyễn Kim" w:date="2019-03-10T21:13:00Z">
        <w:r w:rsidR="001F4EF5" w:rsidRPr="00EB7DE2">
          <w:rPr>
            <w:rFonts w:ascii="Times New Roman" w:hAnsi="Times New Roman"/>
            <w:sz w:val="26"/>
            <w:szCs w:val="26"/>
            <w:rPrChange w:id="6596" w:author="Chanh Duc Ngo" w:date="2019-03-13T09:59:00Z">
              <w:rPr>
                <w:rFonts w:ascii="Times New Roman" w:hAnsi="Times New Roman"/>
                <w:sz w:val="26"/>
                <w:szCs w:val="26"/>
                <w:lang w:val="en-US"/>
              </w:rPr>
            </w:rPrChange>
          </w:rPr>
          <w:t xml:space="preserve"> </w:t>
        </w:r>
      </w:ins>
      <w:r w:rsidRPr="00797597">
        <w:rPr>
          <w:rFonts w:ascii="Times New Roman" w:hAnsi="Times New Roman"/>
          <w:sz w:val="26"/>
          <w:szCs w:val="26"/>
        </w:rPr>
        <w:t>tính</w:t>
      </w:r>
      <w:r w:rsidRPr="00D92B02">
        <w:rPr>
          <w:rFonts w:ascii="Times New Roman" w:hAnsi="Times New Roman"/>
          <w:sz w:val="26"/>
          <w:szCs w:val="26"/>
        </w:rPr>
        <w:t xml:space="preserve"> tư tập tin lưu trữ XML để hiển thị vào các thuộc tính, phương thức set dùng để </w:t>
      </w:r>
      <w:r w:rsidRPr="007408EF">
        <w:rPr>
          <w:rFonts w:ascii="Times New Roman" w:hAnsi="Times New Roman"/>
          <w:sz w:val="26"/>
          <w:szCs w:val="26"/>
        </w:rPr>
        <w:t xml:space="preserve">xửlí </w:t>
      </w:r>
      <w:r w:rsidRPr="00D92B02">
        <w:rPr>
          <w:rFonts w:ascii="Times New Roman" w:hAnsi="Times New Roman"/>
          <w:sz w:val="26"/>
          <w:szCs w:val="26"/>
        </w:rPr>
        <w:t>các thao tác dùng để thêm một the vào tập tin XML lưu trữ dữ liệu của mô hình BPMN. Dựa vào các Provider cung cấp sẵn của Camunda , em đã thêm vào Property đã đề cập trên bảng 5.1</w:t>
      </w:r>
    </w:p>
    <w:p w14:paraId="3B6AE916" w14:textId="627AD3FC" w:rsidR="00F14C17" w:rsidRPr="00F14C17" w:rsidRDefault="001F4EF5" w:rsidP="00F14C17">
      <w:pPr>
        <w:shd w:val="clear" w:color="auto" w:fill="FFFFFF"/>
        <w:spacing w:line="285" w:lineRule="atLeast"/>
        <w:jc w:val="left"/>
        <w:rPr>
          <w:ins w:id="6597" w:author="Thảo Nguyễn Kim" w:date="2019-03-10T21:27:00Z"/>
          <w:rFonts w:ascii="Consolas" w:hAnsi="Consolas"/>
          <w:color w:val="000000"/>
          <w:sz w:val="21"/>
          <w:szCs w:val="21"/>
          <w:lang w:val="en-US"/>
        </w:rPr>
      </w:pPr>
      <w:ins w:id="6598" w:author="Thảo Nguyễn Kim" w:date="2019-03-10T21:22:00Z">
        <w:r>
          <w:rPr>
            <w:rFonts w:ascii="Times New Roman" w:hAnsi="Times New Roman"/>
            <w:sz w:val="26"/>
            <w:szCs w:val="26"/>
          </w:rPr>
          <w:tab/>
        </w:r>
      </w:ins>
      <w:ins w:id="6599" w:author="Thảo Nguyễn Kim" w:date="2019-03-10T21:27:00Z">
        <w:r w:rsidR="00F14C17" w:rsidRPr="00F14C17">
          <w:rPr>
            <w:rFonts w:ascii="Consolas" w:hAnsi="Consolas"/>
            <w:color w:val="AF00DB"/>
            <w:sz w:val="21"/>
            <w:szCs w:val="21"/>
            <w:lang w:val="en-US"/>
          </w:rPr>
          <w:t>if</w:t>
        </w:r>
        <w:r w:rsidR="00F14C17" w:rsidRPr="00F14C17">
          <w:rPr>
            <w:rFonts w:ascii="Consolas" w:hAnsi="Consolas"/>
            <w:color w:val="000000"/>
            <w:sz w:val="21"/>
            <w:szCs w:val="21"/>
            <w:lang w:val="en-US"/>
          </w:rPr>
          <w:t xml:space="preserve"> (</w:t>
        </w:r>
        <w:r w:rsidR="00F14C17" w:rsidRPr="00F14C17">
          <w:rPr>
            <w:rFonts w:ascii="Consolas" w:hAnsi="Consolas"/>
            <w:color w:val="795E26"/>
            <w:sz w:val="21"/>
            <w:szCs w:val="21"/>
            <w:lang w:val="en-US"/>
          </w:rPr>
          <w:t>is</w:t>
        </w:r>
        <w:r w:rsidR="00F14C17" w:rsidRPr="00F14C17">
          <w:rPr>
            <w:rFonts w:ascii="Consolas" w:hAnsi="Consolas"/>
            <w:color w:val="000000"/>
            <w:sz w:val="21"/>
            <w:szCs w:val="21"/>
            <w:lang w:val="en-US"/>
          </w:rPr>
          <w:t>(</w:t>
        </w:r>
        <w:r w:rsidR="00F14C17" w:rsidRPr="00F14C17">
          <w:rPr>
            <w:rFonts w:ascii="Consolas" w:hAnsi="Consolas"/>
            <w:color w:val="001080"/>
            <w:sz w:val="21"/>
            <w:szCs w:val="21"/>
            <w:lang w:val="en-US"/>
          </w:rPr>
          <w:t>element</w:t>
        </w:r>
        <w:r w:rsidR="00F14C17" w:rsidRPr="00F14C17">
          <w:rPr>
            <w:rFonts w:ascii="Consolas" w:hAnsi="Consolas"/>
            <w:color w:val="000000"/>
            <w:sz w:val="21"/>
            <w:szCs w:val="21"/>
            <w:lang w:val="en-US"/>
          </w:rPr>
          <w:t xml:space="preserve">, </w:t>
        </w:r>
        <w:r w:rsidR="00F14C17" w:rsidRPr="00F14C17">
          <w:rPr>
            <w:rFonts w:ascii="Consolas" w:hAnsi="Consolas"/>
            <w:color w:val="A31515"/>
            <w:sz w:val="21"/>
            <w:szCs w:val="21"/>
            <w:lang w:val="en-US"/>
          </w:rPr>
          <w:t>"bpmn:DataInputAssociation"</w:t>
        </w:r>
        <w:r w:rsidR="00F14C17" w:rsidRPr="00F14C17">
          <w:rPr>
            <w:rFonts w:ascii="Consolas" w:hAnsi="Consolas"/>
            <w:color w:val="000000"/>
            <w:sz w:val="21"/>
            <w:szCs w:val="21"/>
            <w:lang w:val="en-US"/>
          </w:rPr>
          <w:t>)) {</w:t>
        </w:r>
      </w:ins>
    </w:p>
    <w:p w14:paraId="0F7CB6FA" w14:textId="77777777" w:rsidR="00F14C17" w:rsidRPr="00F14C17" w:rsidRDefault="00F14C17" w:rsidP="00F14C17">
      <w:pPr>
        <w:shd w:val="clear" w:color="auto" w:fill="FFFFFF"/>
        <w:spacing w:after="0" w:line="285" w:lineRule="atLeast"/>
        <w:jc w:val="left"/>
        <w:rPr>
          <w:ins w:id="6600" w:author="Thảo Nguyễn Kim" w:date="2019-03-10T21:27:00Z"/>
          <w:rFonts w:ascii="Consolas" w:hAnsi="Consolas"/>
          <w:color w:val="000000"/>
          <w:sz w:val="21"/>
          <w:szCs w:val="21"/>
          <w:lang w:val="en-US"/>
        </w:rPr>
      </w:pPr>
      <w:ins w:id="6601" w:author="Thảo Nguyễn Kim" w:date="2019-03-10T21:27:00Z">
        <w:r w:rsidRPr="00F14C17">
          <w:rPr>
            <w:rFonts w:ascii="Consolas" w:hAnsi="Consolas"/>
            <w:color w:val="000000"/>
            <w:sz w:val="21"/>
            <w:szCs w:val="21"/>
            <w:lang w:val="en-US"/>
          </w:rPr>
          <w:t xml:space="preserve">        </w:t>
        </w:r>
        <w:r w:rsidRPr="00F14C17">
          <w:rPr>
            <w:rFonts w:ascii="Consolas" w:hAnsi="Consolas"/>
            <w:color w:val="AF00DB"/>
            <w:sz w:val="21"/>
            <w:szCs w:val="21"/>
            <w:lang w:val="en-US"/>
          </w:rPr>
          <w:t>if</w:t>
        </w:r>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attr</w:t>
        </w:r>
        <w:r w:rsidRPr="00F14C17">
          <w:rPr>
            <w:rFonts w:ascii="Consolas" w:hAnsi="Consolas"/>
            <w:color w:val="000000"/>
            <w:sz w:val="21"/>
            <w:szCs w:val="21"/>
            <w:lang w:val="en-US"/>
          </w:rPr>
          <w:t>.</w:t>
        </w:r>
        <w:r w:rsidRPr="00F14C17">
          <w:rPr>
            <w:rFonts w:ascii="Consolas" w:hAnsi="Consolas"/>
            <w:color w:val="001080"/>
            <w:sz w:val="21"/>
            <w:szCs w:val="21"/>
            <w:lang w:val="en-US"/>
          </w:rPr>
          <w:t>action</w:t>
        </w:r>
        <w:r w:rsidRPr="00F14C17">
          <w:rPr>
            <w:rFonts w:ascii="Consolas" w:hAnsi="Consolas"/>
            <w:color w:val="000000"/>
            <w:sz w:val="21"/>
            <w:szCs w:val="21"/>
            <w:lang w:val="en-US"/>
          </w:rPr>
          <w:t>) {</w:t>
        </w:r>
      </w:ins>
    </w:p>
    <w:p w14:paraId="3E846153" w14:textId="77777777" w:rsidR="00F14C17" w:rsidRPr="00F14C17" w:rsidRDefault="00F14C17" w:rsidP="00F14C17">
      <w:pPr>
        <w:shd w:val="clear" w:color="auto" w:fill="FFFFFF"/>
        <w:spacing w:after="0" w:line="285" w:lineRule="atLeast"/>
        <w:jc w:val="left"/>
        <w:rPr>
          <w:ins w:id="6602" w:author="Thảo Nguyễn Kim" w:date="2019-03-10T21:27:00Z"/>
          <w:rFonts w:ascii="Consolas" w:hAnsi="Consolas"/>
          <w:color w:val="000000"/>
          <w:sz w:val="21"/>
          <w:szCs w:val="21"/>
          <w:lang w:val="en-US"/>
        </w:rPr>
      </w:pPr>
      <w:ins w:id="6603"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attr</w:t>
        </w:r>
        <w:r w:rsidRPr="00F14C17">
          <w:rPr>
            <w:rFonts w:ascii="Consolas" w:hAnsi="Consolas"/>
            <w:color w:val="000000"/>
            <w:sz w:val="21"/>
            <w:szCs w:val="21"/>
            <w:lang w:val="en-US"/>
          </w:rPr>
          <w:t>.</w:t>
        </w:r>
        <w:r w:rsidRPr="00F14C17">
          <w:rPr>
            <w:rFonts w:ascii="Consolas" w:hAnsi="Consolas"/>
            <w:color w:val="001080"/>
            <w:sz w:val="21"/>
            <w:szCs w:val="21"/>
            <w:lang w:val="en-US"/>
          </w:rPr>
          <w:t>action</w:t>
        </w:r>
        <w:r w:rsidRPr="00F14C17">
          <w:rPr>
            <w:rFonts w:ascii="Consolas" w:hAnsi="Consolas"/>
            <w:color w:val="000000"/>
            <w:sz w:val="21"/>
            <w:szCs w:val="21"/>
            <w:lang w:val="en-US"/>
          </w:rPr>
          <w:t xml:space="preserve"> = </w:t>
        </w:r>
        <w:r w:rsidRPr="00F14C17">
          <w:rPr>
            <w:rFonts w:ascii="Consolas" w:hAnsi="Consolas"/>
            <w:color w:val="A31515"/>
            <w:sz w:val="21"/>
            <w:szCs w:val="21"/>
            <w:lang w:val="en-US"/>
          </w:rPr>
          <w:t>'select'</w:t>
        </w:r>
        <w:r w:rsidRPr="00F14C17">
          <w:rPr>
            <w:rFonts w:ascii="Consolas" w:hAnsi="Consolas"/>
            <w:color w:val="000000"/>
            <w:sz w:val="21"/>
            <w:szCs w:val="21"/>
            <w:lang w:val="en-US"/>
          </w:rPr>
          <w:t>;</w:t>
        </w:r>
      </w:ins>
    </w:p>
    <w:p w14:paraId="77967215" w14:textId="77777777" w:rsidR="00F14C17" w:rsidRPr="00F14C17" w:rsidRDefault="00F14C17" w:rsidP="00F14C17">
      <w:pPr>
        <w:shd w:val="clear" w:color="auto" w:fill="FFFFFF"/>
        <w:spacing w:after="0" w:line="285" w:lineRule="atLeast"/>
        <w:jc w:val="left"/>
        <w:rPr>
          <w:ins w:id="6604" w:author="Thảo Nguyễn Kim" w:date="2019-03-10T21:27:00Z"/>
          <w:rFonts w:ascii="Consolas" w:hAnsi="Consolas"/>
          <w:color w:val="000000"/>
          <w:sz w:val="21"/>
          <w:szCs w:val="21"/>
          <w:lang w:val="en-US"/>
        </w:rPr>
      </w:pPr>
      <w:ins w:id="6605" w:author="Thảo Nguyễn Kim" w:date="2019-03-10T21:27:00Z">
        <w:r w:rsidRPr="00F14C17">
          <w:rPr>
            <w:rFonts w:ascii="Consolas" w:hAnsi="Consolas"/>
            <w:color w:val="000000"/>
            <w:sz w:val="21"/>
            <w:szCs w:val="21"/>
            <w:lang w:val="en-US"/>
          </w:rPr>
          <w:t xml:space="preserve">        }</w:t>
        </w:r>
      </w:ins>
    </w:p>
    <w:p w14:paraId="61A39407" w14:textId="77777777" w:rsidR="00F14C17" w:rsidRPr="00F14C17" w:rsidRDefault="00F14C17" w:rsidP="00F14C17">
      <w:pPr>
        <w:shd w:val="clear" w:color="auto" w:fill="FFFFFF"/>
        <w:spacing w:after="0" w:line="285" w:lineRule="atLeast"/>
        <w:jc w:val="left"/>
        <w:rPr>
          <w:ins w:id="6606" w:author="Thảo Nguyễn Kim" w:date="2019-03-10T21:27:00Z"/>
          <w:rFonts w:ascii="Consolas" w:hAnsi="Consolas"/>
          <w:color w:val="000000"/>
          <w:sz w:val="21"/>
          <w:szCs w:val="21"/>
          <w:lang w:val="en-US"/>
        </w:rPr>
      </w:pPr>
      <w:ins w:id="6607" w:author="Thảo Nguyễn Kim" w:date="2019-03-10T21:27:00Z">
        <w:r w:rsidRPr="00F14C17">
          <w:rPr>
            <w:rFonts w:ascii="Consolas" w:hAnsi="Consolas"/>
            <w:color w:val="000000"/>
            <w:sz w:val="21"/>
            <w:szCs w:val="21"/>
            <w:lang w:val="en-US"/>
          </w:rPr>
          <w:t xml:space="preserve">        </w:t>
        </w:r>
        <w:r w:rsidRPr="00F14C17">
          <w:rPr>
            <w:rFonts w:ascii="Consolas" w:hAnsi="Consolas"/>
            <w:color w:val="0000FF"/>
            <w:sz w:val="21"/>
            <w:szCs w:val="21"/>
            <w:lang w:val="en-US"/>
          </w:rPr>
          <w:t>var</w:t>
        </w:r>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action</w:t>
        </w:r>
        <w:r w:rsidRPr="00F14C17">
          <w:rPr>
            <w:rFonts w:ascii="Consolas" w:hAnsi="Consolas"/>
            <w:color w:val="000000"/>
            <w:sz w:val="21"/>
            <w:szCs w:val="21"/>
            <w:lang w:val="en-US"/>
          </w:rPr>
          <w:t xml:space="preserve"> = </w:t>
        </w:r>
        <w:r w:rsidRPr="00F14C17">
          <w:rPr>
            <w:rFonts w:ascii="Consolas" w:hAnsi="Consolas"/>
            <w:color w:val="001080"/>
            <w:sz w:val="21"/>
            <w:szCs w:val="21"/>
            <w:lang w:val="en-US"/>
          </w:rPr>
          <w:t>entryFactory</w:t>
        </w:r>
        <w:r w:rsidRPr="00F14C17">
          <w:rPr>
            <w:rFonts w:ascii="Consolas" w:hAnsi="Consolas"/>
            <w:color w:val="000000"/>
            <w:sz w:val="21"/>
            <w:szCs w:val="21"/>
            <w:lang w:val="en-US"/>
          </w:rPr>
          <w:t>.</w:t>
        </w:r>
        <w:r w:rsidRPr="00F14C17">
          <w:rPr>
            <w:rFonts w:ascii="Consolas" w:hAnsi="Consolas"/>
            <w:color w:val="795E26"/>
            <w:sz w:val="21"/>
            <w:szCs w:val="21"/>
            <w:lang w:val="en-US"/>
          </w:rPr>
          <w:t>comboBoxField</w:t>
        </w:r>
        <w:r w:rsidRPr="00F14C17">
          <w:rPr>
            <w:rFonts w:ascii="Consolas" w:hAnsi="Consolas"/>
            <w:color w:val="000000"/>
            <w:sz w:val="21"/>
            <w:szCs w:val="21"/>
            <w:lang w:val="en-US"/>
          </w:rPr>
          <w:t>({</w:t>
        </w:r>
      </w:ins>
    </w:p>
    <w:p w14:paraId="5B72A8E2" w14:textId="77777777" w:rsidR="00F14C17" w:rsidRPr="00F14C17" w:rsidRDefault="00F14C17" w:rsidP="00F14C17">
      <w:pPr>
        <w:shd w:val="clear" w:color="auto" w:fill="FFFFFF"/>
        <w:spacing w:after="0" w:line="285" w:lineRule="atLeast"/>
        <w:jc w:val="left"/>
        <w:rPr>
          <w:ins w:id="6608" w:author="Thảo Nguyễn Kim" w:date="2019-03-10T21:27:00Z"/>
          <w:rFonts w:ascii="Consolas" w:hAnsi="Consolas"/>
          <w:color w:val="000000"/>
          <w:sz w:val="21"/>
          <w:szCs w:val="21"/>
          <w:lang w:val="en-US"/>
        </w:rPr>
      </w:pPr>
      <w:ins w:id="6609"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id:</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'action'</w:t>
        </w:r>
        <w:r w:rsidRPr="00F14C17">
          <w:rPr>
            <w:rFonts w:ascii="Consolas" w:hAnsi="Consolas"/>
            <w:color w:val="000000"/>
            <w:sz w:val="21"/>
            <w:szCs w:val="21"/>
            <w:lang w:val="en-US"/>
          </w:rPr>
          <w:t>,</w:t>
        </w:r>
      </w:ins>
    </w:p>
    <w:p w14:paraId="58C5C5DC" w14:textId="77777777" w:rsidR="00F14C17" w:rsidRPr="00F14C17" w:rsidRDefault="00F14C17" w:rsidP="00F14C17">
      <w:pPr>
        <w:shd w:val="clear" w:color="auto" w:fill="FFFFFF"/>
        <w:spacing w:after="0" w:line="285" w:lineRule="atLeast"/>
        <w:jc w:val="left"/>
        <w:rPr>
          <w:ins w:id="6610" w:author="Thảo Nguyễn Kim" w:date="2019-03-10T21:27:00Z"/>
          <w:rFonts w:ascii="Consolas" w:hAnsi="Consolas"/>
          <w:color w:val="000000"/>
          <w:sz w:val="21"/>
          <w:szCs w:val="21"/>
          <w:lang w:val="en-US"/>
        </w:rPr>
      </w:pPr>
      <w:ins w:id="6611"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description:</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'Choose Action With Your Database'</w:t>
        </w:r>
        <w:r w:rsidRPr="00F14C17">
          <w:rPr>
            <w:rFonts w:ascii="Consolas" w:hAnsi="Consolas"/>
            <w:color w:val="000000"/>
            <w:sz w:val="21"/>
            <w:szCs w:val="21"/>
            <w:lang w:val="en-US"/>
          </w:rPr>
          <w:t>,</w:t>
        </w:r>
      </w:ins>
    </w:p>
    <w:p w14:paraId="36446802" w14:textId="77777777" w:rsidR="00F14C17" w:rsidRPr="00F14C17" w:rsidRDefault="00F14C17" w:rsidP="00F14C17">
      <w:pPr>
        <w:shd w:val="clear" w:color="auto" w:fill="FFFFFF"/>
        <w:spacing w:after="0" w:line="285" w:lineRule="atLeast"/>
        <w:jc w:val="left"/>
        <w:rPr>
          <w:ins w:id="6612" w:author="Thảo Nguyễn Kim" w:date="2019-03-10T21:27:00Z"/>
          <w:rFonts w:ascii="Consolas" w:hAnsi="Consolas"/>
          <w:color w:val="000000"/>
          <w:sz w:val="21"/>
          <w:szCs w:val="21"/>
          <w:lang w:val="en-US"/>
        </w:rPr>
      </w:pPr>
      <w:ins w:id="6613"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label:</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'Action'</w:t>
        </w:r>
        <w:r w:rsidRPr="00F14C17">
          <w:rPr>
            <w:rFonts w:ascii="Consolas" w:hAnsi="Consolas"/>
            <w:color w:val="000000"/>
            <w:sz w:val="21"/>
            <w:szCs w:val="21"/>
            <w:lang w:val="en-US"/>
          </w:rPr>
          <w:t>,</w:t>
        </w:r>
      </w:ins>
    </w:p>
    <w:p w14:paraId="7956DB75" w14:textId="77777777" w:rsidR="00F14C17" w:rsidRPr="00F14C17" w:rsidRDefault="00F14C17" w:rsidP="00F14C17">
      <w:pPr>
        <w:shd w:val="clear" w:color="auto" w:fill="FFFFFF"/>
        <w:spacing w:after="0" w:line="285" w:lineRule="atLeast"/>
        <w:jc w:val="left"/>
        <w:rPr>
          <w:ins w:id="6614" w:author="Thảo Nguyễn Kim" w:date="2019-03-10T21:27:00Z"/>
          <w:rFonts w:ascii="Consolas" w:hAnsi="Consolas"/>
          <w:color w:val="000000"/>
          <w:sz w:val="21"/>
          <w:szCs w:val="21"/>
          <w:lang w:val="en-US"/>
        </w:rPr>
      </w:pPr>
      <w:ins w:id="6615"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modelProperty:</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'action'</w:t>
        </w:r>
        <w:r w:rsidRPr="00F14C17">
          <w:rPr>
            <w:rFonts w:ascii="Consolas" w:hAnsi="Consolas"/>
            <w:color w:val="000000"/>
            <w:sz w:val="21"/>
            <w:szCs w:val="21"/>
            <w:lang w:val="en-US"/>
          </w:rPr>
          <w:t>,</w:t>
        </w:r>
      </w:ins>
    </w:p>
    <w:p w14:paraId="142E0354" w14:textId="77777777" w:rsidR="00F14C17" w:rsidRPr="00F14C17" w:rsidRDefault="00F14C17" w:rsidP="00F14C17">
      <w:pPr>
        <w:shd w:val="clear" w:color="auto" w:fill="FFFFFF"/>
        <w:spacing w:after="0" w:line="285" w:lineRule="atLeast"/>
        <w:jc w:val="left"/>
        <w:rPr>
          <w:ins w:id="6616" w:author="Thảo Nguyễn Kim" w:date="2019-03-10T21:27:00Z"/>
          <w:rFonts w:ascii="Consolas" w:hAnsi="Consolas"/>
          <w:color w:val="000000"/>
          <w:sz w:val="21"/>
          <w:szCs w:val="21"/>
          <w:lang w:val="en-US"/>
        </w:rPr>
      </w:pPr>
      <w:ins w:id="6617"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selectOptions:</w:t>
        </w:r>
        <w:r w:rsidRPr="00F14C17">
          <w:rPr>
            <w:rFonts w:ascii="Consolas" w:hAnsi="Consolas"/>
            <w:color w:val="000000"/>
            <w:sz w:val="21"/>
            <w:szCs w:val="21"/>
            <w:lang w:val="en-US"/>
          </w:rPr>
          <w:t xml:space="preserve"> [</w:t>
        </w:r>
      </w:ins>
    </w:p>
    <w:p w14:paraId="44426FAD" w14:textId="77777777" w:rsidR="00F14C17" w:rsidRPr="00F14C17" w:rsidRDefault="00F14C17" w:rsidP="00F14C17">
      <w:pPr>
        <w:shd w:val="clear" w:color="auto" w:fill="FFFFFF"/>
        <w:spacing w:after="0" w:line="285" w:lineRule="atLeast"/>
        <w:jc w:val="left"/>
        <w:rPr>
          <w:ins w:id="6618" w:author="Thảo Nguyễn Kim" w:date="2019-03-10T21:27:00Z"/>
          <w:rFonts w:ascii="Consolas" w:hAnsi="Consolas"/>
          <w:color w:val="000000"/>
          <w:sz w:val="21"/>
          <w:szCs w:val="21"/>
          <w:lang w:val="en-US"/>
        </w:rPr>
      </w:pPr>
      <w:ins w:id="6619" w:author="Thảo Nguyễn Kim" w:date="2019-03-10T21:27:00Z">
        <w:r w:rsidRPr="00F14C17">
          <w:rPr>
            <w:rFonts w:ascii="Consolas" w:hAnsi="Consolas"/>
            <w:color w:val="000000"/>
            <w:sz w:val="21"/>
            <w:szCs w:val="21"/>
            <w:lang w:val="en-US"/>
          </w:rPr>
          <w:t xml:space="preserve">            { </w:t>
        </w:r>
        <w:r w:rsidRPr="00F14C17">
          <w:rPr>
            <w:rFonts w:ascii="Consolas" w:hAnsi="Consolas"/>
            <w:color w:val="001080"/>
            <w:sz w:val="21"/>
            <w:szCs w:val="21"/>
            <w:lang w:val="en-US"/>
          </w:rPr>
          <w:t>name:</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'select'</w:t>
        </w:r>
        <w:r w:rsidRPr="00F14C17">
          <w:rPr>
            <w:rFonts w:ascii="Consolas" w:hAnsi="Consolas"/>
            <w:color w:val="000000"/>
            <w:sz w:val="21"/>
            <w:szCs w:val="21"/>
            <w:lang w:val="en-US"/>
          </w:rPr>
          <w:t xml:space="preserve">, </w:t>
        </w:r>
        <w:r w:rsidRPr="00F14C17">
          <w:rPr>
            <w:rFonts w:ascii="Consolas" w:hAnsi="Consolas"/>
            <w:color w:val="001080"/>
            <w:sz w:val="21"/>
            <w:szCs w:val="21"/>
            <w:lang w:val="en-US"/>
          </w:rPr>
          <w:t>value:</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'Select'</w:t>
        </w:r>
        <w:r w:rsidRPr="00F14C17">
          <w:rPr>
            <w:rFonts w:ascii="Consolas" w:hAnsi="Consolas"/>
            <w:color w:val="000000"/>
            <w:sz w:val="21"/>
            <w:szCs w:val="21"/>
            <w:lang w:val="en-US"/>
          </w:rPr>
          <w:t xml:space="preserve"> },</w:t>
        </w:r>
      </w:ins>
    </w:p>
    <w:p w14:paraId="43C32899" w14:textId="77777777" w:rsidR="00F14C17" w:rsidRPr="00F14C17" w:rsidRDefault="00F14C17" w:rsidP="00F14C17">
      <w:pPr>
        <w:shd w:val="clear" w:color="auto" w:fill="FFFFFF"/>
        <w:spacing w:after="0" w:line="285" w:lineRule="atLeast"/>
        <w:jc w:val="left"/>
        <w:rPr>
          <w:ins w:id="6620" w:author="Thảo Nguyễn Kim" w:date="2019-03-10T21:27:00Z"/>
          <w:rFonts w:ascii="Consolas" w:hAnsi="Consolas"/>
          <w:color w:val="000000"/>
          <w:sz w:val="21"/>
          <w:szCs w:val="21"/>
          <w:lang w:val="en-US"/>
        </w:rPr>
      </w:pPr>
      <w:ins w:id="6621" w:author="Thảo Nguyễn Kim" w:date="2019-03-10T21:27:00Z">
        <w:r w:rsidRPr="00F14C17">
          <w:rPr>
            <w:rFonts w:ascii="Consolas" w:hAnsi="Consolas"/>
            <w:color w:val="000000"/>
            <w:sz w:val="21"/>
            <w:szCs w:val="21"/>
            <w:lang w:val="en-US"/>
          </w:rPr>
          <w:t xml:space="preserve">            { </w:t>
        </w:r>
        <w:r w:rsidRPr="00F14C17">
          <w:rPr>
            <w:rFonts w:ascii="Consolas" w:hAnsi="Consolas"/>
            <w:color w:val="001080"/>
            <w:sz w:val="21"/>
            <w:szCs w:val="21"/>
            <w:lang w:val="en-US"/>
          </w:rPr>
          <w:t>name:</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'procedure'</w:t>
        </w:r>
        <w:r w:rsidRPr="00F14C17">
          <w:rPr>
            <w:rFonts w:ascii="Consolas" w:hAnsi="Consolas"/>
            <w:color w:val="000000"/>
            <w:sz w:val="21"/>
            <w:szCs w:val="21"/>
            <w:lang w:val="en-US"/>
          </w:rPr>
          <w:t xml:space="preserve">, </w:t>
        </w:r>
        <w:r w:rsidRPr="00F14C17">
          <w:rPr>
            <w:rFonts w:ascii="Consolas" w:hAnsi="Consolas"/>
            <w:color w:val="001080"/>
            <w:sz w:val="21"/>
            <w:szCs w:val="21"/>
            <w:lang w:val="en-US"/>
          </w:rPr>
          <w:t>value:</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'Procedure'</w:t>
        </w:r>
        <w:r w:rsidRPr="00F14C17">
          <w:rPr>
            <w:rFonts w:ascii="Consolas" w:hAnsi="Consolas"/>
            <w:color w:val="000000"/>
            <w:sz w:val="21"/>
            <w:szCs w:val="21"/>
            <w:lang w:val="en-US"/>
          </w:rPr>
          <w:t xml:space="preserve"> },</w:t>
        </w:r>
      </w:ins>
    </w:p>
    <w:p w14:paraId="30F94CE0" w14:textId="77777777" w:rsidR="00F14C17" w:rsidRPr="00F14C17" w:rsidRDefault="00F14C17" w:rsidP="00F14C17">
      <w:pPr>
        <w:shd w:val="clear" w:color="auto" w:fill="FFFFFF"/>
        <w:spacing w:after="0" w:line="285" w:lineRule="atLeast"/>
        <w:jc w:val="left"/>
        <w:rPr>
          <w:ins w:id="6622" w:author="Thảo Nguyễn Kim" w:date="2019-03-10T21:27:00Z"/>
          <w:rFonts w:ascii="Consolas" w:hAnsi="Consolas"/>
          <w:color w:val="000000"/>
          <w:sz w:val="21"/>
          <w:szCs w:val="21"/>
          <w:lang w:val="en-US"/>
        </w:rPr>
      </w:pPr>
      <w:ins w:id="6623" w:author="Thảo Nguyễn Kim" w:date="2019-03-10T21:27:00Z">
        <w:r w:rsidRPr="00F14C17">
          <w:rPr>
            <w:rFonts w:ascii="Consolas" w:hAnsi="Consolas"/>
            <w:color w:val="000000"/>
            <w:sz w:val="21"/>
            <w:szCs w:val="21"/>
            <w:lang w:val="en-US"/>
          </w:rPr>
          <w:t xml:space="preserve">            { </w:t>
        </w:r>
        <w:r w:rsidRPr="00F14C17">
          <w:rPr>
            <w:rFonts w:ascii="Consolas" w:hAnsi="Consolas"/>
            <w:color w:val="001080"/>
            <w:sz w:val="21"/>
            <w:szCs w:val="21"/>
            <w:lang w:val="en-US"/>
          </w:rPr>
          <w:t>name:</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'query'</w:t>
        </w:r>
        <w:r w:rsidRPr="00F14C17">
          <w:rPr>
            <w:rFonts w:ascii="Consolas" w:hAnsi="Consolas"/>
            <w:color w:val="000000"/>
            <w:sz w:val="21"/>
            <w:szCs w:val="21"/>
            <w:lang w:val="en-US"/>
          </w:rPr>
          <w:t xml:space="preserve">, </w:t>
        </w:r>
        <w:r w:rsidRPr="00F14C17">
          <w:rPr>
            <w:rFonts w:ascii="Consolas" w:hAnsi="Consolas"/>
            <w:color w:val="001080"/>
            <w:sz w:val="21"/>
            <w:szCs w:val="21"/>
            <w:lang w:val="en-US"/>
          </w:rPr>
          <w:t>value:</w:t>
        </w:r>
        <w:r w:rsidRPr="00F14C17">
          <w:rPr>
            <w:rFonts w:ascii="Consolas" w:hAnsi="Consolas"/>
            <w:color w:val="000000"/>
            <w:sz w:val="21"/>
            <w:szCs w:val="21"/>
            <w:lang w:val="en-US"/>
          </w:rPr>
          <w:t xml:space="preserve"> </w:t>
        </w:r>
        <w:r w:rsidRPr="00F14C17">
          <w:rPr>
            <w:rFonts w:ascii="Consolas" w:hAnsi="Consolas"/>
            <w:color w:val="A31515"/>
            <w:sz w:val="21"/>
            <w:szCs w:val="21"/>
            <w:lang w:val="en-US"/>
          </w:rPr>
          <w:t>'Query'</w:t>
        </w:r>
        <w:r w:rsidRPr="00F14C17">
          <w:rPr>
            <w:rFonts w:ascii="Consolas" w:hAnsi="Consolas"/>
            <w:color w:val="000000"/>
            <w:sz w:val="21"/>
            <w:szCs w:val="21"/>
            <w:lang w:val="en-US"/>
          </w:rPr>
          <w:t xml:space="preserve"> }</w:t>
        </w:r>
      </w:ins>
    </w:p>
    <w:p w14:paraId="6706F84D" w14:textId="77777777" w:rsidR="00F14C17" w:rsidRPr="00F14C17" w:rsidRDefault="00F14C17" w:rsidP="00F14C17">
      <w:pPr>
        <w:shd w:val="clear" w:color="auto" w:fill="FFFFFF"/>
        <w:spacing w:after="0" w:line="285" w:lineRule="atLeast"/>
        <w:jc w:val="left"/>
        <w:rPr>
          <w:ins w:id="6624" w:author="Thảo Nguyễn Kim" w:date="2019-03-10T21:27:00Z"/>
          <w:rFonts w:ascii="Consolas" w:hAnsi="Consolas"/>
          <w:color w:val="000000"/>
          <w:sz w:val="21"/>
          <w:szCs w:val="21"/>
          <w:lang w:val="en-US"/>
        </w:rPr>
      </w:pPr>
      <w:ins w:id="6625" w:author="Thảo Nguyễn Kim" w:date="2019-03-10T21:27:00Z">
        <w:r w:rsidRPr="00F14C17">
          <w:rPr>
            <w:rFonts w:ascii="Consolas" w:hAnsi="Consolas"/>
            <w:color w:val="000000"/>
            <w:sz w:val="21"/>
            <w:szCs w:val="21"/>
            <w:lang w:val="en-US"/>
          </w:rPr>
          <w:t xml:space="preserve">          ],</w:t>
        </w:r>
      </w:ins>
    </w:p>
    <w:p w14:paraId="11709464" w14:textId="77777777" w:rsidR="00F14C17" w:rsidRPr="00F14C17" w:rsidRDefault="00F14C17" w:rsidP="00F14C17">
      <w:pPr>
        <w:shd w:val="clear" w:color="auto" w:fill="FFFFFF"/>
        <w:spacing w:after="0" w:line="285" w:lineRule="atLeast"/>
        <w:jc w:val="left"/>
        <w:rPr>
          <w:ins w:id="6626" w:author="Thảo Nguyễn Kim" w:date="2019-03-10T21:27:00Z"/>
          <w:rFonts w:ascii="Consolas" w:hAnsi="Consolas"/>
          <w:color w:val="000000"/>
          <w:sz w:val="21"/>
          <w:szCs w:val="21"/>
          <w:lang w:val="en-US"/>
        </w:rPr>
      </w:pPr>
      <w:ins w:id="6627"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attributes:</w:t>
        </w:r>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attr</w:t>
        </w:r>
        <w:r w:rsidRPr="00F14C17">
          <w:rPr>
            <w:rFonts w:ascii="Consolas" w:hAnsi="Consolas"/>
            <w:color w:val="000000"/>
            <w:sz w:val="21"/>
            <w:szCs w:val="21"/>
            <w:lang w:val="en-US"/>
          </w:rPr>
          <w:t>.</w:t>
        </w:r>
        <w:r w:rsidRPr="00F14C17">
          <w:rPr>
            <w:rFonts w:ascii="Consolas" w:hAnsi="Consolas"/>
            <w:color w:val="001080"/>
            <w:sz w:val="21"/>
            <w:szCs w:val="21"/>
            <w:lang w:val="en-US"/>
          </w:rPr>
          <w:t>action</w:t>
        </w:r>
      </w:ins>
    </w:p>
    <w:p w14:paraId="26F981D1" w14:textId="77777777" w:rsidR="00F14C17" w:rsidRPr="00F14C17" w:rsidRDefault="00F14C17" w:rsidP="00F14C17">
      <w:pPr>
        <w:shd w:val="clear" w:color="auto" w:fill="FFFFFF"/>
        <w:spacing w:after="0" w:line="285" w:lineRule="atLeast"/>
        <w:jc w:val="left"/>
        <w:rPr>
          <w:ins w:id="6628" w:author="Thảo Nguyễn Kim" w:date="2019-03-10T21:27:00Z"/>
          <w:rFonts w:ascii="Consolas" w:hAnsi="Consolas"/>
          <w:color w:val="000000"/>
          <w:sz w:val="21"/>
          <w:szCs w:val="21"/>
          <w:lang w:val="en-US"/>
        </w:rPr>
      </w:pPr>
      <w:ins w:id="6629" w:author="Thảo Nguyễn Kim" w:date="2019-03-10T21:27:00Z">
        <w:r w:rsidRPr="00F14C17">
          <w:rPr>
            <w:rFonts w:ascii="Consolas" w:hAnsi="Consolas"/>
            <w:color w:val="000000"/>
            <w:sz w:val="21"/>
            <w:szCs w:val="21"/>
            <w:lang w:val="en-US"/>
          </w:rPr>
          <w:t xml:space="preserve">        });</w:t>
        </w:r>
      </w:ins>
    </w:p>
    <w:p w14:paraId="4CF5FF53" w14:textId="77777777" w:rsidR="00F14C17" w:rsidRPr="00F14C17" w:rsidRDefault="00F14C17" w:rsidP="00F14C17">
      <w:pPr>
        <w:shd w:val="clear" w:color="auto" w:fill="FFFFFF"/>
        <w:spacing w:after="0" w:line="285" w:lineRule="atLeast"/>
        <w:jc w:val="left"/>
        <w:rPr>
          <w:ins w:id="6630" w:author="Thảo Nguyễn Kim" w:date="2019-03-10T21:27:00Z"/>
          <w:rFonts w:ascii="Consolas" w:hAnsi="Consolas"/>
          <w:color w:val="000000"/>
          <w:sz w:val="21"/>
          <w:szCs w:val="21"/>
          <w:lang w:val="en-US"/>
        </w:rPr>
      </w:pPr>
      <w:ins w:id="6631"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action</w:t>
        </w:r>
        <w:r w:rsidRPr="00F14C17">
          <w:rPr>
            <w:rFonts w:ascii="Consolas" w:hAnsi="Consolas"/>
            <w:color w:val="000000"/>
            <w:sz w:val="21"/>
            <w:szCs w:val="21"/>
            <w:lang w:val="en-US"/>
          </w:rPr>
          <w:t>.</w:t>
        </w:r>
        <w:r w:rsidRPr="00F14C17">
          <w:rPr>
            <w:rFonts w:ascii="Consolas" w:hAnsi="Consolas"/>
            <w:color w:val="001080"/>
            <w:sz w:val="21"/>
            <w:szCs w:val="21"/>
            <w:lang w:val="en-US"/>
          </w:rPr>
          <w:t>get</w:t>
        </w:r>
        <w:r w:rsidRPr="00F14C17">
          <w:rPr>
            <w:rFonts w:ascii="Consolas" w:hAnsi="Consolas"/>
            <w:color w:val="000000"/>
            <w:sz w:val="21"/>
            <w:szCs w:val="21"/>
            <w:lang w:val="en-US"/>
          </w:rPr>
          <w:t xml:space="preserve"> = </w:t>
        </w:r>
        <w:r w:rsidRPr="00F14C17">
          <w:rPr>
            <w:rFonts w:ascii="Consolas" w:hAnsi="Consolas"/>
            <w:color w:val="795E26"/>
            <w:sz w:val="21"/>
            <w:szCs w:val="21"/>
            <w:lang w:val="en-US"/>
          </w:rPr>
          <w:t>getValue</w:t>
        </w:r>
        <w:r w:rsidRPr="00F14C17">
          <w:rPr>
            <w:rFonts w:ascii="Consolas" w:hAnsi="Consolas"/>
            <w:color w:val="000000"/>
            <w:sz w:val="21"/>
            <w:szCs w:val="21"/>
            <w:lang w:val="en-US"/>
          </w:rPr>
          <w:t>(</w:t>
        </w:r>
        <w:r w:rsidRPr="00F14C17">
          <w:rPr>
            <w:rFonts w:ascii="Consolas" w:hAnsi="Consolas"/>
            <w:color w:val="795E26"/>
            <w:sz w:val="21"/>
            <w:szCs w:val="21"/>
            <w:lang w:val="en-US"/>
          </w:rPr>
          <w:t>getBusinessObject</w:t>
        </w:r>
        <w:r w:rsidRPr="00F14C17">
          <w:rPr>
            <w:rFonts w:ascii="Consolas" w:hAnsi="Consolas"/>
            <w:color w:val="000000"/>
            <w:sz w:val="21"/>
            <w:szCs w:val="21"/>
            <w:lang w:val="en-US"/>
          </w:rPr>
          <w:t>(</w:t>
        </w:r>
        <w:r w:rsidRPr="00F14C17">
          <w:rPr>
            <w:rFonts w:ascii="Consolas" w:hAnsi="Consolas"/>
            <w:color w:val="001080"/>
            <w:sz w:val="21"/>
            <w:szCs w:val="21"/>
            <w:lang w:val="en-US"/>
          </w:rPr>
          <w:t>element</w:t>
        </w:r>
        <w:r w:rsidRPr="00F14C17">
          <w:rPr>
            <w:rFonts w:ascii="Consolas" w:hAnsi="Consolas"/>
            <w:color w:val="000000"/>
            <w:sz w:val="21"/>
            <w:szCs w:val="21"/>
            <w:lang w:val="en-US"/>
          </w:rPr>
          <w:t>));</w:t>
        </w:r>
      </w:ins>
    </w:p>
    <w:p w14:paraId="1450E92C" w14:textId="77777777" w:rsidR="00F14C17" w:rsidRPr="00F14C17" w:rsidRDefault="00F14C17" w:rsidP="00F14C17">
      <w:pPr>
        <w:shd w:val="clear" w:color="auto" w:fill="FFFFFF"/>
        <w:spacing w:after="0" w:line="285" w:lineRule="atLeast"/>
        <w:jc w:val="left"/>
        <w:rPr>
          <w:ins w:id="6632" w:author="Thảo Nguyễn Kim" w:date="2019-03-10T21:27:00Z"/>
          <w:rFonts w:ascii="Consolas" w:hAnsi="Consolas"/>
          <w:color w:val="000000"/>
          <w:sz w:val="21"/>
          <w:szCs w:val="21"/>
          <w:lang w:val="en-US"/>
        </w:rPr>
      </w:pPr>
      <w:ins w:id="6633"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action</w:t>
        </w:r>
        <w:r w:rsidRPr="00F14C17">
          <w:rPr>
            <w:rFonts w:ascii="Consolas" w:hAnsi="Consolas"/>
            <w:color w:val="000000"/>
            <w:sz w:val="21"/>
            <w:szCs w:val="21"/>
            <w:lang w:val="en-US"/>
          </w:rPr>
          <w:t>.</w:t>
        </w:r>
        <w:r w:rsidRPr="00F14C17">
          <w:rPr>
            <w:rFonts w:ascii="Consolas" w:hAnsi="Consolas"/>
            <w:color w:val="001080"/>
            <w:sz w:val="21"/>
            <w:szCs w:val="21"/>
            <w:lang w:val="en-US"/>
          </w:rPr>
          <w:t>set</w:t>
        </w:r>
        <w:r w:rsidRPr="00F14C17">
          <w:rPr>
            <w:rFonts w:ascii="Consolas" w:hAnsi="Consolas"/>
            <w:color w:val="000000"/>
            <w:sz w:val="21"/>
            <w:szCs w:val="21"/>
            <w:lang w:val="en-US"/>
          </w:rPr>
          <w:t xml:space="preserve"> = </w:t>
        </w:r>
        <w:r w:rsidRPr="00F14C17">
          <w:rPr>
            <w:rFonts w:ascii="Consolas" w:hAnsi="Consolas"/>
            <w:color w:val="795E26"/>
            <w:sz w:val="21"/>
            <w:szCs w:val="21"/>
            <w:lang w:val="en-US"/>
          </w:rPr>
          <w:t>setValue</w:t>
        </w:r>
        <w:r w:rsidRPr="00F14C17">
          <w:rPr>
            <w:rFonts w:ascii="Consolas" w:hAnsi="Consolas"/>
            <w:color w:val="000000"/>
            <w:sz w:val="21"/>
            <w:szCs w:val="21"/>
            <w:lang w:val="en-US"/>
          </w:rPr>
          <w:t>(</w:t>
        </w:r>
        <w:r w:rsidRPr="00F14C17">
          <w:rPr>
            <w:rFonts w:ascii="Consolas" w:hAnsi="Consolas"/>
            <w:color w:val="795E26"/>
            <w:sz w:val="21"/>
            <w:szCs w:val="21"/>
            <w:lang w:val="en-US"/>
          </w:rPr>
          <w:t>getBusinessObject</w:t>
        </w:r>
        <w:r w:rsidRPr="00F14C17">
          <w:rPr>
            <w:rFonts w:ascii="Consolas" w:hAnsi="Consolas"/>
            <w:color w:val="000000"/>
            <w:sz w:val="21"/>
            <w:szCs w:val="21"/>
            <w:lang w:val="en-US"/>
          </w:rPr>
          <w:t>(</w:t>
        </w:r>
        <w:r w:rsidRPr="00F14C17">
          <w:rPr>
            <w:rFonts w:ascii="Consolas" w:hAnsi="Consolas"/>
            <w:color w:val="001080"/>
            <w:sz w:val="21"/>
            <w:szCs w:val="21"/>
            <w:lang w:val="en-US"/>
          </w:rPr>
          <w:t>element</w:t>
        </w:r>
        <w:r w:rsidRPr="00F14C17">
          <w:rPr>
            <w:rFonts w:ascii="Consolas" w:hAnsi="Consolas"/>
            <w:color w:val="000000"/>
            <w:sz w:val="21"/>
            <w:szCs w:val="21"/>
            <w:lang w:val="en-US"/>
          </w:rPr>
          <w:t>));</w:t>
        </w:r>
      </w:ins>
    </w:p>
    <w:p w14:paraId="57D10DE1" w14:textId="1FB43F1E" w:rsidR="00F14C17" w:rsidRPr="00F14C17" w:rsidRDefault="00F14C17" w:rsidP="00F14C17">
      <w:pPr>
        <w:shd w:val="clear" w:color="auto" w:fill="FFFFFF"/>
        <w:spacing w:after="0" w:line="285" w:lineRule="atLeast"/>
        <w:jc w:val="left"/>
        <w:rPr>
          <w:ins w:id="6634" w:author="Thảo Nguyễn Kim" w:date="2019-03-10T21:27:00Z"/>
          <w:rFonts w:ascii="Consolas" w:hAnsi="Consolas"/>
          <w:color w:val="000000"/>
          <w:sz w:val="21"/>
          <w:szCs w:val="21"/>
          <w:lang w:val="en-US"/>
        </w:rPr>
      </w:pPr>
      <w:ins w:id="6635" w:author="Thảo Nguyễn Kim" w:date="2019-03-10T21:27:00Z">
        <w:r w:rsidRPr="00F14C17">
          <w:rPr>
            <w:rFonts w:ascii="Consolas" w:hAnsi="Consolas"/>
            <w:color w:val="000000"/>
            <w:sz w:val="21"/>
            <w:szCs w:val="21"/>
            <w:lang w:val="en-US"/>
          </w:rPr>
          <w:t xml:space="preserve">        </w:t>
        </w:r>
        <w:r w:rsidRPr="00F14C17">
          <w:rPr>
            <w:rFonts w:ascii="Consolas" w:hAnsi="Consolas"/>
            <w:color w:val="001080"/>
            <w:sz w:val="21"/>
            <w:szCs w:val="21"/>
            <w:lang w:val="en-US"/>
          </w:rPr>
          <w:t>group</w:t>
        </w:r>
        <w:r w:rsidRPr="00F14C17">
          <w:rPr>
            <w:rFonts w:ascii="Consolas" w:hAnsi="Consolas"/>
            <w:color w:val="000000"/>
            <w:sz w:val="21"/>
            <w:szCs w:val="21"/>
            <w:lang w:val="en-US"/>
          </w:rPr>
          <w:t>.</w:t>
        </w:r>
        <w:r w:rsidRPr="00F14C17">
          <w:rPr>
            <w:rFonts w:ascii="Consolas" w:hAnsi="Consolas"/>
            <w:color w:val="001080"/>
            <w:sz w:val="21"/>
            <w:szCs w:val="21"/>
            <w:lang w:val="en-US"/>
          </w:rPr>
          <w:t>entries</w:t>
        </w:r>
        <w:r w:rsidRPr="00F14C17">
          <w:rPr>
            <w:rFonts w:ascii="Consolas" w:hAnsi="Consolas"/>
            <w:color w:val="000000"/>
            <w:sz w:val="21"/>
            <w:szCs w:val="21"/>
            <w:lang w:val="en-US"/>
          </w:rPr>
          <w:t>.</w:t>
        </w:r>
        <w:r w:rsidRPr="00F14C17">
          <w:rPr>
            <w:rFonts w:ascii="Consolas" w:hAnsi="Consolas"/>
            <w:color w:val="795E26"/>
            <w:sz w:val="21"/>
            <w:szCs w:val="21"/>
            <w:lang w:val="en-US"/>
          </w:rPr>
          <w:t>push</w:t>
        </w:r>
        <w:r w:rsidRPr="00F14C17">
          <w:rPr>
            <w:rFonts w:ascii="Consolas" w:hAnsi="Consolas"/>
            <w:color w:val="000000"/>
            <w:sz w:val="21"/>
            <w:szCs w:val="21"/>
            <w:lang w:val="en-US"/>
          </w:rPr>
          <w:t>(</w:t>
        </w:r>
        <w:r w:rsidRPr="00F14C17">
          <w:rPr>
            <w:rFonts w:ascii="Consolas" w:hAnsi="Consolas"/>
            <w:color w:val="001080"/>
            <w:sz w:val="21"/>
            <w:szCs w:val="21"/>
            <w:lang w:val="en-US"/>
          </w:rPr>
          <w:t>action</w:t>
        </w:r>
        <w:r w:rsidRPr="00F14C17">
          <w:rPr>
            <w:rFonts w:ascii="Consolas" w:hAnsi="Consolas"/>
            <w:color w:val="000000"/>
            <w:sz w:val="21"/>
            <w:szCs w:val="21"/>
            <w:lang w:val="en-US"/>
          </w:rPr>
          <w:t>);</w:t>
        </w:r>
      </w:ins>
    </w:p>
    <w:p w14:paraId="63357FF0" w14:textId="1893EEB4" w:rsidR="001F4EF5" w:rsidRDefault="00F14C17">
      <w:pPr>
        <w:shd w:val="clear" w:color="auto" w:fill="FFFFFF"/>
        <w:spacing w:after="0" w:line="285" w:lineRule="atLeast"/>
        <w:jc w:val="left"/>
        <w:rPr>
          <w:ins w:id="6636" w:author="Thảo Nguyễn Kim" w:date="2019-03-10T21:28:00Z"/>
          <w:rFonts w:ascii="Consolas" w:hAnsi="Consolas"/>
          <w:color w:val="000000"/>
          <w:sz w:val="21"/>
          <w:szCs w:val="21"/>
          <w:lang w:val="en-US"/>
        </w:rPr>
        <w:pPrChange w:id="6637" w:author="Thảo Nguyễn Kim" w:date="2019-03-10T21:27:00Z">
          <w:pPr>
            <w:spacing w:line="360" w:lineRule="auto"/>
            <w:ind w:left="720"/>
          </w:pPr>
        </w:pPrChange>
      </w:pPr>
      <w:ins w:id="6638" w:author="Thảo Nguyễn Kim" w:date="2019-03-10T21:27:00Z">
        <w:r w:rsidRPr="00F14C17">
          <w:rPr>
            <w:rFonts w:ascii="Consolas" w:hAnsi="Consolas"/>
            <w:color w:val="000000"/>
            <w:sz w:val="21"/>
            <w:szCs w:val="21"/>
            <w:lang w:val="en-US"/>
          </w:rPr>
          <w:t xml:space="preserve">      }</w:t>
        </w:r>
      </w:ins>
    </w:p>
    <w:p w14:paraId="537DB4C1" w14:textId="77777777" w:rsidR="00816A5A" w:rsidRPr="00F14C17" w:rsidRDefault="00816A5A">
      <w:pPr>
        <w:shd w:val="clear" w:color="auto" w:fill="FFFFFF"/>
        <w:spacing w:after="0" w:line="285" w:lineRule="atLeast"/>
        <w:jc w:val="left"/>
        <w:rPr>
          <w:ins w:id="6639" w:author="Thảo Nguyễn Kim" w:date="2019-03-10T21:22:00Z"/>
          <w:rFonts w:ascii="Consolas" w:hAnsi="Consolas"/>
          <w:color w:val="000000"/>
          <w:sz w:val="21"/>
          <w:szCs w:val="21"/>
          <w:lang w:val="en-US"/>
          <w:rPrChange w:id="6640" w:author="Thảo Nguyễn Kim" w:date="2019-03-10T21:27:00Z">
            <w:rPr>
              <w:ins w:id="6641" w:author="Thảo Nguyễn Kim" w:date="2019-03-10T21:22:00Z"/>
              <w:rFonts w:ascii="Times New Roman" w:hAnsi="Times New Roman"/>
              <w:sz w:val="26"/>
              <w:szCs w:val="26"/>
            </w:rPr>
          </w:rPrChange>
        </w:rPr>
        <w:pPrChange w:id="6642" w:author="Thảo Nguyễn Kim" w:date="2019-03-10T21:27:00Z">
          <w:pPr>
            <w:spacing w:line="360" w:lineRule="auto"/>
            <w:ind w:left="720"/>
          </w:pPr>
        </w:pPrChange>
      </w:pPr>
    </w:p>
    <w:p w14:paraId="283E8A34" w14:textId="61B1B76F" w:rsidR="001F4EF5" w:rsidRDefault="001F4EF5">
      <w:pPr>
        <w:pStyle w:val="MNgun"/>
        <w:rPr>
          <w:ins w:id="6643" w:author="Thảo Nguyễn Kim" w:date="2019-03-10T21:25:00Z"/>
          <w:lang w:val="en-US"/>
        </w:rPr>
        <w:pPrChange w:id="6644" w:author="Thảo Nguyễn Kim" w:date="2019-03-11T14:34:00Z">
          <w:pPr>
            <w:spacing w:line="360" w:lineRule="auto"/>
            <w:ind w:left="720"/>
          </w:pPr>
        </w:pPrChange>
      </w:pPr>
      <w:ins w:id="6645" w:author="Thảo Nguyễn Kim" w:date="2019-03-10T21:22:00Z">
        <w:r>
          <w:tab/>
        </w:r>
        <w:bookmarkStart w:id="6646" w:name="_Toc3208827"/>
        <w:bookmarkStart w:id="6647" w:name="_Toc3376561"/>
        <w:r w:rsidR="0062702C">
          <w:rPr>
            <w:lang w:val="en-US"/>
          </w:rPr>
          <w:t>Mã nguồn  5.1 -</w:t>
        </w:r>
        <w:r>
          <w:rPr>
            <w:lang w:val="en-US"/>
          </w:rPr>
          <w:t xml:space="preserve"> Thêm</w:t>
        </w:r>
      </w:ins>
      <w:ins w:id="6648" w:author="Thảo Nguyễn Kim" w:date="2019-03-10T21:23:00Z">
        <w:r>
          <w:rPr>
            <w:lang w:val="en-US"/>
          </w:rPr>
          <w:t xml:space="preserve"> procedure và query vào DataInputAssociation</w:t>
        </w:r>
      </w:ins>
      <w:bookmarkEnd w:id="6646"/>
      <w:bookmarkEnd w:id="6647"/>
    </w:p>
    <w:p w14:paraId="6502A25F" w14:textId="77777777" w:rsidR="00816A5A" w:rsidRPr="00816A5A" w:rsidRDefault="00816A5A" w:rsidP="00816A5A">
      <w:pPr>
        <w:shd w:val="clear" w:color="auto" w:fill="FFFFFF"/>
        <w:spacing w:after="0" w:line="285" w:lineRule="atLeast"/>
        <w:jc w:val="left"/>
        <w:rPr>
          <w:ins w:id="6649" w:author="Thảo Nguyễn Kim" w:date="2019-03-10T21:29:00Z"/>
          <w:rFonts w:ascii="Consolas" w:hAnsi="Consolas"/>
          <w:color w:val="000000"/>
          <w:sz w:val="21"/>
          <w:szCs w:val="21"/>
          <w:lang w:val="en-US"/>
        </w:rPr>
      </w:pPr>
      <w:ins w:id="6650" w:author="Thảo Nguyễn Kim" w:date="2019-03-10T21:29:00Z">
        <w:r w:rsidRPr="00816A5A">
          <w:rPr>
            <w:rFonts w:ascii="Consolas" w:hAnsi="Consolas"/>
            <w:color w:val="000000"/>
            <w:sz w:val="21"/>
            <w:szCs w:val="21"/>
            <w:lang w:val="en-US"/>
          </w:rPr>
          <w:t xml:space="preserve">  </w:t>
        </w:r>
        <w:r w:rsidRPr="00816A5A">
          <w:rPr>
            <w:rFonts w:ascii="Consolas" w:hAnsi="Consolas"/>
            <w:color w:val="008000"/>
            <w:sz w:val="21"/>
            <w:szCs w:val="21"/>
            <w:lang w:val="en-US"/>
          </w:rPr>
          <w:t>// [FormData] form field formItem combo box</w:t>
        </w:r>
      </w:ins>
    </w:p>
    <w:p w14:paraId="311C06FB" w14:textId="77777777" w:rsidR="00816A5A" w:rsidRPr="00816A5A" w:rsidRDefault="00816A5A">
      <w:pPr>
        <w:shd w:val="clear" w:color="auto" w:fill="FFFFFF"/>
        <w:spacing w:after="0" w:line="285" w:lineRule="atLeast"/>
        <w:ind w:firstLine="720"/>
        <w:jc w:val="left"/>
        <w:rPr>
          <w:ins w:id="6651" w:author="Thảo Nguyễn Kim" w:date="2019-03-10T21:29:00Z"/>
          <w:rFonts w:ascii="Consolas" w:hAnsi="Consolas"/>
          <w:color w:val="000000"/>
          <w:sz w:val="21"/>
          <w:szCs w:val="21"/>
          <w:lang w:val="en-US"/>
        </w:rPr>
        <w:pPrChange w:id="6652" w:author="Thảo Nguyễn Kim" w:date="2019-03-10T21:29:00Z">
          <w:pPr>
            <w:shd w:val="clear" w:color="auto" w:fill="FFFFFF"/>
            <w:spacing w:after="0" w:line="285" w:lineRule="atLeast"/>
            <w:jc w:val="left"/>
          </w:pPr>
        </w:pPrChange>
      </w:pPr>
      <w:ins w:id="6653" w:author="Thảo Nguyễn Kim" w:date="2019-03-10T21:29:00Z">
        <w:r w:rsidRPr="00816A5A">
          <w:rPr>
            <w:rFonts w:ascii="Consolas" w:hAnsi="Consolas"/>
            <w:color w:val="000000"/>
            <w:sz w:val="21"/>
            <w:szCs w:val="21"/>
            <w:lang w:val="en-US"/>
          </w:rPr>
          <w:t xml:space="preserve">  </w:t>
        </w:r>
        <w:r w:rsidRPr="00816A5A">
          <w:rPr>
            <w:rFonts w:ascii="Consolas" w:hAnsi="Consolas"/>
            <w:color w:val="001080"/>
            <w:sz w:val="21"/>
            <w:szCs w:val="21"/>
            <w:lang w:val="en-US"/>
          </w:rPr>
          <w:t>group</w:t>
        </w:r>
        <w:r w:rsidRPr="00816A5A">
          <w:rPr>
            <w:rFonts w:ascii="Consolas" w:hAnsi="Consolas"/>
            <w:color w:val="000000"/>
            <w:sz w:val="21"/>
            <w:szCs w:val="21"/>
            <w:lang w:val="en-US"/>
          </w:rPr>
          <w:t>.</w:t>
        </w:r>
        <w:r w:rsidRPr="00816A5A">
          <w:rPr>
            <w:rFonts w:ascii="Consolas" w:hAnsi="Consolas"/>
            <w:color w:val="001080"/>
            <w:sz w:val="21"/>
            <w:szCs w:val="21"/>
            <w:lang w:val="en-US"/>
          </w:rPr>
          <w:t>entries</w:t>
        </w:r>
        <w:r w:rsidRPr="00816A5A">
          <w:rPr>
            <w:rFonts w:ascii="Consolas" w:hAnsi="Consolas"/>
            <w:color w:val="000000"/>
            <w:sz w:val="21"/>
            <w:szCs w:val="21"/>
            <w:lang w:val="en-US"/>
          </w:rPr>
          <w:t>.</w:t>
        </w:r>
        <w:r w:rsidRPr="00816A5A">
          <w:rPr>
            <w:rFonts w:ascii="Consolas" w:hAnsi="Consolas"/>
            <w:color w:val="795E26"/>
            <w:sz w:val="21"/>
            <w:szCs w:val="21"/>
            <w:lang w:val="en-US"/>
          </w:rPr>
          <w:t>push</w:t>
        </w:r>
        <w:r w:rsidRPr="00816A5A">
          <w:rPr>
            <w:rFonts w:ascii="Consolas" w:hAnsi="Consolas"/>
            <w:color w:val="000000"/>
            <w:sz w:val="21"/>
            <w:szCs w:val="21"/>
            <w:lang w:val="en-US"/>
          </w:rPr>
          <w:t>(</w:t>
        </w:r>
        <w:r w:rsidRPr="00816A5A">
          <w:rPr>
            <w:rFonts w:ascii="Consolas" w:hAnsi="Consolas"/>
            <w:color w:val="001080"/>
            <w:sz w:val="21"/>
            <w:szCs w:val="21"/>
            <w:lang w:val="en-US"/>
          </w:rPr>
          <w:t>entryFactory</w:t>
        </w:r>
        <w:r w:rsidRPr="00816A5A">
          <w:rPr>
            <w:rFonts w:ascii="Consolas" w:hAnsi="Consolas"/>
            <w:color w:val="000000"/>
            <w:sz w:val="21"/>
            <w:szCs w:val="21"/>
            <w:lang w:val="en-US"/>
          </w:rPr>
          <w:t>.</w:t>
        </w:r>
        <w:r w:rsidRPr="00816A5A">
          <w:rPr>
            <w:rFonts w:ascii="Consolas" w:hAnsi="Consolas"/>
            <w:color w:val="795E26"/>
            <w:sz w:val="21"/>
            <w:szCs w:val="21"/>
            <w:lang w:val="en-US"/>
          </w:rPr>
          <w:t>comboBox</w:t>
        </w:r>
        <w:r w:rsidRPr="00816A5A">
          <w:rPr>
            <w:rFonts w:ascii="Consolas" w:hAnsi="Consolas"/>
            <w:color w:val="000000"/>
            <w:sz w:val="21"/>
            <w:szCs w:val="21"/>
            <w:lang w:val="en-US"/>
          </w:rPr>
          <w:t>({</w:t>
        </w:r>
      </w:ins>
    </w:p>
    <w:p w14:paraId="1B449750" w14:textId="6B395AFA" w:rsidR="00816A5A" w:rsidRPr="00816A5A" w:rsidRDefault="00816A5A" w:rsidP="00816A5A">
      <w:pPr>
        <w:shd w:val="clear" w:color="auto" w:fill="FFFFFF"/>
        <w:spacing w:after="0" w:line="285" w:lineRule="atLeast"/>
        <w:jc w:val="left"/>
        <w:rPr>
          <w:ins w:id="6654" w:author="Thảo Nguyễn Kim" w:date="2019-03-10T21:29:00Z"/>
          <w:rFonts w:ascii="Consolas" w:hAnsi="Consolas"/>
          <w:color w:val="000000"/>
          <w:sz w:val="21"/>
          <w:szCs w:val="21"/>
          <w:lang w:val="en-US"/>
        </w:rPr>
      </w:pPr>
      <w:ins w:id="6655"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sidRPr="00816A5A">
          <w:rPr>
            <w:rFonts w:ascii="Consolas" w:hAnsi="Consolas"/>
            <w:color w:val="000000"/>
            <w:sz w:val="21"/>
            <w:szCs w:val="21"/>
            <w:lang w:val="en-US"/>
          </w:rPr>
          <w:t xml:space="preserve">  </w:t>
        </w:r>
      </w:ins>
      <w:ins w:id="6656" w:author="Thảo Nguyễn Kim" w:date="2019-03-10T21:30:00Z">
        <w:r>
          <w:rPr>
            <w:rFonts w:ascii="Consolas" w:hAnsi="Consolas"/>
            <w:color w:val="000000"/>
            <w:sz w:val="21"/>
            <w:szCs w:val="21"/>
            <w:lang w:val="en-US"/>
          </w:rPr>
          <w:tab/>
        </w:r>
      </w:ins>
      <w:ins w:id="6657" w:author="Thảo Nguyễn Kim" w:date="2019-03-10T21:29:00Z">
        <w:r w:rsidRPr="00816A5A">
          <w:rPr>
            <w:rFonts w:ascii="Consolas" w:hAnsi="Consolas"/>
            <w:color w:val="001080"/>
            <w:sz w:val="21"/>
            <w:szCs w:val="21"/>
            <w:lang w:val="en-US"/>
          </w:rPr>
          <w:t>id:</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'form-field-form-item'</w:t>
        </w:r>
        <w:r w:rsidRPr="00816A5A">
          <w:rPr>
            <w:rFonts w:ascii="Consolas" w:hAnsi="Consolas"/>
            <w:color w:val="000000"/>
            <w:sz w:val="21"/>
            <w:szCs w:val="21"/>
            <w:lang w:val="en-US"/>
          </w:rPr>
          <w:t>,</w:t>
        </w:r>
      </w:ins>
    </w:p>
    <w:p w14:paraId="316DA085" w14:textId="659F1F4F" w:rsidR="00816A5A" w:rsidRPr="00816A5A" w:rsidRDefault="00816A5A" w:rsidP="00816A5A">
      <w:pPr>
        <w:shd w:val="clear" w:color="auto" w:fill="FFFFFF"/>
        <w:spacing w:after="0" w:line="285" w:lineRule="atLeast"/>
        <w:jc w:val="left"/>
        <w:rPr>
          <w:ins w:id="6658" w:author="Thảo Nguyễn Kim" w:date="2019-03-10T21:29:00Z"/>
          <w:rFonts w:ascii="Consolas" w:hAnsi="Consolas"/>
          <w:color w:val="000000"/>
          <w:sz w:val="21"/>
          <w:szCs w:val="21"/>
          <w:lang w:val="en-US"/>
        </w:rPr>
      </w:pPr>
      <w:ins w:id="6659"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sidRPr="00816A5A">
          <w:rPr>
            <w:rFonts w:ascii="Consolas" w:hAnsi="Consolas"/>
            <w:color w:val="000000"/>
            <w:sz w:val="21"/>
            <w:szCs w:val="21"/>
            <w:lang w:val="en-US"/>
          </w:rPr>
          <w:t xml:space="preserve">  </w:t>
        </w:r>
      </w:ins>
      <w:ins w:id="6660" w:author="Thảo Nguyễn Kim" w:date="2019-03-10T21:30:00Z">
        <w:r>
          <w:rPr>
            <w:rFonts w:ascii="Consolas" w:hAnsi="Consolas"/>
            <w:color w:val="000000"/>
            <w:sz w:val="21"/>
            <w:szCs w:val="21"/>
            <w:lang w:val="en-US"/>
          </w:rPr>
          <w:tab/>
        </w:r>
      </w:ins>
      <w:ins w:id="6661" w:author="Thảo Nguyễn Kim" w:date="2019-03-10T21:29:00Z">
        <w:r w:rsidRPr="00816A5A">
          <w:rPr>
            <w:rFonts w:ascii="Consolas" w:hAnsi="Consolas"/>
            <w:color w:val="001080"/>
            <w:sz w:val="21"/>
            <w:szCs w:val="21"/>
            <w:lang w:val="en-US"/>
          </w:rPr>
          <w:t>label:</w:t>
        </w:r>
        <w:r w:rsidRPr="00816A5A">
          <w:rPr>
            <w:rFonts w:ascii="Consolas" w:hAnsi="Consolas"/>
            <w:color w:val="000000"/>
            <w:sz w:val="21"/>
            <w:szCs w:val="21"/>
            <w:lang w:val="en-US"/>
          </w:rPr>
          <w:t xml:space="preserve"> </w:t>
        </w:r>
        <w:r w:rsidRPr="00816A5A">
          <w:rPr>
            <w:rFonts w:ascii="Consolas" w:hAnsi="Consolas"/>
            <w:color w:val="795E26"/>
            <w:sz w:val="21"/>
            <w:szCs w:val="21"/>
            <w:lang w:val="en-US"/>
          </w:rPr>
          <w:t>translate</w:t>
        </w:r>
        <w:r w:rsidRPr="00816A5A">
          <w:rPr>
            <w:rFonts w:ascii="Consolas" w:hAnsi="Consolas"/>
            <w:color w:val="000000"/>
            <w:sz w:val="21"/>
            <w:szCs w:val="21"/>
            <w:lang w:val="en-US"/>
          </w:rPr>
          <w:t>(</w:t>
        </w:r>
        <w:r w:rsidRPr="00816A5A">
          <w:rPr>
            <w:rFonts w:ascii="Consolas" w:hAnsi="Consolas"/>
            <w:color w:val="A31515"/>
            <w:sz w:val="21"/>
            <w:szCs w:val="21"/>
            <w:lang w:val="en-US"/>
          </w:rPr>
          <w:t>'Form Item'</w:t>
        </w:r>
        <w:r w:rsidRPr="00816A5A">
          <w:rPr>
            <w:rFonts w:ascii="Consolas" w:hAnsi="Consolas"/>
            <w:color w:val="000000"/>
            <w:sz w:val="21"/>
            <w:szCs w:val="21"/>
            <w:lang w:val="en-US"/>
          </w:rPr>
          <w:t>),</w:t>
        </w:r>
      </w:ins>
    </w:p>
    <w:p w14:paraId="55B3DA98" w14:textId="0AF5F80D" w:rsidR="00816A5A" w:rsidRPr="00816A5A" w:rsidRDefault="00816A5A" w:rsidP="00816A5A">
      <w:pPr>
        <w:shd w:val="clear" w:color="auto" w:fill="FFFFFF"/>
        <w:spacing w:after="0" w:line="285" w:lineRule="atLeast"/>
        <w:jc w:val="left"/>
        <w:rPr>
          <w:ins w:id="6662" w:author="Thảo Nguyễn Kim" w:date="2019-03-10T21:29:00Z"/>
          <w:rFonts w:ascii="Consolas" w:hAnsi="Consolas"/>
          <w:color w:val="000000"/>
          <w:sz w:val="21"/>
          <w:szCs w:val="21"/>
          <w:lang w:val="en-US"/>
        </w:rPr>
      </w:pPr>
      <w:ins w:id="6663"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sidRPr="00816A5A">
          <w:rPr>
            <w:rFonts w:ascii="Consolas" w:hAnsi="Consolas"/>
            <w:color w:val="000000"/>
            <w:sz w:val="21"/>
            <w:szCs w:val="21"/>
            <w:lang w:val="en-US"/>
          </w:rPr>
          <w:t xml:space="preserve">  </w:t>
        </w:r>
      </w:ins>
      <w:ins w:id="6664" w:author="Thảo Nguyễn Kim" w:date="2019-03-10T21:30:00Z">
        <w:r>
          <w:rPr>
            <w:rFonts w:ascii="Consolas" w:hAnsi="Consolas"/>
            <w:color w:val="000000"/>
            <w:sz w:val="21"/>
            <w:szCs w:val="21"/>
            <w:lang w:val="en-US"/>
          </w:rPr>
          <w:tab/>
        </w:r>
      </w:ins>
      <w:ins w:id="6665" w:author="Thảo Nguyễn Kim" w:date="2019-03-10T21:29:00Z">
        <w:r w:rsidRPr="00816A5A">
          <w:rPr>
            <w:rFonts w:ascii="Consolas" w:hAnsi="Consolas"/>
            <w:color w:val="001080"/>
            <w:sz w:val="21"/>
            <w:szCs w:val="21"/>
            <w:lang w:val="en-US"/>
          </w:rPr>
          <w:t>selectOptions:</w:t>
        </w:r>
        <w:r w:rsidRPr="00816A5A">
          <w:rPr>
            <w:rFonts w:ascii="Consolas" w:hAnsi="Consolas"/>
            <w:color w:val="000000"/>
            <w:sz w:val="21"/>
            <w:szCs w:val="21"/>
            <w:lang w:val="en-US"/>
          </w:rPr>
          <w:t xml:space="preserve"> [</w:t>
        </w:r>
      </w:ins>
    </w:p>
    <w:p w14:paraId="6FD5CF9C" w14:textId="1C585498" w:rsidR="00816A5A" w:rsidRPr="00816A5A" w:rsidRDefault="00816A5A" w:rsidP="00816A5A">
      <w:pPr>
        <w:shd w:val="clear" w:color="auto" w:fill="FFFFFF"/>
        <w:spacing w:after="0" w:line="285" w:lineRule="atLeast"/>
        <w:jc w:val="left"/>
        <w:rPr>
          <w:ins w:id="6666" w:author="Thảo Nguyễn Kim" w:date="2019-03-10T21:29:00Z"/>
          <w:rFonts w:ascii="Consolas" w:hAnsi="Consolas"/>
          <w:color w:val="000000"/>
          <w:sz w:val="21"/>
          <w:szCs w:val="21"/>
          <w:lang w:val="en-US"/>
        </w:rPr>
      </w:pPr>
      <w:ins w:id="6667" w:author="Thảo Nguyễn Kim" w:date="2019-03-10T21:29:00Z">
        <w:r>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'input'</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'Input'</w:t>
        </w:r>
        <w:r w:rsidRPr="00816A5A">
          <w:rPr>
            <w:rFonts w:ascii="Consolas" w:hAnsi="Consolas"/>
            <w:color w:val="000000"/>
            <w:sz w:val="21"/>
            <w:szCs w:val="21"/>
            <w:lang w:val="en-US"/>
          </w:rPr>
          <w:t xml:space="preserve"> },</w:t>
        </w:r>
      </w:ins>
    </w:p>
    <w:p w14:paraId="788A7E11" w14:textId="2644C6EC" w:rsidR="00816A5A" w:rsidRPr="00816A5A" w:rsidRDefault="00816A5A" w:rsidP="00816A5A">
      <w:pPr>
        <w:shd w:val="clear" w:color="auto" w:fill="FFFFFF"/>
        <w:spacing w:after="0" w:line="285" w:lineRule="atLeast"/>
        <w:jc w:val="left"/>
        <w:rPr>
          <w:ins w:id="6668" w:author="Thảo Nguyễn Kim" w:date="2019-03-10T21:29:00Z"/>
          <w:rFonts w:ascii="Consolas" w:hAnsi="Consolas"/>
          <w:color w:val="000000"/>
          <w:sz w:val="21"/>
          <w:szCs w:val="21"/>
          <w:lang w:val="en-US"/>
        </w:rPr>
      </w:pPr>
      <w:ins w:id="6669" w:author="Thảo Nguyễn Kim" w:date="2019-03-10T21:29:00Z">
        <w:r w:rsidRPr="00816A5A">
          <w:rPr>
            <w:rFonts w:ascii="Consolas" w:hAnsi="Consolas"/>
            <w:color w:val="000000"/>
            <w:sz w:val="21"/>
            <w:szCs w:val="21"/>
            <w:lang w:val="en-US"/>
          </w:rPr>
          <w:lastRenderedPageBreak/>
          <w:t xml:space="preserve"> </w:t>
        </w:r>
        <w:r>
          <w:rPr>
            <w:rFonts w:ascii="Consolas" w:hAnsi="Consolas"/>
            <w:color w:val="000000"/>
            <w:sz w:val="21"/>
            <w:szCs w:val="21"/>
            <w:lang w:val="en-US"/>
          </w:rPr>
          <w:tab/>
        </w:r>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'paragraph'</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'Paragraph'</w:t>
        </w:r>
        <w:r w:rsidRPr="00816A5A">
          <w:rPr>
            <w:rFonts w:ascii="Consolas" w:hAnsi="Consolas"/>
            <w:color w:val="000000"/>
            <w:sz w:val="21"/>
            <w:szCs w:val="21"/>
            <w:lang w:val="en-US"/>
          </w:rPr>
          <w:t xml:space="preserve"> },</w:t>
        </w:r>
      </w:ins>
    </w:p>
    <w:p w14:paraId="74134FAE" w14:textId="0275DDED" w:rsidR="00816A5A" w:rsidRPr="00816A5A" w:rsidRDefault="00816A5A" w:rsidP="00816A5A">
      <w:pPr>
        <w:shd w:val="clear" w:color="auto" w:fill="FFFFFF"/>
        <w:spacing w:after="0" w:line="285" w:lineRule="atLeast"/>
        <w:jc w:val="left"/>
        <w:rPr>
          <w:ins w:id="6670" w:author="Thảo Nguyễn Kim" w:date="2019-03-10T21:29:00Z"/>
          <w:rFonts w:ascii="Consolas" w:hAnsi="Consolas"/>
          <w:color w:val="000000"/>
          <w:sz w:val="21"/>
          <w:szCs w:val="21"/>
          <w:lang w:val="en-US"/>
        </w:rPr>
      </w:pPr>
      <w:ins w:id="6671"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'select'</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'Select'</w:t>
        </w:r>
        <w:r w:rsidRPr="00816A5A">
          <w:rPr>
            <w:rFonts w:ascii="Consolas" w:hAnsi="Consolas"/>
            <w:color w:val="000000"/>
            <w:sz w:val="21"/>
            <w:szCs w:val="21"/>
            <w:lang w:val="en-US"/>
          </w:rPr>
          <w:t xml:space="preserve"> },</w:t>
        </w:r>
      </w:ins>
    </w:p>
    <w:p w14:paraId="23E4A9A5" w14:textId="60F4CC5C" w:rsidR="00816A5A" w:rsidRPr="00816A5A" w:rsidRDefault="00816A5A" w:rsidP="00816A5A">
      <w:pPr>
        <w:shd w:val="clear" w:color="auto" w:fill="FFFFFF"/>
        <w:spacing w:after="0" w:line="285" w:lineRule="atLeast"/>
        <w:jc w:val="left"/>
        <w:rPr>
          <w:ins w:id="6672" w:author="Thảo Nguyễn Kim" w:date="2019-03-10T21:29:00Z"/>
          <w:rFonts w:ascii="Consolas" w:hAnsi="Consolas"/>
          <w:color w:val="000000"/>
          <w:sz w:val="21"/>
          <w:szCs w:val="21"/>
          <w:lang w:val="en-US"/>
        </w:rPr>
      </w:pPr>
      <w:ins w:id="6673"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'table'</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'Table'</w:t>
        </w:r>
        <w:r w:rsidRPr="00816A5A">
          <w:rPr>
            <w:rFonts w:ascii="Consolas" w:hAnsi="Consolas"/>
            <w:color w:val="000000"/>
            <w:sz w:val="21"/>
            <w:szCs w:val="21"/>
            <w:lang w:val="en-US"/>
          </w:rPr>
          <w:t xml:space="preserve"> },</w:t>
        </w:r>
      </w:ins>
    </w:p>
    <w:p w14:paraId="164CD3EB" w14:textId="6D001C43" w:rsidR="00816A5A" w:rsidRPr="00816A5A" w:rsidRDefault="00816A5A" w:rsidP="00816A5A">
      <w:pPr>
        <w:shd w:val="clear" w:color="auto" w:fill="FFFFFF"/>
        <w:spacing w:after="0" w:line="285" w:lineRule="atLeast"/>
        <w:jc w:val="left"/>
        <w:rPr>
          <w:ins w:id="6674" w:author="Thảo Nguyễn Kim" w:date="2019-03-10T21:29:00Z"/>
          <w:rFonts w:ascii="Consolas" w:hAnsi="Consolas"/>
          <w:color w:val="000000"/>
          <w:sz w:val="21"/>
          <w:szCs w:val="21"/>
          <w:lang w:val="en-US"/>
        </w:rPr>
      </w:pPr>
      <w:ins w:id="6675"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'button'</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'Button'</w:t>
        </w:r>
        <w:r w:rsidRPr="00816A5A">
          <w:rPr>
            <w:rFonts w:ascii="Consolas" w:hAnsi="Consolas"/>
            <w:color w:val="000000"/>
            <w:sz w:val="21"/>
            <w:szCs w:val="21"/>
            <w:lang w:val="en-US"/>
          </w:rPr>
          <w:t xml:space="preserve"> },</w:t>
        </w:r>
      </w:ins>
    </w:p>
    <w:p w14:paraId="1C6AA1F5" w14:textId="4FB27BEE" w:rsidR="00816A5A" w:rsidRPr="00816A5A" w:rsidRDefault="00816A5A" w:rsidP="00816A5A">
      <w:pPr>
        <w:shd w:val="clear" w:color="auto" w:fill="FFFFFF"/>
        <w:spacing w:after="0" w:line="285" w:lineRule="atLeast"/>
        <w:jc w:val="left"/>
        <w:rPr>
          <w:ins w:id="6676" w:author="Thảo Nguyễn Kim" w:date="2019-03-10T21:29:00Z"/>
          <w:rFonts w:ascii="Consolas" w:hAnsi="Consolas"/>
          <w:color w:val="000000"/>
          <w:sz w:val="21"/>
          <w:szCs w:val="21"/>
          <w:lang w:val="en-US"/>
        </w:rPr>
      </w:pPr>
      <w:ins w:id="6677"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'uploadfile'</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'UploadFile'</w:t>
        </w:r>
        <w:r w:rsidRPr="00816A5A">
          <w:rPr>
            <w:rFonts w:ascii="Consolas" w:hAnsi="Consolas"/>
            <w:color w:val="000000"/>
            <w:sz w:val="21"/>
            <w:szCs w:val="21"/>
            <w:lang w:val="en-US"/>
          </w:rPr>
          <w:t xml:space="preserve"> },</w:t>
        </w:r>
      </w:ins>
    </w:p>
    <w:p w14:paraId="41D407B3" w14:textId="1B30651E" w:rsidR="00816A5A" w:rsidRPr="00816A5A" w:rsidRDefault="00816A5A" w:rsidP="00816A5A">
      <w:pPr>
        <w:shd w:val="clear" w:color="auto" w:fill="FFFFFF"/>
        <w:spacing w:after="0" w:line="285" w:lineRule="atLeast"/>
        <w:jc w:val="left"/>
        <w:rPr>
          <w:ins w:id="6678" w:author="Thảo Nguyễn Kim" w:date="2019-03-10T21:29:00Z"/>
          <w:rFonts w:ascii="Consolas" w:hAnsi="Consolas"/>
          <w:color w:val="000000"/>
          <w:sz w:val="21"/>
          <w:szCs w:val="21"/>
          <w:lang w:val="en-US"/>
        </w:rPr>
      </w:pPr>
      <w:ins w:id="6679"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'loadimage'</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'LoadImage'</w:t>
        </w:r>
        <w:r w:rsidRPr="00816A5A">
          <w:rPr>
            <w:rFonts w:ascii="Consolas" w:hAnsi="Consolas"/>
            <w:color w:val="000000"/>
            <w:sz w:val="21"/>
            <w:szCs w:val="21"/>
            <w:lang w:val="en-US"/>
          </w:rPr>
          <w:t xml:space="preserve"> },</w:t>
        </w:r>
      </w:ins>
    </w:p>
    <w:p w14:paraId="4D25F86F" w14:textId="7780AC50" w:rsidR="00816A5A" w:rsidRPr="00816A5A" w:rsidRDefault="00816A5A" w:rsidP="00816A5A">
      <w:pPr>
        <w:shd w:val="clear" w:color="auto" w:fill="FFFFFF"/>
        <w:spacing w:after="0" w:line="285" w:lineRule="atLeast"/>
        <w:jc w:val="left"/>
        <w:rPr>
          <w:ins w:id="6680" w:author="Thảo Nguyễn Kim" w:date="2019-03-10T21:29:00Z"/>
          <w:rFonts w:ascii="Consolas" w:hAnsi="Consolas"/>
          <w:color w:val="000000"/>
          <w:sz w:val="21"/>
          <w:szCs w:val="21"/>
          <w:lang w:val="en-US"/>
        </w:rPr>
      </w:pPr>
      <w:ins w:id="6681"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name: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'link'</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'Link'</w:t>
        </w:r>
        <w:r w:rsidRPr="00816A5A">
          <w:rPr>
            <w:rFonts w:ascii="Consolas" w:hAnsi="Consolas"/>
            <w:color w:val="000000"/>
            <w:sz w:val="21"/>
            <w:szCs w:val="21"/>
            <w:lang w:val="en-US"/>
          </w:rPr>
          <w:t xml:space="preserve"> },</w:t>
        </w:r>
      </w:ins>
    </w:p>
    <w:p w14:paraId="44B89044" w14:textId="7E3892EF" w:rsidR="00816A5A" w:rsidRPr="00816A5A" w:rsidRDefault="00816A5A" w:rsidP="00816A5A">
      <w:pPr>
        <w:shd w:val="clear" w:color="auto" w:fill="FFFFFF"/>
        <w:spacing w:after="0" w:line="285" w:lineRule="atLeast"/>
        <w:jc w:val="left"/>
        <w:rPr>
          <w:ins w:id="6682" w:author="Thảo Nguyễn Kim" w:date="2019-03-10T21:29:00Z"/>
          <w:rFonts w:ascii="Consolas" w:hAnsi="Consolas"/>
          <w:color w:val="000000"/>
          <w:sz w:val="21"/>
          <w:szCs w:val="21"/>
          <w:lang w:val="en-US"/>
        </w:rPr>
      </w:pPr>
      <w:ins w:id="6683" w:author="Thảo Nguyễn Kim" w:date="2019-03-10T21:29:00Z">
        <w:r w:rsidRPr="00816A5A">
          <w:rPr>
            <w:rFonts w:ascii="Consolas" w:hAnsi="Consolas"/>
            <w:color w:val="000000"/>
            <w:sz w:val="21"/>
            <w:szCs w:val="21"/>
            <w:lang w:val="en-US"/>
          </w:rPr>
          <w:t xml:space="preserve">    </w:t>
        </w:r>
        <w:r>
          <w:rPr>
            <w:rFonts w:ascii="Consolas" w:hAnsi="Consolas"/>
            <w:color w:val="000000"/>
            <w:sz w:val="21"/>
            <w:szCs w:val="21"/>
            <w:lang w:val="en-US"/>
          </w:rPr>
          <w:tab/>
        </w:r>
      </w:ins>
      <w:ins w:id="6684" w:author="Thảo Nguyễn Kim" w:date="2019-03-10T21:30:00Z">
        <w:r>
          <w:rPr>
            <w:rFonts w:ascii="Consolas" w:hAnsi="Consolas"/>
            <w:color w:val="000000"/>
            <w:sz w:val="21"/>
            <w:szCs w:val="21"/>
            <w:lang w:val="en-US"/>
          </w:rPr>
          <w:t xml:space="preserve">  </w:t>
        </w:r>
        <w:r>
          <w:rPr>
            <w:rFonts w:ascii="Consolas" w:hAnsi="Consolas"/>
            <w:color w:val="000000"/>
            <w:sz w:val="21"/>
            <w:szCs w:val="21"/>
            <w:lang w:val="en-US"/>
          </w:rPr>
          <w:tab/>
        </w:r>
      </w:ins>
      <w:ins w:id="6685" w:author="Thảo Nguyễn Kim" w:date="2019-03-10T21:29:00Z">
        <w:r w:rsidRPr="00816A5A">
          <w:rPr>
            <w:rFonts w:ascii="Consolas" w:hAnsi="Consolas"/>
            <w:color w:val="000000"/>
            <w:sz w:val="21"/>
            <w:szCs w:val="21"/>
            <w:lang w:val="en-US"/>
          </w:rPr>
          <w:t>],</w:t>
        </w:r>
      </w:ins>
    </w:p>
    <w:p w14:paraId="778367A7" w14:textId="085BB895" w:rsidR="00816A5A" w:rsidRPr="00816A5A" w:rsidRDefault="00816A5A" w:rsidP="00816A5A">
      <w:pPr>
        <w:shd w:val="clear" w:color="auto" w:fill="FFFFFF"/>
        <w:spacing w:after="0" w:line="285" w:lineRule="atLeast"/>
        <w:jc w:val="left"/>
        <w:rPr>
          <w:ins w:id="6686" w:author="Thảo Nguyễn Kim" w:date="2019-03-10T21:29:00Z"/>
          <w:rFonts w:ascii="Consolas" w:hAnsi="Consolas"/>
          <w:color w:val="000000"/>
          <w:sz w:val="21"/>
          <w:szCs w:val="21"/>
          <w:lang w:val="en-US"/>
        </w:rPr>
      </w:pPr>
      <w:ins w:id="6687" w:author="Thảo Nguyễn Kim" w:date="2019-03-10T21:29:00Z">
        <w:r w:rsidRPr="00816A5A">
          <w:rPr>
            <w:rFonts w:ascii="Consolas" w:hAnsi="Consolas"/>
            <w:color w:val="000000"/>
            <w:sz w:val="21"/>
            <w:szCs w:val="21"/>
            <w:lang w:val="en-US"/>
          </w:rPr>
          <w:t xml:space="preserve">    </w:t>
        </w:r>
      </w:ins>
      <w:ins w:id="6688" w:author="Thảo Nguyễn Kim" w:date="2019-03-10T21:30:00Z">
        <w:r>
          <w:rPr>
            <w:rFonts w:ascii="Consolas" w:hAnsi="Consolas"/>
            <w:color w:val="000000"/>
            <w:sz w:val="21"/>
            <w:szCs w:val="21"/>
            <w:lang w:val="en-US"/>
          </w:rPr>
          <w:tab/>
          <w:t xml:space="preserve"> </w:t>
        </w:r>
        <w:r>
          <w:rPr>
            <w:rFonts w:ascii="Consolas" w:hAnsi="Consolas"/>
            <w:color w:val="000000"/>
            <w:sz w:val="21"/>
            <w:szCs w:val="21"/>
            <w:lang w:val="en-US"/>
          </w:rPr>
          <w:tab/>
        </w:r>
      </w:ins>
      <w:ins w:id="6689" w:author="Thảo Nguyễn Kim" w:date="2019-03-10T21:29:00Z">
        <w:r w:rsidRPr="00816A5A">
          <w:rPr>
            <w:rFonts w:ascii="Consolas" w:hAnsi="Consolas"/>
            <w:color w:val="001080"/>
            <w:sz w:val="21"/>
            <w:szCs w:val="21"/>
            <w:lang w:val="en-US"/>
          </w:rPr>
          <w:t>modelProperty:</w:t>
        </w:r>
        <w:r w:rsidRPr="00816A5A">
          <w:rPr>
            <w:rFonts w:ascii="Consolas" w:hAnsi="Consolas"/>
            <w:color w:val="000000"/>
            <w:sz w:val="21"/>
            <w:szCs w:val="21"/>
            <w:lang w:val="en-US"/>
          </w:rPr>
          <w:t xml:space="preserve"> </w:t>
        </w:r>
        <w:r w:rsidRPr="00816A5A">
          <w:rPr>
            <w:rFonts w:ascii="Consolas" w:hAnsi="Consolas"/>
            <w:color w:val="A31515"/>
            <w:sz w:val="21"/>
            <w:szCs w:val="21"/>
            <w:lang w:val="en-US"/>
          </w:rPr>
          <w:t>'formItem'</w:t>
        </w:r>
        <w:r w:rsidRPr="00816A5A">
          <w:rPr>
            <w:rFonts w:ascii="Consolas" w:hAnsi="Consolas"/>
            <w:color w:val="000000"/>
            <w:sz w:val="21"/>
            <w:szCs w:val="21"/>
            <w:lang w:val="en-US"/>
          </w:rPr>
          <w:t>,</w:t>
        </w:r>
      </w:ins>
    </w:p>
    <w:p w14:paraId="4CA6A5F3" w14:textId="1B51817B" w:rsidR="00816A5A" w:rsidRPr="00816A5A" w:rsidRDefault="00816A5A" w:rsidP="00816A5A">
      <w:pPr>
        <w:shd w:val="clear" w:color="auto" w:fill="FFFFFF"/>
        <w:spacing w:after="0" w:line="285" w:lineRule="atLeast"/>
        <w:jc w:val="left"/>
        <w:rPr>
          <w:ins w:id="6690" w:author="Thảo Nguyễn Kim" w:date="2019-03-10T21:29:00Z"/>
          <w:rFonts w:ascii="Consolas" w:hAnsi="Consolas"/>
          <w:color w:val="000000"/>
          <w:sz w:val="21"/>
          <w:szCs w:val="21"/>
          <w:lang w:val="en-US"/>
        </w:rPr>
      </w:pPr>
      <w:ins w:id="6691" w:author="Thảo Nguyễn Kim" w:date="2019-03-10T21:29:00Z">
        <w:r w:rsidRPr="00816A5A">
          <w:rPr>
            <w:rFonts w:ascii="Consolas" w:hAnsi="Consolas"/>
            <w:color w:val="000000"/>
            <w:sz w:val="21"/>
            <w:szCs w:val="21"/>
            <w:lang w:val="en-US"/>
          </w:rPr>
          <w:t xml:space="preserve">    </w:t>
        </w:r>
      </w:ins>
      <w:ins w:id="6692" w:author="Thảo Nguyễn Kim" w:date="2019-03-10T21:30:00Z">
        <w:r>
          <w:rPr>
            <w:rFonts w:ascii="Consolas" w:hAnsi="Consolas"/>
            <w:color w:val="000000"/>
            <w:sz w:val="21"/>
            <w:szCs w:val="21"/>
            <w:lang w:val="en-US"/>
          </w:rPr>
          <w:t xml:space="preserve">      </w:t>
        </w:r>
        <w:r>
          <w:rPr>
            <w:rFonts w:ascii="Consolas" w:hAnsi="Consolas"/>
            <w:color w:val="000000"/>
            <w:sz w:val="21"/>
            <w:szCs w:val="21"/>
            <w:lang w:val="en-US"/>
          </w:rPr>
          <w:tab/>
        </w:r>
      </w:ins>
      <w:ins w:id="6693" w:author="Thảo Nguyễn Kim" w:date="2019-03-10T21:29:00Z">
        <w:r w:rsidRPr="00816A5A">
          <w:rPr>
            <w:rFonts w:ascii="Consolas" w:hAnsi="Consolas"/>
            <w:color w:val="001080"/>
            <w:sz w:val="21"/>
            <w:szCs w:val="21"/>
            <w:lang w:val="en-US"/>
          </w:rPr>
          <w:t>emptyParameter:</w:t>
        </w:r>
        <w:r w:rsidRPr="00816A5A">
          <w:rPr>
            <w:rFonts w:ascii="Consolas" w:hAnsi="Consolas"/>
            <w:color w:val="000000"/>
            <w:sz w:val="21"/>
            <w:szCs w:val="21"/>
            <w:lang w:val="en-US"/>
          </w:rPr>
          <w:t xml:space="preserve"> </w:t>
        </w:r>
        <w:r w:rsidRPr="00816A5A">
          <w:rPr>
            <w:rFonts w:ascii="Consolas" w:hAnsi="Consolas"/>
            <w:color w:val="0000FF"/>
            <w:sz w:val="21"/>
            <w:szCs w:val="21"/>
            <w:lang w:val="en-US"/>
          </w:rPr>
          <w:t>true</w:t>
        </w:r>
        <w:r w:rsidRPr="00816A5A">
          <w:rPr>
            <w:rFonts w:ascii="Consolas" w:hAnsi="Consolas"/>
            <w:color w:val="000000"/>
            <w:sz w:val="21"/>
            <w:szCs w:val="21"/>
            <w:lang w:val="en-US"/>
          </w:rPr>
          <w:t>,</w:t>
        </w:r>
      </w:ins>
    </w:p>
    <w:p w14:paraId="30394BAC" w14:textId="79F3244E" w:rsidR="00816A5A" w:rsidRPr="00816A5A" w:rsidRDefault="00816A5A" w:rsidP="00816A5A">
      <w:pPr>
        <w:shd w:val="clear" w:color="auto" w:fill="FFFFFF"/>
        <w:spacing w:after="0" w:line="285" w:lineRule="atLeast"/>
        <w:jc w:val="left"/>
        <w:rPr>
          <w:ins w:id="6694" w:author="Thảo Nguyễn Kim" w:date="2019-03-10T21:29:00Z"/>
          <w:rFonts w:ascii="Consolas" w:hAnsi="Consolas"/>
          <w:color w:val="000000"/>
          <w:sz w:val="21"/>
          <w:szCs w:val="21"/>
          <w:lang w:val="en-US"/>
        </w:rPr>
      </w:pPr>
      <w:ins w:id="6695" w:author="Thảo Nguyễn Kim" w:date="2019-03-10T21:29:00Z">
        <w:r w:rsidRPr="00816A5A">
          <w:rPr>
            <w:rFonts w:ascii="Consolas" w:hAnsi="Consolas"/>
            <w:color w:val="000000"/>
            <w:sz w:val="21"/>
            <w:szCs w:val="21"/>
            <w:lang w:val="en-US"/>
          </w:rPr>
          <w:t xml:space="preserve">    </w:t>
        </w:r>
      </w:ins>
      <w:ins w:id="6696" w:author="Thảo Nguyễn Kim" w:date="2019-03-10T21:30:00Z">
        <w:r>
          <w:rPr>
            <w:rFonts w:ascii="Consolas" w:hAnsi="Consolas"/>
            <w:color w:val="000000"/>
            <w:sz w:val="21"/>
            <w:szCs w:val="21"/>
            <w:lang w:val="en-US"/>
          </w:rPr>
          <w:tab/>
        </w:r>
        <w:r>
          <w:rPr>
            <w:rFonts w:ascii="Consolas" w:hAnsi="Consolas"/>
            <w:color w:val="000000"/>
            <w:sz w:val="21"/>
            <w:szCs w:val="21"/>
            <w:lang w:val="en-US"/>
          </w:rPr>
          <w:tab/>
        </w:r>
      </w:ins>
      <w:ins w:id="6697" w:author="Thảo Nguyễn Kim" w:date="2019-03-10T21:29:00Z">
        <w:r w:rsidRPr="00816A5A">
          <w:rPr>
            <w:rFonts w:ascii="Consolas" w:hAnsi="Consolas"/>
            <w:color w:val="795E26"/>
            <w:sz w:val="21"/>
            <w:szCs w:val="21"/>
            <w:lang w:val="en-US"/>
          </w:rPr>
          <w:t>get</w:t>
        </w:r>
        <w:r w:rsidRPr="00816A5A">
          <w:rPr>
            <w:rFonts w:ascii="Consolas" w:hAnsi="Consolas"/>
            <w:color w:val="001080"/>
            <w:sz w:val="21"/>
            <w:szCs w:val="21"/>
            <w:lang w:val="en-US"/>
          </w:rPr>
          <w:t>:</w:t>
        </w:r>
        <w:r w:rsidRPr="00816A5A">
          <w:rPr>
            <w:rFonts w:ascii="Consolas" w:hAnsi="Consolas"/>
            <w:color w:val="000000"/>
            <w:sz w:val="21"/>
            <w:szCs w:val="21"/>
            <w:lang w:val="en-US"/>
          </w:rPr>
          <w:t xml:space="preserve"> </w:t>
        </w:r>
        <w:r w:rsidRPr="00816A5A">
          <w:rPr>
            <w:rFonts w:ascii="Consolas" w:hAnsi="Consolas"/>
            <w:color w:val="0000FF"/>
            <w:sz w:val="21"/>
            <w:szCs w:val="21"/>
            <w:lang w:val="en-US"/>
          </w:rPr>
          <w:t>function</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element</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node</w:t>
        </w:r>
        <w:r w:rsidRPr="00816A5A">
          <w:rPr>
            <w:rFonts w:ascii="Consolas" w:hAnsi="Consolas"/>
            <w:color w:val="000000"/>
            <w:sz w:val="21"/>
            <w:szCs w:val="21"/>
            <w:lang w:val="en-US"/>
          </w:rPr>
          <w:t>) {...</w:t>
        </w:r>
      </w:ins>
    </w:p>
    <w:p w14:paraId="2118CAA5" w14:textId="73D068F1" w:rsidR="00816A5A" w:rsidRPr="00816A5A" w:rsidRDefault="00816A5A" w:rsidP="00816A5A">
      <w:pPr>
        <w:shd w:val="clear" w:color="auto" w:fill="FFFFFF"/>
        <w:spacing w:after="0" w:line="285" w:lineRule="atLeast"/>
        <w:jc w:val="left"/>
        <w:rPr>
          <w:ins w:id="6698" w:author="Thảo Nguyễn Kim" w:date="2019-03-10T21:29:00Z"/>
          <w:rFonts w:ascii="Consolas" w:hAnsi="Consolas"/>
          <w:color w:val="000000"/>
          <w:sz w:val="21"/>
          <w:szCs w:val="21"/>
          <w:lang w:val="en-US"/>
        </w:rPr>
      </w:pPr>
      <w:ins w:id="6699" w:author="Thảo Nguyễn Kim" w:date="2019-03-10T21:29:00Z">
        <w:r w:rsidRPr="00816A5A">
          <w:rPr>
            <w:rFonts w:ascii="Consolas" w:hAnsi="Consolas"/>
            <w:color w:val="000000"/>
            <w:sz w:val="21"/>
            <w:szCs w:val="21"/>
            <w:lang w:val="en-US"/>
          </w:rPr>
          <w:t xml:space="preserve">    </w:t>
        </w:r>
      </w:ins>
      <w:ins w:id="6700" w:author="Thảo Nguyễn Kim" w:date="2019-03-10T21:30:00Z">
        <w:r>
          <w:rPr>
            <w:rFonts w:ascii="Consolas" w:hAnsi="Consolas"/>
            <w:color w:val="000000"/>
            <w:sz w:val="21"/>
            <w:szCs w:val="21"/>
            <w:lang w:val="en-US"/>
          </w:rPr>
          <w:tab/>
        </w:r>
        <w:r>
          <w:rPr>
            <w:rFonts w:ascii="Consolas" w:hAnsi="Consolas"/>
            <w:color w:val="000000"/>
            <w:sz w:val="21"/>
            <w:szCs w:val="21"/>
            <w:lang w:val="en-US"/>
          </w:rPr>
          <w:tab/>
        </w:r>
      </w:ins>
      <w:ins w:id="6701" w:author="Thảo Nguyễn Kim" w:date="2019-03-10T21:29:00Z">
        <w:r w:rsidRPr="00816A5A">
          <w:rPr>
            <w:rFonts w:ascii="Consolas" w:hAnsi="Consolas"/>
            <w:color w:val="000000"/>
            <w:sz w:val="21"/>
            <w:szCs w:val="21"/>
            <w:lang w:val="en-US"/>
          </w:rPr>
          <w:t>},</w:t>
        </w:r>
      </w:ins>
    </w:p>
    <w:p w14:paraId="4F22E884" w14:textId="3789C82F" w:rsidR="00816A5A" w:rsidRPr="00816A5A" w:rsidRDefault="00816A5A" w:rsidP="00816A5A">
      <w:pPr>
        <w:shd w:val="clear" w:color="auto" w:fill="FFFFFF"/>
        <w:spacing w:after="0" w:line="285" w:lineRule="atLeast"/>
        <w:jc w:val="left"/>
        <w:rPr>
          <w:ins w:id="6702" w:author="Thảo Nguyễn Kim" w:date="2019-03-10T21:29:00Z"/>
          <w:rFonts w:ascii="Consolas" w:hAnsi="Consolas"/>
          <w:color w:val="000000"/>
          <w:sz w:val="21"/>
          <w:szCs w:val="21"/>
          <w:lang w:val="en-US"/>
        </w:rPr>
      </w:pPr>
      <w:ins w:id="6703" w:author="Thảo Nguyễn Kim" w:date="2019-03-10T21:29:00Z">
        <w:r w:rsidRPr="00816A5A">
          <w:rPr>
            <w:rFonts w:ascii="Consolas" w:hAnsi="Consolas"/>
            <w:color w:val="000000"/>
            <w:sz w:val="21"/>
            <w:szCs w:val="21"/>
            <w:lang w:val="en-US"/>
          </w:rPr>
          <w:t xml:space="preserve">    </w:t>
        </w:r>
      </w:ins>
      <w:ins w:id="6704" w:author="Thảo Nguyễn Kim" w:date="2019-03-10T21:30:00Z">
        <w:r>
          <w:rPr>
            <w:rFonts w:ascii="Consolas" w:hAnsi="Consolas"/>
            <w:color w:val="000000"/>
            <w:sz w:val="21"/>
            <w:szCs w:val="21"/>
            <w:lang w:val="en-US"/>
          </w:rPr>
          <w:tab/>
        </w:r>
        <w:r>
          <w:rPr>
            <w:rFonts w:ascii="Consolas" w:hAnsi="Consolas"/>
            <w:color w:val="000000"/>
            <w:sz w:val="21"/>
            <w:szCs w:val="21"/>
            <w:lang w:val="en-US"/>
          </w:rPr>
          <w:tab/>
        </w:r>
      </w:ins>
      <w:ins w:id="6705" w:author="Thảo Nguyễn Kim" w:date="2019-03-10T21:29:00Z">
        <w:r w:rsidRPr="00816A5A">
          <w:rPr>
            <w:rFonts w:ascii="Consolas" w:hAnsi="Consolas"/>
            <w:color w:val="795E26"/>
            <w:sz w:val="21"/>
            <w:szCs w:val="21"/>
            <w:lang w:val="en-US"/>
          </w:rPr>
          <w:t>set</w:t>
        </w:r>
        <w:r w:rsidRPr="00816A5A">
          <w:rPr>
            <w:rFonts w:ascii="Consolas" w:hAnsi="Consolas"/>
            <w:color w:val="001080"/>
            <w:sz w:val="21"/>
            <w:szCs w:val="21"/>
            <w:lang w:val="en-US"/>
          </w:rPr>
          <w:t>:</w:t>
        </w:r>
        <w:r w:rsidRPr="00816A5A">
          <w:rPr>
            <w:rFonts w:ascii="Consolas" w:hAnsi="Consolas"/>
            <w:color w:val="000000"/>
            <w:sz w:val="21"/>
            <w:szCs w:val="21"/>
            <w:lang w:val="en-US"/>
          </w:rPr>
          <w:t xml:space="preserve"> </w:t>
        </w:r>
        <w:r w:rsidRPr="00816A5A">
          <w:rPr>
            <w:rFonts w:ascii="Consolas" w:hAnsi="Consolas"/>
            <w:color w:val="0000FF"/>
            <w:sz w:val="21"/>
            <w:szCs w:val="21"/>
            <w:lang w:val="en-US"/>
          </w:rPr>
          <w:t>function</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element</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values</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node</w:t>
        </w:r>
        <w:r w:rsidRPr="00816A5A">
          <w:rPr>
            <w:rFonts w:ascii="Consolas" w:hAnsi="Consolas"/>
            <w:color w:val="000000"/>
            <w:sz w:val="21"/>
            <w:szCs w:val="21"/>
            <w:lang w:val="en-US"/>
          </w:rPr>
          <w:t>) {...</w:t>
        </w:r>
      </w:ins>
    </w:p>
    <w:p w14:paraId="093F0239" w14:textId="1A422617" w:rsidR="00816A5A" w:rsidRPr="00816A5A" w:rsidRDefault="00816A5A" w:rsidP="00816A5A">
      <w:pPr>
        <w:shd w:val="clear" w:color="auto" w:fill="FFFFFF"/>
        <w:spacing w:after="0" w:line="285" w:lineRule="atLeast"/>
        <w:jc w:val="left"/>
        <w:rPr>
          <w:ins w:id="6706" w:author="Thảo Nguyễn Kim" w:date="2019-03-10T21:29:00Z"/>
          <w:rFonts w:ascii="Consolas" w:hAnsi="Consolas"/>
          <w:color w:val="000000"/>
          <w:sz w:val="21"/>
          <w:szCs w:val="21"/>
          <w:lang w:val="en-US"/>
        </w:rPr>
      </w:pPr>
      <w:ins w:id="6707" w:author="Thảo Nguyễn Kim" w:date="2019-03-10T21:29:00Z">
        <w:r w:rsidRPr="00816A5A">
          <w:rPr>
            <w:rFonts w:ascii="Consolas" w:hAnsi="Consolas"/>
            <w:color w:val="000000"/>
            <w:sz w:val="21"/>
            <w:szCs w:val="21"/>
            <w:lang w:val="en-US"/>
          </w:rPr>
          <w:t xml:space="preserve">    </w:t>
        </w:r>
      </w:ins>
      <w:ins w:id="6708" w:author="Thảo Nguyễn Kim" w:date="2019-03-10T21:30:00Z">
        <w:r>
          <w:rPr>
            <w:rFonts w:ascii="Consolas" w:hAnsi="Consolas"/>
            <w:color w:val="000000"/>
            <w:sz w:val="21"/>
            <w:szCs w:val="21"/>
            <w:lang w:val="en-US"/>
          </w:rPr>
          <w:tab/>
        </w:r>
        <w:r>
          <w:rPr>
            <w:rFonts w:ascii="Consolas" w:hAnsi="Consolas"/>
            <w:color w:val="000000"/>
            <w:sz w:val="21"/>
            <w:szCs w:val="21"/>
            <w:lang w:val="en-US"/>
          </w:rPr>
          <w:tab/>
        </w:r>
      </w:ins>
      <w:ins w:id="6709" w:author="Thảo Nguyễn Kim" w:date="2019-03-10T21:29:00Z">
        <w:r w:rsidRPr="00816A5A">
          <w:rPr>
            <w:rFonts w:ascii="Consolas" w:hAnsi="Consolas"/>
            <w:color w:val="000000"/>
            <w:sz w:val="21"/>
            <w:szCs w:val="21"/>
            <w:lang w:val="en-US"/>
          </w:rPr>
          <w:t>},</w:t>
        </w:r>
      </w:ins>
    </w:p>
    <w:p w14:paraId="5144F842" w14:textId="551DC397" w:rsidR="00816A5A" w:rsidRPr="00816A5A" w:rsidRDefault="00816A5A" w:rsidP="00816A5A">
      <w:pPr>
        <w:shd w:val="clear" w:color="auto" w:fill="FFFFFF"/>
        <w:spacing w:after="0" w:line="285" w:lineRule="atLeast"/>
        <w:jc w:val="left"/>
        <w:rPr>
          <w:ins w:id="6710" w:author="Thảo Nguyễn Kim" w:date="2019-03-10T21:29:00Z"/>
          <w:rFonts w:ascii="Consolas" w:hAnsi="Consolas"/>
          <w:color w:val="000000"/>
          <w:sz w:val="21"/>
          <w:szCs w:val="21"/>
          <w:lang w:val="en-US"/>
        </w:rPr>
      </w:pPr>
      <w:ins w:id="6711" w:author="Thảo Nguyễn Kim" w:date="2019-03-10T21:29:00Z">
        <w:r w:rsidRPr="00816A5A">
          <w:rPr>
            <w:rFonts w:ascii="Consolas" w:hAnsi="Consolas"/>
            <w:color w:val="000000"/>
            <w:sz w:val="21"/>
            <w:szCs w:val="21"/>
            <w:lang w:val="en-US"/>
          </w:rPr>
          <w:t xml:space="preserve">    </w:t>
        </w:r>
      </w:ins>
      <w:ins w:id="6712" w:author="Thảo Nguyễn Kim" w:date="2019-03-10T21:30:00Z">
        <w:r>
          <w:rPr>
            <w:rFonts w:ascii="Consolas" w:hAnsi="Consolas"/>
            <w:color w:val="000000"/>
            <w:sz w:val="21"/>
            <w:szCs w:val="21"/>
            <w:lang w:val="en-US"/>
          </w:rPr>
          <w:tab/>
        </w:r>
        <w:r>
          <w:rPr>
            <w:rFonts w:ascii="Consolas" w:hAnsi="Consolas"/>
            <w:color w:val="000000"/>
            <w:sz w:val="21"/>
            <w:szCs w:val="21"/>
            <w:lang w:val="en-US"/>
          </w:rPr>
          <w:tab/>
        </w:r>
      </w:ins>
      <w:ins w:id="6713" w:author="Thảo Nguyễn Kim" w:date="2019-03-10T21:29:00Z">
        <w:r w:rsidRPr="00816A5A">
          <w:rPr>
            <w:rFonts w:ascii="Consolas" w:hAnsi="Consolas"/>
            <w:color w:val="795E26"/>
            <w:sz w:val="21"/>
            <w:szCs w:val="21"/>
            <w:lang w:val="en-US"/>
          </w:rPr>
          <w:t>hidden</w:t>
        </w:r>
        <w:r w:rsidRPr="00816A5A">
          <w:rPr>
            <w:rFonts w:ascii="Consolas" w:hAnsi="Consolas"/>
            <w:color w:val="001080"/>
            <w:sz w:val="21"/>
            <w:szCs w:val="21"/>
            <w:lang w:val="en-US"/>
          </w:rPr>
          <w:t>:</w:t>
        </w:r>
        <w:r w:rsidRPr="00816A5A">
          <w:rPr>
            <w:rFonts w:ascii="Consolas" w:hAnsi="Consolas"/>
            <w:color w:val="000000"/>
            <w:sz w:val="21"/>
            <w:szCs w:val="21"/>
            <w:lang w:val="en-US"/>
          </w:rPr>
          <w:t xml:space="preserve"> </w:t>
        </w:r>
        <w:r w:rsidRPr="00816A5A">
          <w:rPr>
            <w:rFonts w:ascii="Consolas" w:hAnsi="Consolas"/>
            <w:color w:val="0000FF"/>
            <w:sz w:val="21"/>
            <w:szCs w:val="21"/>
            <w:lang w:val="en-US"/>
          </w:rPr>
          <w:t>function</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element</w:t>
        </w:r>
        <w:r w:rsidRPr="00816A5A">
          <w:rPr>
            <w:rFonts w:ascii="Consolas" w:hAnsi="Consolas"/>
            <w:color w:val="000000"/>
            <w:sz w:val="21"/>
            <w:szCs w:val="21"/>
            <w:lang w:val="en-US"/>
          </w:rPr>
          <w:t xml:space="preserve">, </w:t>
        </w:r>
        <w:r w:rsidRPr="00816A5A">
          <w:rPr>
            <w:rFonts w:ascii="Consolas" w:hAnsi="Consolas"/>
            <w:color w:val="001080"/>
            <w:sz w:val="21"/>
            <w:szCs w:val="21"/>
            <w:lang w:val="en-US"/>
          </w:rPr>
          <w:t>node</w:t>
        </w:r>
        <w:r w:rsidRPr="00816A5A">
          <w:rPr>
            <w:rFonts w:ascii="Consolas" w:hAnsi="Consolas"/>
            <w:color w:val="000000"/>
            <w:sz w:val="21"/>
            <w:szCs w:val="21"/>
            <w:lang w:val="en-US"/>
          </w:rPr>
          <w:t>) {...</w:t>
        </w:r>
      </w:ins>
    </w:p>
    <w:p w14:paraId="5DF4D49D" w14:textId="1F8DAAFA" w:rsidR="00816A5A" w:rsidRPr="00816A5A" w:rsidRDefault="00816A5A" w:rsidP="00816A5A">
      <w:pPr>
        <w:shd w:val="clear" w:color="auto" w:fill="FFFFFF"/>
        <w:spacing w:after="0" w:line="285" w:lineRule="atLeast"/>
        <w:jc w:val="left"/>
        <w:rPr>
          <w:ins w:id="6714" w:author="Thảo Nguyễn Kim" w:date="2019-03-10T21:29:00Z"/>
          <w:rFonts w:ascii="Consolas" w:hAnsi="Consolas"/>
          <w:color w:val="000000"/>
          <w:sz w:val="21"/>
          <w:szCs w:val="21"/>
          <w:lang w:val="en-US"/>
        </w:rPr>
      </w:pPr>
      <w:ins w:id="6715" w:author="Thảo Nguyễn Kim" w:date="2019-03-10T21:29:00Z">
        <w:r w:rsidRPr="00816A5A">
          <w:rPr>
            <w:rFonts w:ascii="Consolas" w:hAnsi="Consolas"/>
            <w:color w:val="000000"/>
            <w:sz w:val="21"/>
            <w:szCs w:val="21"/>
            <w:lang w:val="en-US"/>
          </w:rPr>
          <w:t xml:space="preserve">    </w:t>
        </w:r>
      </w:ins>
      <w:ins w:id="6716" w:author="Thảo Nguyễn Kim" w:date="2019-03-10T21:30:00Z">
        <w:r>
          <w:rPr>
            <w:rFonts w:ascii="Consolas" w:hAnsi="Consolas"/>
            <w:color w:val="000000"/>
            <w:sz w:val="21"/>
            <w:szCs w:val="21"/>
            <w:lang w:val="en-US"/>
          </w:rPr>
          <w:tab/>
        </w:r>
        <w:r>
          <w:rPr>
            <w:rFonts w:ascii="Consolas" w:hAnsi="Consolas"/>
            <w:color w:val="000000"/>
            <w:sz w:val="21"/>
            <w:szCs w:val="21"/>
            <w:lang w:val="en-US"/>
          </w:rPr>
          <w:tab/>
        </w:r>
      </w:ins>
      <w:ins w:id="6717" w:author="Thảo Nguyễn Kim" w:date="2019-03-10T21:29:00Z">
        <w:r w:rsidRPr="00816A5A">
          <w:rPr>
            <w:rFonts w:ascii="Consolas" w:hAnsi="Consolas"/>
            <w:color w:val="000000"/>
            <w:sz w:val="21"/>
            <w:szCs w:val="21"/>
            <w:lang w:val="en-US"/>
          </w:rPr>
          <w:t>}</w:t>
        </w:r>
      </w:ins>
    </w:p>
    <w:p w14:paraId="148D86AB" w14:textId="77777777" w:rsidR="00816A5A" w:rsidRPr="00816A5A" w:rsidRDefault="00816A5A">
      <w:pPr>
        <w:shd w:val="clear" w:color="auto" w:fill="FFFFFF"/>
        <w:spacing w:after="0" w:line="285" w:lineRule="atLeast"/>
        <w:ind w:firstLine="630"/>
        <w:jc w:val="left"/>
        <w:rPr>
          <w:ins w:id="6718" w:author="Thảo Nguyễn Kim" w:date="2019-03-10T21:29:00Z"/>
          <w:rFonts w:ascii="Consolas" w:hAnsi="Consolas"/>
          <w:color w:val="000000"/>
          <w:sz w:val="21"/>
          <w:szCs w:val="21"/>
          <w:lang w:val="en-US"/>
        </w:rPr>
        <w:pPrChange w:id="6719" w:author="Thảo Nguyễn Kim" w:date="2019-03-10T21:30:00Z">
          <w:pPr>
            <w:shd w:val="clear" w:color="auto" w:fill="FFFFFF"/>
            <w:spacing w:after="0" w:line="285" w:lineRule="atLeast"/>
            <w:jc w:val="left"/>
          </w:pPr>
        </w:pPrChange>
      </w:pPr>
      <w:ins w:id="6720" w:author="Thảo Nguyễn Kim" w:date="2019-03-10T21:29:00Z">
        <w:r w:rsidRPr="00816A5A">
          <w:rPr>
            <w:rFonts w:ascii="Consolas" w:hAnsi="Consolas"/>
            <w:color w:val="000000"/>
            <w:sz w:val="21"/>
            <w:szCs w:val="21"/>
            <w:lang w:val="en-US"/>
          </w:rPr>
          <w:t xml:space="preserve">  }));</w:t>
        </w:r>
      </w:ins>
    </w:p>
    <w:p w14:paraId="4E973978" w14:textId="3A5B2BB4" w:rsidR="00F14C17" w:rsidRDefault="00471885">
      <w:pPr>
        <w:pStyle w:val="MNgun"/>
        <w:rPr>
          <w:ins w:id="6721" w:author="Thảo Nguyễn Kim" w:date="2019-03-10T21:31:00Z"/>
          <w:lang w:val="en-US"/>
        </w:rPr>
        <w:pPrChange w:id="6722" w:author="Thảo Nguyễn Kim" w:date="2019-03-11T14:34:00Z">
          <w:pPr>
            <w:spacing w:line="360" w:lineRule="auto"/>
            <w:ind w:left="720"/>
          </w:pPr>
        </w:pPrChange>
      </w:pPr>
      <w:bookmarkStart w:id="6723" w:name="_Toc3208828"/>
      <w:bookmarkStart w:id="6724" w:name="_Toc3376562"/>
      <w:ins w:id="6725" w:author="Thảo Nguyễn Kim" w:date="2019-03-10T21:30:00Z">
        <w:r>
          <w:rPr>
            <w:lang w:val="en-US"/>
          </w:rPr>
          <w:t>Mã nguồn  5.2 -</w:t>
        </w:r>
        <w:r w:rsidR="00816A5A">
          <w:rPr>
            <w:lang w:val="en-US"/>
          </w:rPr>
          <w:t xml:space="preserve"> Thêm thuộc tính form-item vào User</w:t>
        </w:r>
      </w:ins>
      <w:ins w:id="6726" w:author="Thảo Nguyễn Kim" w:date="2019-03-10T21:31:00Z">
        <w:r w:rsidR="00816A5A">
          <w:rPr>
            <w:lang w:val="en-US"/>
          </w:rPr>
          <w:t xml:space="preserve"> Task</w:t>
        </w:r>
        <w:bookmarkEnd w:id="6723"/>
        <w:bookmarkEnd w:id="6724"/>
      </w:ins>
    </w:p>
    <w:p w14:paraId="056F62A9" w14:textId="777352DD" w:rsidR="00816A5A" w:rsidRPr="001F4EF5" w:rsidRDefault="00816A5A">
      <w:pPr>
        <w:spacing w:line="360" w:lineRule="auto"/>
        <w:ind w:left="630" w:firstLine="720"/>
        <w:rPr>
          <w:rFonts w:ascii="Times New Roman" w:hAnsi="Times New Roman"/>
          <w:sz w:val="26"/>
          <w:szCs w:val="26"/>
          <w:lang w:val="en-US"/>
          <w:rPrChange w:id="6727" w:author="Thảo Nguyễn Kim" w:date="2019-03-10T21:22:00Z">
            <w:rPr>
              <w:rFonts w:ascii="Times New Roman" w:hAnsi="Times New Roman"/>
              <w:sz w:val="26"/>
              <w:szCs w:val="26"/>
            </w:rPr>
          </w:rPrChange>
        </w:rPr>
        <w:pPrChange w:id="6728" w:author="Thảo Nguyễn Kim" w:date="2019-03-11T01:15:00Z">
          <w:pPr>
            <w:spacing w:line="360" w:lineRule="auto"/>
            <w:ind w:left="720"/>
          </w:pPr>
        </w:pPrChange>
      </w:pPr>
      <w:ins w:id="6729" w:author="Thảo Nguyễn Kim" w:date="2019-03-10T21:31:00Z">
        <w:r>
          <w:rPr>
            <w:rFonts w:ascii="Times New Roman" w:hAnsi="Times New Roman"/>
            <w:sz w:val="26"/>
            <w:szCs w:val="26"/>
            <w:lang w:val="en-US"/>
          </w:rPr>
          <w:t xml:space="preserve">Trong mã nguồn 5.1 và 5.2 có </w:t>
        </w:r>
      </w:ins>
      <w:ins w:id="6730" w:author="Thảo Nguyễn Kim" w:date="2019-03-10T21:32:00Z">
        <w:r>
          <w:rPr>
            <w:rFonts w:ascii="Times New Roman" w:hAnsi="Times New Roman"/>
            <w:sz w:val="26"/>
            <w:szCs w:val="26"/>
            <w:lang w:val="en-US"/>
          </w:rPr>
          <w:t>entry</w:t>
        </w:r>
      </w:ins>
      <w:ins w:id="6731" w:author="Thảo Nguyễn Kim" w:date="2019-03-10T21:33:00Z">
        <w:r>
          <w:rPr>
            <w:rFonts w:ascii="Times New Roman" w:hAnsi="Times New Roman"/>
            <w:sz w:val="26"/>
            <w:szCs w:val="26"/>
            <w:lang w:val="en-US"/>
          </w:rPr>
          <w:t>Factory, đây là thành phần tạo ra các entry giúp cho hiể</w:t>
        </w:r>
      </w:ins>
      <w:ins w:id="6732" w:author="Thảo Nguyễn Kim" w:date="2019-03-10T21:34:00Z">
        <w:r>
          <w:rPr>
            <w:rFonts w:ascii="Times New Roman" w:hAnsi="Times New Roman"/>
            <w:sz w:val="26"/>
            <w:szCs w:val="26"/>
            <w:lang w:val="en-US"/>
          </w:rPr>
          <w:t>n thị các thuộc tính trên giao diện Modeler.</w:t>
        </w:r>
      </w:ins>
    </w:p>
    <w:p w14:paraId="1804A396" w14:textId="6C05C94B" w:rsidR="002324E1" w:rsidRDefault="002324E1" w:rsidP="0024219D">
      <w:pPr>
        <w:pStyle w:val="ListParagraph"/>
        <w:numPr>
          <w:ilvl w:val="2"/>
          <w:numId w:val="2"/>
        </w:numPr>
        <w:spacing w:line="360" w:lineRule="auto"/>
        <w:jc w:val="left"/>
        <w:outlineLvl w:val="2"/>
        <w:rPr>
          <w:rFonts w:ascii="Times New Roman" w:hAnsi="Times New Roman"/>
          <w:b/>
          <w:sz w:val="26"/>
          <w:szCs w:val="26"/>
        </w:rPr>
      </w:pPr>
      <w:bookmarkStart w:id="6733" w:name="_Toc1743567"/>
      <w:bookmarkStart w:id="6734" w:name="_Toc3204536"/>
      <w:r w:rsidRPr="002324E1">
        <w:rPr>
          <w:rFonts w:ascii="Times New Roman" w:hAnsi="Times New Roman"/>
          <w:b/>
          <w:sz w:val="26"/>
          <w:szCs w:val="26"/>
        </w:rPr>
        <w:t xml:space="preserve">Mở rộng </w:t>
      </w:r>
      <w:bookmarkEnd w:id="6733"/>
      <w:r w:rsidR="002670BC">
        <w:rPr>
          <w:rFonts w:ascii="Times New Roman" w:hAnsi="Times New Roman"/>
          <w:b/>
          <w:sz w:val="26"/>
          <w:szCs w:val="26"/>
        </w:rPr>
        <w:t>Process-Engine ( tái sử dụng DEP)</w:t>
      </w:r>
      <w:bookmarkEnd w:id="6734"/>
    </w:p>
    <w:p w14:paraId="13F5D787" w14:textId="1DCCC4AD" w:rsidR="00CD3A17" w:rsidRPr="00CD3A17" w:rsidRDefault="00CD3A17" w:rsidP="002670BC">
      <w:pPr>
        <w:spacing w:line="360" w:lineRule="auto"/>
        <w:ind w:left="720" w:firstLine="720"/>
        <w:rPr>
          <w:rFonts w:ascii="Times New Roman" w:hAnsi="Times New Roman"/>
          <w:sz w:val="26"/>
          <w:szCs w:val="26"/>
        </w:rPr>
      </w:pPr>
      <w:r w:rsidRPr="00CD3A17">
        <w:rPr>
          <w:rFonts w:ascii="Times New Roman" w:hAnsi="Times New Roman"/>
          <w:sz w:val="26"/>
          <w:szCs w:val="26"/>
        </w:rPr>
        <w:t xml:space="preserve">Thay đổi công cụ cũng đồng nghĩa với phải thay đổi vận hành quy trình của camunda. Nên em tiếp tục mở rộng thêm phần quy trình được vận hành bằng DEP của </w:t>
      </w:r>
      <w:r w:rsidR="00657861">
        <w:rPr>
          <w:rFonts w:ascii="Times New Roman" w:hAnsi="Times New Roman"/>
          <w:sz w:val="26"/>
          <w:szCs w:val="26"/>
        </w:rPr>
        <w:t>Camunda-Database</w:t>
      </w:r>
      <w:r w:rsidR="002670BC">
        <w:rPr>
          <w:rFonts w:ascii="Times New Roman" w:hAnsi="Times New Roman"/>
          <w:sz w:val="26"/>
          <w:szCs w:val="26"/>
        </w:rPr>
        <w:t xml:space="preserve">. </w:t>
      </w:r>
      <w:r w:rsidRPr="00CD3A17">
        <w:rPr>
          <w:rFonts w:ascii="Times New Roman" w:hAnsi="Times New Roman"/>
          <w:sz w:val="26"/>
          <w:szCs w:val="26"/>
        </w:rPr>
        <w:t xml:space="preserve">Ở phần DEP này em chia làm </w:t>
      </w:r>
      <w:r w:rsidR="00700885">
        <w:rPr>
          <w:rFonts w:ascii="Times New Roman" w:hAnsi="Times New Roman"/>
          <w:sz w:val="26"/>
          <w:szCs w:val="26"/>
        </w:rPr>
        <w:t>hai</w:t>
      </w:r>
      <w:r w:rsidRPr="00CD3A17">
        <w:rPr>
          <w:rFonts w:ascii="Times New Roman" w:hAnsi="Times New Roman"/>
          <w:sz w:val="26"/>
          <w:szCs w:val="26"/>
        </w:rPr>
        <w:t xml:space="preserve"> phần để phù hợp cho kiến trúc của em.</w:t>
      </w:r>
    </w:p>
    <w:p w14:paraId="70AA2846" w14:textId="6E361BFD" w:rsidR="00A333B2" w:rsidRPr="00657861" w:rsidRDefault="00657861" w:rsidP="00657861">
      <w:pPr>
        <w:pStyle w:val="ListParagraph"/>
        <w:numPr>
          <w:ilvl w:val="0"/>
          <w:numId w:val="29"/>
        </w:numPr>
        <w:spacing w:line="360" w:lineRule="auto"/>
        <w:rPr>
          <w:rFonts w:ascii="Times New Roman" w:hAnsi="Times New Roman"/>
          <w:sz w:val="26"/>
          <w:szCs w:val="26"/>
        </w:rPr>
      </w:pPr>
      <w:r w:rsidRPr="00657861">
        <w:rPr>
          <w:rFonts w:ascii="Times New Roman" w:hAnsi="Times New Roman"/>
          <w:b/>
          <w:sz w:val="26"/>
          <w:szCs w:val="26"/>
        </w:rPr>
        <w:t>Listener</w:t>
      </w:r>
      <w:r>
        <w:rPr>
          <w:rFonts w:ascii="Times New Roman" w:hAnsi="Times New Roman"/>
          <w:sz w:val="26"/>
          <w:szCs w:val="26"/>
        </w:rPr>
        <w:t>: C</w:t>
      </w:r>
      <w:r w:rsidR="00CD3A17" w:rsidRPr="00CD3A17">
        <w:rPr>
          <w:rFonts w:ascii="Times New Roman" w:hAnsi="Times New Roman"/>
          <w:sz w:val="26"/>
          <w:szCs w:val="26"/>
        </w:rPr>
        <w:t>ó nhiệm vụ thực thi InputTask và  OuputTask</w:t>
      </w:r>
      <w:r>
        <w:rPr>
          <w:rFonts w:ascii="Times New Roman" w:hAnsi="Times New Roman"/>
          <w:sz w:val="26"/>
          <w:szCs w:val="26"/>
        </w:rPr>
        <w:t xml:space="preserve"> .</w:t>
      </w:r>
      <w:r w:rsidR="00CD3A17" w:rsidRPr="00657861">
        <w:rPr>
          <w:rFonts w:ascii="Times New Roman" w:hAnsi="Times New Roman"/>
          <w:sz w:val="26"/>
          <w:szCs w:val="26"/>
        </w:rPr>
        <w:t xml:space="preserve">Về phần này do em chỉ thêm thuộc tính vào nên em trực tiếp thay đổi mã nguồn của </w:t>
      </w:r>
      <w:r w:rsidRPr="00657861">
        <w:rPr>
          <w:rFonts w:ascii="Times New Roman" w:hAnsi="Times New Roman"/>
          <w:sz w:val="26"/>
          <w:szCs w:val="26"/>
        </w:rPr>
        <w:t>Camunda-Database</w:t>
      </w:r>
      <w:r w:rsidR="00FD7A1E" w:rsidRPr="00657861">
        <w:rPr>
          <w:rFonts w:ascii="Times New Roman" w:hAnsi="Times New Roman"/>
          <w:sz w:val="26"/>
          <w:szCs w:val="26"/>
        </w:rPr>
        <w:t>.</w:t>
      </w:r>
    </w:p>
    <w:p w14:paraId="5D2BE049" w14:textId="179657E5" w:rsidR="00CD3A17" w:rsidRPr="00657861" w:rsidRDefault="00CD3A17" w:rsidP="00657861">
      <w:pPr>
        <w:pStyle w:val="ListParagraph"/>
        <w:numPr>
          <w:ilvl w:val="0"/>
          <w:numId w:val="29"/>
        </w:numPr>
        <w:spacing w:line="360" w:lineRule="auto"/>
        <w:rPr>
          <w:rFonts w:ascii="Times New Roman" w:hAnsi="Times New Roman"/>
          <w:sz w:val="26"/>
          <w:szCs w:val="26"/>
        </w:rPr>
      </w:pPr>
      <w:r w:rsidRPr="00657861">
        <w:rPr>
          <w:rFonts w:ascii="Times New Roman" w:hAnsi="Times New Roman"/>
          <w:b/>
          <w:sz w:val="26"/>
          <w:szCs w:val="26"/>
        </w:rPr>
        <w:t>TaskForm</w:t>
      </w:r>
      <w:r w:rsidRPr="00A333B2">
        <w:rPr>
          <w:rFonts w:ascii="Times New Roman" w:hAnsi="Times New Roman"/>
          <w:sz w:val="26"/>
          <w:szCs w:val="26"/>
        </w:rPr>
        <w:t>: có nhiệm vụ render form trong quá trình thực thi ng</w:t>
      </w:r>
      <w:r w:rsidR="003E1DDC" w:rsidRPr="00A333B2">
        <w:rPr>
          <w:rFonts w:ascii="Times New Roman" w:hAnsi="Times New Roman"/>
          <w:sz w:val="26"/>
          <w:szCs w:val="26"/>
        </w:rPr>
        <w:t>h</w:t>
      </w:r>
      <w:r w:rsidR="00657861">
        <w:rPr>
          <w:rFonts w:ascii="Times New Roman" w:hAnsi="Times New Roman"/>
          <w:sz w:val="26"/>
          <w:szCs w:val="26"/>
        </w:rPr>
        <w:t xml:space="preserve">iệp vụ. </w:t>
      </w:r>
      <w:r w:rsidRPr="00657861">
        <w:rPr>
          <w:rFonts w:ascii="Times New Roman" w:hAnsi="Times New Roman"/>
          <w:sz w:val="26"/>
          <w:szCs w:val="26"/>
        </w:rPr>
        <w:t>Để phù hợp cho việc phát triên sau này, em đã đề xuất ra kiến trúc như sau:</w:t>
      </w:r>
    </w:p>
    <w:p w14:paraId="77483B11" w14:textId="77777777" w:rsidR="00CD3A17" w:rsidRPr="00CD3A17" w:rsidRDefault="009B460D" w:rsidP="0024219D">
      <w:pPr>
        <w:pStyle w:val="ListParagraph"/>
        <w:numPr>
          <w:ilvl w:val="0"/>
          <w:numId w:val="2"/>
        </w:numPr>
        <w:spacing w:line="360" w:lineRule="auto"/>
        <w:rPr>
          <w:rFonts w:ascii="Times New Roman" w:hAnsi="Times New Roman"/>
          <w:sz w:val="26"/>
          <w:szCs w:val="26"/>
        </w:rPr>
      </w:pPr>
      <w:r>
        <w:rPr>
          <w:noProof/>
          <w:lang w:val="en-US"/>
        </w:rPr>
        <w:lastRenderedPageBreak/>
        <w:drawing>
          <wp:inline distT="0" distB="0" distL="0" distR="0" wp14:anchorId="7B0A2434" wp14:editId="4F1BE53D">
            <wp:extent cx="5791835" cy="38614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1835" cy="3861435"/>
                    </a:xfrm>
                    <a:prstGeom prst="rect">
                      <a:avLst/>
                    </a:prstGeom>
                    <a:noFill/>
                    <a:ln>
                      <a:noFill/>
                    </a:ln>
                  </pic:spPr>
                </pic:pic>
              </a:graphicData>
            </a:graphic>
          </wp:inline>
        </w:drawing>
      </w:r>
    </w:p>
    <w:p w14:paraId="290EE041" w14:textId="77777777" w:rsidR="00600F08" w:rsidRPr="00600F08" w:rsidRDefault="00600F08" w:rsidP="008A4616">
      <w:pPr>
        <w:pStyle w:val="Hnh"/>
      </w:pPr>
      <w:bookmarkStart w:id="6735" w:name="_Toc1769772"/>
      <w:bookmarkStart w:id="6736" w:name="_Toc1802922"/>
      <w:bookmarkStart w:id="6737" w:name="_Toc1982244"/>
      <w:bookmarkStart w:id="6738" w:name="_Toc1997526"/>
      <w:bookmarkStart w:id="6739" w:name="_Toc1998993"/>
      <w:bookmarkStart w:id="6740" w:name="_Toc3208679"/>
      <w:bookmarkStart w:id="6741" w:name="_Toc3208737"/>
      <w:bookmarkStart w:id="6742" w:name="_Toc3376361"/>
      <w:bookmarkStart w:id="6743" w:name="_Toc3376423"/>
      <w:r w:rsidRPr="00600F08">
        <w:t>Hình 5.</w:t>
      </w:r>
      <w:del w:id="6744" w:author="Thảo Nguyễn Kim" w:date="2019-03-11T14:42:00Z">
        <w:r w:rsidRPr="00600F08" w:rsidDel="003E29BC">
          <w:delText xml:space="preserve"> </w:delText>
        </w:r>
      </w:del>
      <w:r w:rsidR="00173019">
        <w:rPr>
          <w:noProof/>
        </w:rPr>
        <w:fldChar w:fldCharType="begin"/>
      </w:r>
      <w:r w:rsidR="008A37A2">
        <w:rPr>
          <w:noProof/>
        </w:rPr>
        <w:instrText xml:space="preserve"> SEQ Hình_5. \* ARABIC </w:instrText>
      </w:r>
      <w:r w:rsidR="00173019">
        <w:rPr>
          <w:noProof/>
        </w:rPr>
        <w:fldChar w:fldCharType="separate"/>
      </w:r>
      <w:r w:rsidR="00CB481F">
        <w:rPr>
          <w:noProof/>
        </w:rPr>
        <w:t>1</w:t>
      </w:r>
      <w:r w:rsidR="00173019">
        <w:rPr>
          <w:noProof/>
        </w:rPr>
        <w:fldChar w:fldCharType="end"/>
      </w:r>
      <w:r w:rsidRPr="00600F08">
        <w:t xml:space="preserve"> - Mô tả kiến trúc cho việc render form</w:t>
      </w:r>
      <w:r w:rsidRPr="00CD3A17">
        <w:t>.</w:t>
      </w:r>
      <w:bookmarkEnd w:id="6735"/>
      <w:bookmarkEnd w:id="6736"/>
      <w:bookmarkEnd w:id="6737"/>
      <w:bookmarkEnd w:id="6738"/>
      <w:bookmarkEnd w:id="6739"/>
      <w:bookmarkEnd w:id="6740"/>
      <w:bookmarkEnd w:id="6741"/>
      <w:bookmarkEnd w:id="6742"/>
      <w:bookmarkEnd w:id="6743"/>
    </w:p>
    <w:p w14:paraId="3ABDF8CD" w14:textId="77777777" w:rsidR="00CD3A17" w:rsidRPr="00B060DF" w:rsidRDefault="00CD3A17" w:rsidP="00B060DF">
      <w:pPr>
        <w:spacing w:line="360" w:lineRule="auto"/>
        <w:ind w:left="360" w:firstLine="720"/>
        <w:rPr>
          <w:rFonts w:ascii="Times New Roman" w:hAnsi="Times New Roman"/>
          <w:sz w:val="26"/>
          <w:szCs w:val="26"/>
        </w:rPr>
      </w:pPr>
      <w:r w:rsidRPr="00B060DF">
        <w:rPr>
          <w:rFonts w:ascii="Times New Roman" w:hAnsi="Times New Roman"/>
          <w:sz w:val="26"/>
          <w:szCs w:val="26"/>
        </w:rPr>
        <w:t>Khi TaskForm được thực hiện, nó sẽ kêu gọi qua HtmlFormHandle để bắt đầu quá trình render Form. Do đó em tạo HtmlExtendFormHandle kết thừa HtmlFormHandle để có thể control được việc Render Form. Để phù họp phát triển hay vì để HtmlExtendFormHanle render Form thì em sẽ để cho từng FormItem từ render form, và thông qua ManagerFormItem. Sau nay khi phát triển chỉ cần kết thừa lại FormItem và định nghĩa lại key trong ManagerFormItem là có thể điều khiển lại render form cho phù hợp.</w:t>
      </w:r>
    </w:p>
    <w:p w14:paraId="24FEAC7D" w14:textId="1D2D2CA5" w:rsidR="00CD3A17" w:rsidRPr="00B060DF" w:rsidRDefault="00CD3A17" w:rsidP="00B060DF">
      <w:pPr>
        <w:spacing w:line="360" w:lineRule="auto"/>
        <w:ind w:left="360" w:firstLine="720"/>
        <w:rPr>
          <w:rFonts w:ascii="Times New Roman" w:hAnsi="Times New Roman"/>
          <w:sz w:val="26"/>
          <w:szCs w:val="26"/>
        </w:rPr>
      </w:pPr>
      <w:r w:rsidRPr="00B060DF">
        <w:rPr>
          <w:rFonts w:ascii="Times New Roman" w:hAnsi="Times New Roman"/>
          <w:sz w:val="26"/>
          <w:szCs w:val="26"/>
        </w:rPr>
        <w:t>Mã nguồn</w:t>
      </w:r>
      <w:r w:rsidR="00657861">
        <w:rPr>
          <w:rFonts w:ascii="Times New Roman" w:hAnsi="Times New Roman"/>
          <w:sz w:val="26"/>
          <w:szCs w:val="26"/>
        </w:rPr>
        <w:t xml:space="preserve"> 5.</w:t>
      </w:r>
      <w:ins w:id="6745" w:author="Thảo Nguyễn Kim" w:date="2019-03-11T01:15:00Z">
        <w:r w:rsidR="003D75AE" w:rsidRPr="00EB7DE2">
          <w:rPr>
            <w:rFonts w:ascii="Times New Roman" w:hAnsi="Times New Roman"/>
            <w:sz w:val="26"/>
            <w:szCs w:val="26"/>
            <w:rPrChange w:id="6746" w:author="Chanh Duc Ngo" w:date="2019-03-13T09:59:00Z">
              <w:rPr>
                <w:rFonts w:ascii="Times New Roman" w:hAnsi="Times New Roman"/>
                <w:sz w:val="26"/>
                <w:szCs w:val="26"/>
                <w:lang w:val="en-US"/>
              </w:rPr>
            </w:rPrChange>
          </w:rPr>
          <w:t>3</w:t>
        </w:r>
      </w:ins>
      <w:del w:id="6747" w:author="Thảo Nguyễn Kim" w:date="2019-03-11T01:15:00Z">
        <w:r w:rsidR="00657861" w:rsidDel="003D75AE">
          <w:rPr>
            <w:rFonts w:ascii="Times New Roman" w:hAnsi="Times New Roman"/>
            <w:sz w:val="26"/>
            <w:szCs w:val="26"/>
          </w:rPr>
          <w:delText>1</w:delText>
        </w:r>
      </w:del>
      <w:r w:rsidR="00657861">
        <w:rPr>
          <w:rFonts w:ascii="Times New Roman" w:hAnsi="Times New Roman"/>
          <w:sz w:val="26"/>
          <w:szCs w:val="26"/>
        </w:rPr>
        <w:t xml:space="preserve"> là</w:t>
      </w:r>
      <w:r w:rsidRPr="00B060DF">
        <w:rPr>
          <w:rFonts w:ascii="Times New Roman" w:hAnsi="Times New Roman"/>
          <w:sz w:val="26"/>
          <w:szCs w:val="26"/>
        </w:rPr>
        <w:t xml:space="preserve"> ví dụ cho việc thêm ButtonFormItem vào:</w:t>
      </w:r>
    </w:p>
    <w:p w14:paraId="592BECFC" w14:textId="77777777" w:rsidR="00CD3A17" w:rsidRDefault="00CD3A17" w:rsidP="0024219D">
      <w:pPr>
        <w:pStyle w:val="ListParagraph"/>
        <w:numPr>
          <w:ilvl w:val="0"/>
          <w:numId w:val="2"/>
        </w:numPr>
        <w:spacing w:line="360" w:lineRule="auto"/>
        <w:rPr>
          <w:rFonts w:ascii="Times New Roman" w:hAnsi="Times New Roman"/>
          <w:sz w:val="26"/>
          <w:szCs w:val="26"/>
        </w:rPr>
      </w:pPr>
      <w:r w:rsidRPr="000772DA">
        <w:rPr>
          <w:noProof/>
          <w:lang w:val="en-US"/>
        </w:rPr>
        <w:lastRenderedPageBreak/>
        <w:drawing>
          <wp:inline distT="0" distB="0" distL="0" distR="0" wp14:anchorId="7C3622DC" wp14:editId="1C29073C">
            <wp:extent cx="5571672" cy="47013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4885" cy="4712545"/>
                    </a:xfrm>
                    <a:prstGeom prst="rect">
                      <a:avLst/>
                    </a:prstGeom>
                  </pic:spPr>
                </pic:pic>
              </a:graphicData>
            </a:graphic>
          </wp:inline>
        </w:drawing>
      </w:r>
    </w:p>
    <w:p w14:paraId="052F5485" w14:textId="1F02F443" w:rsidR="0071595C" w:rsidRPr="002359B9" w:rsidRDefault="0071595C" w:rsidP="005C2447">
      <w:pPr>
        <w:pStyle w:val="MNgun"/>
        <w:rPr>
          <w:szCs w:val="26"/>
        </w:rPr>
      </w:pPr>
      <w:bookmarkStart w:id="6748" w:name="_Toc1771553"/>
      <w:bookmarkStart w:id="6749" w:name="_Toc1997548"/>
      <w:bookmarkStart w:id="6750" w:name="_Toc3208829"/>
      <w:bookmarkStart w:id="6751" w:name="_Toc3376563"/>
      <w:r>
        <w:t>Mã nguồn 5.</w:t>
      </w:r>
      <w:del w:id="6752" w:author="Thảo Nguyễn Kim" w:date="2019-03-11T14:42:00Z">
        <w:r w:rsidDel="00925EE1">
          <w:delText xml:space="preserve"> </w:delText>
        </w:r>
      </w:del>
      <w:del w:id="6753" w:author="Thảo Nguyễn Kim" w:date="2019-03-11T01:15:00Z">
        <w:r w:rsidR="00173019" w:rsidDel="003D75AE">
          <w:rPr>
            <w:noProof/>
          </w:rPr>
          <w:fldChar w:fldCharType="begin"/>
        </w:r>
        <w:r w:rsidR="008A37A2" w:rsidDel="003D75AE">
          <w:rPr>
            <w:noProof/>
          </w:rPr>
          <w:delInstrText xml:space="preserve"> SEQ Mã_nguồn_5. \* ARABIC </w:delInstrText>
        </w:r>
        <w:r w:rsidR="00173019" w:rsidDel="003D75AE">
          <w:rPr>
            <w:noProof/>
          </w:rPr>
          <w:fldChar w:fldCharType="separate"/>
        </w:r>
        <w:r w:rsidDel="003D75AE">
          <w:rPr>
            <w:noProof/>
          </w:rPr>
          <w:delText>1</w:delText>
        </w:r>
        <w:r w:rsidR="00173019" w:rsidDel="003D75AE">
          <w:rPr>
            <w:noProof/>
          </w:rPr>
          <w:fldChar w:fldCharType="end"/>
        </w:r>
      </w:del>
      <w:ins w:id="6754" w:author="Thảo Nguyễn Kim" w:date="2019-03-11T01:15:00Z">
        <w:r w:rsidR="003D75AE">
          <w:rPr>
            <w:noProof/>
            <w:lang w:val="en-US"/>
          </w:rPr>
          <w:t>3</w:t>
        </w:r>
      </w:ins>
      <w:ins w:id="6755" w:author="Thảo Nguyễn Kim" w:date="2019-03-11T14:42:00Z">
        <w:r w:rsidR="00925EE1">
          <w:rPr>
            <w:noProof/>
            <w:lang w:val="en-US"/>
          </w:rPr>
          <w:t xml:space="preserve"> </w:t>
        </w:r>
      </w:ins>
      <w:r>
        <w:rPr>
          <w:szCs w:val="26"/>
        </w:rPr>
        <w:t>-</w:t>
      </w:r>
      <w:r w:rsidRPr="00CD3A17">
        <w:rPr>
          <w:szCs w:val="26"/>
        </w:rPr>
        <w:t xml:space="preserve"> Thêm ButtonFormItem vào formItem.</w:t>
      </w:r>
      <w:bookmarkEnd w:id="6748"/>
      <w:bookmarkEnd w:id="6749"/>
      <w:bookmarkEnd w:id="6750"/>
      <w:bookmarkEnd w:id="6751"/>
    </w:p>
    <w:p w14:paraId="03CA250C" w14:textId="1FC34505" w:rsidR="002324E1" w:rsidRPr="00735199" w:rsidRDefault="002324E1" w:rsidP="0024219D">
      <w:pPr>
        <w:pStyle w:val="ListParagraph"/>
        <w:numPr>
          <w:ilvl w:val="1"/>
          <w:numId w:val="33"/>
        </w:numPr>
        <w:spacing w:line="360" w:lineRule="auto"/>
        <w:jc w:val="left"/>
        <w:outlineLvl w:val="1"/>
        <w:rPr>
          <w:rFonts w:ascii="Times New Roman" w:hAnsi="Times New Roman"/>
          <w:b/>
          <w:sz w:val="26"/>
          <w:szCs w:val="26"/>
        </w:rPr>
      </w:pPr>
      <w:bookmarkStart w:id="6756" w:name="_Toc1743568"/>
      <w:bookmarkStart w:id="6757" w:name="_Toc3204537"/>
      <w:r w:rsidRPr="00735199">
        <w:rPr>
          <w:rFonts w:ascii="Times New Roman" w:hAnsi="Times New Roman"/>
          <w:b/>
          <w:sz w:val="26"/>
          <w:szCs w:val="26"/>
        </w:rPr>
        <w:t>Mở rộng Camunda SDK</w:t>
      </w:r>
      <w:bookmarkEnd w:id="6756"/>
      <w:bookmarkEnd w:id="6757"/>
    </w:p>
    <w:p w14:paraId="7CFBEFB5" w14:textId="767F2E7D" w:rsidR="002324E1" w:rsidRPr="0071595C" w:rsidRDefault="002324E1" w:rsidP="0024219D">
      <w:pPr>
        <w:pStyle w:val="ListParagraph"/>
        <w:numPr>
          <w:ilvl w:val="2"/>
          <w:numId w:val="33"/>
        </w:numPr>
        <w:spacing w:line="360" w:lineRule="auto"/>
        <w:jc w:val="left"/>
        <w:outlineLvl w:val="2"/>
        <w:rPr>
          <w:rFonts w:ascii="Times New Roman" w:hAnsi="Times New Roman"/>
          <w:b/>
          <w:sz w:val="26"/>
          <w:szCs w:val="26"/>
        </w:rPr>
      </w:pPr>
      <w:bookmarkStart w:id="6758" w:name="_Toc1743569"/>
      <w:bookmarkStart w:id="6759" w:name="_Toc3204538"/>
      <w:r w:rsidRPr="0071595C">
        <w:rPr>
          <w:rFonts w:ascii="Times New Roman" w:hAnsi="Times New Roman"/>
          <w:b/>
          <w:sz w:val="26"/>
          <w:szCs w:val="26"/>
        </w:rPr>
        <w:t>Giới thiệu về Camunda SDK</w:t>
      </w:r>
      <w:bookmarkEnd w:id="6758"/>
      <w:bookmarkEnd w:id="6759"/>
    </w:p>
    <w:p w14:paraId="6827F55A" w14:textId="77777777" w:rsidR="00ED728B" w:rsidRDefault="00ED728B" w:rsidP="00205807">
      <w:pPr>
        <w:spacing w:line="360" w:lineRule="auto"/>
        <w:ind w:left="720" w:firstLine="720"/>
        <w:rPr>
          <w:rFonts w:ascii="Times New Roman" w:hAnsi="Times New Roman"/>
          <w:sz w:val="26"/>
          <w:szCs w:val="26"/>
        </w:rPr>
      </w:pPr>
      <w:r w:rsidRPr="00ED728B">
        <w:rPr>
          <w:rFonts w:ascii="Times New Roman" w:hAnsi="Times New Roman"/>
          <w:sz w:val="26"/>
          <w:szCs w:val="26"/>
        </w:rPr>
        <w:t>Camunda cung cấp một SDK được viết bằng bằng grunt dưới ngôn ngữ javascript dùng để kêu gọi các REST API để thực thi các quy trình nghiệp vụ. Trong đó SDK camunda cung cấp cợ chế truy cập vào Resource của Camunda đồng thời cho chúng ta truy vấn được các nguồn tài nguyên này. Camunda Modeler là một công cụ mã nguồn mở viết bằng JavaScript, có thể cho phép người dùng có thể viết Plugin mở rộng cho công cụ này</w:t>
      </w:r>
    </w:p>
    <w:p w14:paraId="5FFC6E9C" w14:textId="77777777" w:rsidR="00ED728B" w:rsidRDefault="00ED728B" w:rsidP="00205807">
      <w:pPr>
        <w:spacing w:line="360" w:lineRule="auto"/>
        <w:ind w:left="720" w:firstLine="720"/>
        <w:rPr>
          <w:rFonts w:ascii="Times New Roman" w:hAnsi="Times New Roman"/>
          <w:sz w:val="26"/>
          <w:szCs w:val="26"/>
        </w:rPr>
      </w:pPr>
      <w:r w:rsidRPr="002324E1">
        <w:rPr>
          <w:rFonts w:ascii="Times New Roman" w:hAnsi="Times New Roman"/>
          <w:sz w:val="26"/>
          <w:szCs w:val="26"/>
        </w:rPr>
        <w:lastRenderedPageBreak/>
        <w:t xml:space="preserve">Bao gồm các chủ yếu resource mà em </w:t>
      </w:r>
      <w:r>
        <w:rPr>
          <w:rFonts w:ascii="Times New Roman" w:hAnsi="Times New Roman"/>
          <w:sz w:val="26"/>
          <w:szCs w:val="26"/>
        </w:rPr>
        <w:t xml:space="preserve">sử </w:t>
      </w:r>
      <w:r w:rsidRPr="002324E1">
        <w:rPr>
          <w:rFonts w:ascii="Times New Roman" w:hAnsi="Times New Roman"/>
          <w:sz w:val="26"/>
          <w:szCs w:val="26"/>
        </w:rPr>
        <w:t>dụng:</w:t>
      </w:r>
    </w:p>
    <w:tbl>
      <w:tblPr>
        <w:tblStyle w:val="GridTable5Dark-Accent51"/>
        <w:tblW w:w="9103" w:type="dxa"/>
        <w:tblLayout w:type="fixed"/>
        <w:tblLook w:val="04A0" w:firstRow="1" w:lastRow="0" w:firstColumn="1" w:lastColumn="0" w:noHBand="0" w:noVBand="1"/>
      </w:tblPr>
      <w:tblGrid>
        <w:gridCol w:w="2662"/>
        <w:gridCol w:w="6441"/>
      </w:tblGrid>
      <w:tr w:rsidR="00ED728B" w14:paraId="643977CD" w14:textId="77777777" w:rsidTr="00BC63CD">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662" w:type="dxa"/>
            <w:hideMark/>
          </w:tcPr>
          <w:p w14:paraId="722C4C9B" w14:textId="77777777" w:rsidR="00ED728B" w:rsidRDefault="00ED728B"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 xml:space="preserve">Tên </w:t>
            </w:r>
          </w:p>
        </w:tc>
        <w:tc>
          <w:tcPr>
            <w:tcW w:w="6441" w:type="dxa"/>
            <w:hideMark/>
          </w:tcPr>
          <w:p w14:paraId="2883D2C4" w14:textId="77777777" w:rsidR="00ED728B" w:rsidRDefault="00BC63CD" w:rsidP="002058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Ý</w:t>
            </w:r>
            <w:r w:rsidR="00ED728B">
              <w:rPr>
                <w:rFonts w:ascii="TimesNewRomanPS-BoldMT" w:hAnsi="TimesNewRomanPS-BoldMT"/>
                <w:b w:val="0"/>
                <w:bCs w:val="0"/>
                <w:color w:val="000000" w:themeColor="text1"/>
                <w:sz w:val="26"/>
                <w:szCs w:val="26"/>
              </w:rPr>
              <w:t xml:space="preserve"> ngh</w:t>
            </w:r>
            <w:r>
              <w:rPr>
                <w:rFonts w:ascii="TimesNewRomanPS-BoldMT" w:hAnsi="TimesNewRomanPS-BoldMT"/>
                <w:b w:val="0"/>
                <w:bCs w:val="0"/>
                <w:color w:val="000000" w:themeColor="text1"/>
                <w:sz w:val="26"/>
                <w:szCs w:val="26"/>
              </w:rPr>
              <w:t>ĩa</w:t>
            </w:r>
          </w:p>
        </w:tc>
      </w:tr>
      <w:tr w:rsidR="00ED728B" w14:paraId="51076466" w14:textId="77777777" w:rsidTr="00BC63CD">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2662" w:type="dxa"/>
            <w:hideMark/>
          </w:tcPr>
          <w:p w14:paraId="0BB5E212" w14:textId="77777777" w:rsidR="00ED728B" w:rsidRDefault="009B6D88"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P</w:t>
            </w:r>
            <w:r w:rsidR="00ED728B">
              <w:rPr>
                <w:rFonts w:ascii="TimesNewRomanPS-BoldMT" w:hAnsi="TimesNewRomanPS-BoldMT"/>
                <w:b w:val="0"/>
                <w:bCs w:val="0"/>
                <w:color w:val="000000" w:themeColor="text1"/>
                <w:sz w:val="26"/>
                <w:szCs w:val="26"/>
              </w:rPr>
              <w:t xml:space="preserve">rocess-definition </w:t>
            </w:r>
          </w:p>
        </w:tc>
        <w:tc>
          <w:tcPr>
            <w:tcW w:w="6441" w:type="dxa"/>
            <w:hideMark/>
          </w:tcPr>
          <w:p w14:paraId="5BAE83E9" w14:textId="77777777" w:rsidR="00ED728B" w:rsidRDefault="00ED728B"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Truy cập vào các quy trình được định nghĩa và được triển khaitrên Camunda</w:t>
            </w:r>
          </w:p>
        </w:tc>
      </w:tr>
      <w:tr w:rsidR="00ED728B" w14:paraId="6A782D26" w14:textId="77777777" w:rsidTr="00BC63CD">
        <w:trPr>
          <w:trHeight w:val="384"/>
        </w:trPr>
        <w:tc>
          <w:tcPr>
            <w:cnfStyle w:val="001000000000" w:firstRow="0" w:lastRow="0" w:firstColumn="1" w:lastColumn="0" w:oddVBand="0" w:evenVBand="0" w:oddHBand="0" w:evenHBand="0" w:firstRowFirstColumn="0" w:firstRowLastColumn="0" w:lastRowFirstColumn="0" w:lastRowLastColumn="0"/>
            <w:tcW w:w="2662" w:type="dxa"/>
            <w:hideMark/>
          </w:tcPr>
          <w:p w14:paraId="23A38655" w14:textId="77777777" w:rsidR="00ED728B" w:rsidRDefault="009B6D88"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P</w:t>
            </w:r>
            <w:r w:rsidR="00ED728B">
              <w:rPr>
                <w:rFonts w:ascii="TimesNewRomanPS-BoldMT" w:hAnsi="TimesNewRomanPS-BoldMT"/>
                <w:b w:val="0"/>
                <w:bCs w:val="0"/>
                <w:color w:val="000000" w:themeColor="text1"/>
                <w:sz w:val="26"/>
                <w:szCs w:val="26"/>
              </w:rPr>
              <w:t xml:space="preserve">rocess-instance </w:t>
            </w:r>
          </w:p>
        </w:tc>
        <w:tc>
          <w:tcPr>
            <w:tcW w:w="6441" w:type="dxa"/>
            <w:hideMark/>
          </w:tcPr>
          <w:p w14:paraId="53652639" w14:textId="77777777" w:rsidR="00ED728B" w:rsidRDefault="00ED728B" w:rsidP="002058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Truy cập vào những Instance của những quy trình đang chạy</w:t>
            </w:r>
          </w:p>
        </w:tc>
      </w:tr>
      <w:tr w:rsidR="00ED728B" w14:paraId="1DF109BD" w14:textId="77777777" w:rsidTr="00BC63C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2662" w:type="dxa"/>
            <w:hideMark/>
          </w:tcPr>
          <w:p w14:paraId="1F68FFD8" w14:textId="77777777" w:rsidR="00ED728B" w:rsidRDefault="000F09F3"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T</w:t>
            </w:r>
            <w:r w:rsidR="00ED728B">
              <w:rPr>
                <w:rFonts w:ascii="TimesNewRomanPS-BoldMT" w:hAnsi="TimesNewRomanPS-BoldMT"/>
                <w:b w:val="0"/>
                <w:bCs w:val="0"/>
                <w:color w:val="000000" w:themeColor="text1"/>
                <w:sz w:val="26"/>
                <w:szCs w:val="26"/>
              </w:rPr>
              <w:t xml:space="preserve">ask </w:t>
            </w:r>
          </w:p>
        </w:tc>
        <w:tc>
          <w:tcPr>
            <w:tcW w:w="6441" w:type="dxa"/>
            <w:hideMark/>
          </w:tcPr>
          <w:p w14:paraId="1A2BD0AC" w14:textId="77777777" w:rsidR="00ED728B" w:rsidRDefault="00ED728B"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Truy cập vào các Task hiện tại trên một quy trình nào đó</w:t>
            </w:r>
          </w:p>
        </w:tc>
      </w:tr>
    </w:tbl>
    <w:p w14:paraId="430F546D" w14:textId="77777777" w:rsidR="006922A8" w:rsidRDefault="006922A8" w:rsidP="006922A8">
      <w:pPr>
        <w:pStyle w:val="Caption"/>
        <w:keepNext/>
      </w:pPr>
    </w:p>
    <w:p w14:paraId="3E26BF5A" w14:textId="77777777" w:rsidR="00ED728B" w:rsidRPr="00FA73A6" w:rsidRDefault="00FA73A6" w:rsidP="00FA73A6">
      <w:pPr>
        <w:pStyle w:val="Bng"/>
        <w:rPr>
          <w:rFonts w:ascii="Calibri" w:hAnsi="Calibri"/>
          <w:color w:val="44546A" w:themeColor="text2"/>
          <w:sz w:val="18"/>
        </w:rPr>
      </w:pPr>
      <w:bookmarkStart w:id="6760" w:name="_Toc1769894"/>
      <w:bookmarkStart w:id="6761" w:name="_Toc1802866"/>
      <w:bookmarkStart w:id="6762" w:name="_Toc1902254"/>
      <w:bookmarkStart w:id="6763" w:name="_Toc1990284"/>
      <w:bookmarkStart w:id="6764" w:name="_Toc1990368"/>
      <w:bookmarkStart w:id="6765" w:name="_Toc1997463"/>
      <w:bookmarkStart w:id="6766" w:name="_Toc3208045"/>
      <w:bookmarkStart w:id="6767" w:name="_Toc3208531"/>
      <w:bookmarkStart w:id="6768" w:name="_Toc3208615"/>
      <w:bookmarkStart w:id="6769" w:name="_Toc3376251"/>
      <w:r>
        <w:t xml:space="preserve">Bảng 5. </w:t>
      </w:r>
      <w:r w:rsidR="00173019">
        <w:rPr>
          <w:noProof/>
        </w:rPr>
        <w:fldChar w:fldCharType="begin"/>
      </w:r>
      <w:r w:rsidR="008A37A2">
        <w:rPr>
          <w:noProof/>
        </w:rPr>
        <w:instrText xml:space="preserve"> SEQ Bảng_5. \* ARABIC </w:instrText>
      </w:r>
      <w:r w:rsidR="00173019">
        <w:rPr>
          <w:noProof/>
        </w:rPr>
        <w:fldChar w:fldCharType="separate"/>
      </w:r>
      <w:r w:rsidR="00721360">
        <w:rPr>
          <w:noProof/>
        </w:rPr>
        <w:t>2</w:t>
      </w:r>
      <w:r w:rsidR="00173019">
        <w:rPr>
          <w:noProof/>
        </w:rPr>
        <w:fldChar w:fldCharType="end"/>
      </w:r>
      <w:r w:rsidR="00ED728B" w:rsidRPr="00DF4BCA">
        <w:rPr>
          <w:rFonts w:ascii="TimesNewRomanPS-BoldMT" w:hAnsi="TimesNewRomanPS-BoldMT"/>
          <w:bCs/>
          <w:color w:val="000000"/>
          <w:szCs w:val="26"/>
        </w:rPr>
        <w:t>– Các tài nguyên truy cập</w:t>
      </w:r>
      <w:bookmarkEnd w:id="6760"/>
      <w:bookmarkEnd w:id="6761"/>
      <w:bookmarkEnd w:id="6762"/>
      <w:bookmarkEnd w:id="6763"/>
      <w:bookmarkEnd w:id="6764"/>
      <w:bookmarkEnd w:id="6765"/>
      <w:bookmarkEnd w:id="6766"/>
      <w:bookmarkEnd w:id="6767"/>
      <w:bookmarkEnd w:id="6768"/>
      <w:bookmarkEnd w:id="6769"/>
    </w:p>
    <w:p w14:paraId="6F87ACCB" w14:textId="77777777" w:rsidR="00ED728B" w:rsidRDefault="00ED728B" w:rsidP="00205807">
      <w:pPr>
        <w:spacing w:line="360" w:lineRule="auto"/>
        <w:ind w:left="720" w:firstLine="720"/>
        <w:rPr>
          <w:rFonts w:ascii="TimesNewRomanPSMT" w:hAnsi="TimesNewRomanPSMT"/>
          <w:color w:val="000000"/>
          <w:sz w:val="26"/>
          <w:szCs w:val="26"/>
        </w:rPr>
      </w:pPr>
      <w:r>
        <w:rPr>
          <w:rFonts w:ascii="TimesNewRomanPSMT" w:hAnsi="TimesNewRomanPSMT"/>
          <w:color w:val="000000"/>
          <w:sz w:val="26"/>
          <w:szCs w:val="26"/>
        </w:rPr>
        <w:t>Những Resource này cung cấp những phương thức cho phép chúng ta truy vấn được dữ liệu của các nguồn tài nguyên này, những phương thức đó là:</w:t>
      </w:r>
    </w:p>
    <w:tbl>
      <w:tblPr>
        <w:tblStyle w:val="GridTable5Dark-Accent51"/>
        <w:tblW w:w="9071" w:type="dxa"/>
        <w:tblLayout w:type="fixed"/>
        <w:tblLook w:val="04A0" w:firstRow="1" w:lastRow="0" w:firstColumn="1" w:lastColumn="0" w:noHBand="0" w:noVBand="1"/>
      </w:tblPr>
      <w:tblGrid>
        <w:gridCol w:w="2653"/>
        <w:gridCol w:w="6418"/>
      </w:tblGrid>
      <w:tr w:rsidR="00ED728B" w14:paraId="3404A0CF" w14:textId="77777777" w:rsidTr="000D3B96">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653" w:type="dxa"/>
            <w:hideMark/>
          </w:tcPr>
          <w:p w14:paraId="42FCE46D" w14:textId="77777777" w:rsidR="00ED728B" w:rsidRDefault="00ED728B"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 xml:space="preserve">Tên </w:t>
            </w:r>
          </w:p>
        </w:tc>
        <w:tc>
          <w:tcPr>
            <w:tcW w:w="6418" w:type="dxa"/>
            <w:hideMark/>
          </w:tcPr>
          <w:p w14:paraId="7AD40D06" w14:textId="77777777" w:rsidR="00ED728B" w:rsidRDefault="00ED728B" w:rsidP="002058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Ý ngh</w:t>
            </w:r>
            <w:r w:rsidR="00591389">
              <w:rPr>
                <w:rFonts w:ascii="TimesNewRomanPS-BoldMT" w:hAnsi="TimesNewRomanPS-BoldMT"/>
                <w:b w:val="0"/>
                <w:bCs w:val="0"/>
                <w:color w:val="000000" w:themeColor="text1"/>
                <w:sz w:val="26"/>
                <w:szCs w:val="26"/>
              </w:rPr>
              <w:t>ĩa</w:t>
            </w:r>
          </w:p>
        </w:tc>
      </w:tr>
      <w:tr w:rsidR="00ED728B" w14:paraId="07C5B027" w14:textId="77777777" w:rsidTr="000D3B96">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2653" w:type="dxa"/>
            <w:hideMark/>
          </w:tcPr>
          <w:p w14:paraId="3099E1F8" w14:textId="77777777" w:rsidR="00ED728B" w:rsidRDefault="00230CE3" w:rsidP="00205807">
            <w:pPr>
              <w:spacing w:line="360" w:lineRule="auto"/>
              <w:rPr>
                <w:rFonts w:ascii="Times New Roman" w:hAnsi="Times New Roman"/>
                <w:sz w:val="24"/>
                <w:szCs w:val="24"/>
              </w:rPr>
            </w:pPr>
            <w:r>
              <w:rPr>
                <w:rFonts w:ascii="TimesNewRomanPS-BoldMT" w:hAnsi="TimesNewRomanPS-BoldMT"/>
                <w:b w:val="0"/>
                <w:bCs w:val="0"/>
                <w:color w:val="000000"/>
                <w:sz w:val="26"/>
                <w:szCs w:val="26"/>
              </w:rPr>
              <w:t>L</w:t>
            </w:r>
            <w:r w:rsidR="00ED728B">
              <w:rPr>
                <w:rFonts w:ascii="TimesNewRomanPS-BoldMT" w:hAnsi="TimesNewRomanPS-BoldMT"/>
                <w:b w:val="0"/>
                <w:bCs w:val="0"/>
                <w:color w:val="000000"/>
                <w:sz w:val="26"/>
                <w:szCs w:val="26"/>
              </w:rPr>
              <w:t xml:space="preserve">ist </w:t>
            </w:r>
          </w:p>
        </w:tc>
        <w:tc>
          <w:tcPr>
            <w:tcW w:w="6418" w:type="dxa"/>
            <w:hideMark/>
          </w:tcPr>
          <w:p w14:paraId="1A7EA67C" w14:textId="77777777" w:rsidR="00ED728B" w:rsidRDefault="00ED728B"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NewRomanPSMT" w:hAnsi="TimesNewRomanPSMT"/>
                <w:color w:val="000000"/>
                <w:sz w:val="26"/>
                <w:szCs w:val="26"/>
              </w:rPr>
              <w:t>Lấy danh sách các tài nguyên theo một điều kiện cho trước</w:t>
            </w:r>
          </w:p>
        </w:tc>
      </w:tr>
      <w:tr w:rsidR="00ED728B" w14:paraId="1B070191" w14:textId="77777777" w:rsidTr="000D3B96">
        <w:trPr>
          <w:trHeight w:val="374"/>
        </w:trPr>
        <w:tc>
          <w:tcPr>
            <w:cnfStyle w:val="001000000000" w:firstRow="0" w:lastRow="0" w:firstColumn="1" w:lastColumn="0" w:oddVBand="0" w:evenVBand="0" w:oddHBand="0" w:evenHBand="0" w:firstRowFirstColumn="0" w:firstRowLastColumn="0" w:lastRowFirstColumn="0" w:lastRowLastColumn="0"/>
            <w:tcW w:w="2653" w:type="dxa"/>
            <w:hideMark/>
          </w:tcPr>
          <w:p w14:paraId="4603781F" w14:textId="77777777" w:rsidR="00ED728B" w:rsidRDefault="00230CE3" w:rsidP="00205807">
            <w:pPr>
              <w:spacing w:line="360" w:lineRule="auto"/>
              <w:rPr>
                <w:rFonts w:ascii="Times New Roman" w:hAnsi="Times New Roman"/>
                <w:sz w:val="24"/>
                <w:szCs w:val="24"/>
              </w:rPr>
            </w:pPr>
            <w:r>
              <w:rPr>
                <w:rFonts w:ascii="TimesNewRomanPS-BoldMT" w:hAnsi="TimesNewRomanPS-BoldMT"/>
                <w:b w:val="0"/>
                <w:bCs w:val="0"/>
                <w:color w:val="000000"/>
                <w:sz w:val="26"/>
                <w:szCs w:val="26"/>
              </w:rPr>
              <w:t>D</w:t>
            </w:r>
            <w:r w:rsidR="00ED728B">
              <w:rPr>
                <w:rFonts w:ascii="TimesNewRomanPS-BoldMT" w:hAnsi="TimesNewRomanPS-BoldMT"/>
                <w:b w:val="0"/>
                <w:bCs w:val="0"/>
                <w:color w:val="000000"/>
                <w:sz w:val="26"/>
                <w:szCs w:val="26"/>
              </w:rPr>
              <w:t xml:space="preserve">elete </w:t>
            </w:r>
          </w:p>
        </w:tc>
        <w:tc>
          <w:tcPr>
            <w:tcW w:w="6418" w:type="dxa"/>
            <w:hideMark/>
          </w:tcPr>
          <w:p w14:paraId="0E2420B2" w14:textId="77777777" w:rsidR="00ED728B" w:rsidRDefault="00ED728B" w:rsidP="002058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NewRomanPSMT" w:hAnsi="TimesNewRomanPSMT"/>
                <w:color w:val="000000"/>
                <w:sz w:val="26"/>
                <w:szCs w:val="26"/>
              </w:rPr>
              <w:t>Xóa các nguồn tài nguyên theo một điều kiện cho trước</w:t>
            </w:r>
          </w:p>
        </w:tc>
      </w:tr>
      <w:tr w:rsidR="00ED728B" w14:paraId="61C25027" w14:textId="77777777" w:rsidTr="000D3B96">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653" w:type="dxa"/>
            <w:hideMark/>
          </w:tcPr>
          <w:p w14:paraId="76D3D44A" w14:textId="77777777" w:rsidR="00ED728B" w:rsidRDefault="00ED728B" w:rsidP="00205807">
            <w:pPr>
              <w:spacing w:line="360" w:lineRule="auto"/>
              <w:rPr>
                <w:rFonts w:ascii="TimesNewRomanPS-BoldMT" w:hAnsi="TimesNewRomanPS-BoldMT"/>
                <w:b w:val="0"/>
                <w:bCs w:val="0"/>
                <w:color w:val="000000"/>
                <w:sz w:val="26"/>
                <w:szCs w:val="26"/>
              </w:rPr>
            </w:pPr>
            <w:r>
              <w:rPr>
                <w:rFonts w:ascii="TimesNewRomanPS-BoldMT" w:hAnsi="TimesNewRomanPS-BoldMT"/>
                <w:b w:val="0"/>
                <w:bCs w:val="0"/>
                <w:color w:val="000000"/>
                <w:sz w:val="26"/>
                <w:szCs w:val="26"/>
              </w:rPr>
              <w:t>Count</w:t>
            </w:r>
          </w:p>
        </w:tc>
        <w:tc>
          <w:tcPr>
            <w:tcW w:w="6418" w:type="dxa"/>
            <w:hideMark/>
          </w:tcPr>
          <w:p w14:paraId="37841910" w14:textId="77777777" w:rsidR="00ED728B" w:rsidRDefault="00ED728B"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sz w:val="26"/>
                <w:szCs w:val="26"/>
              </w:rPr>
            </w:pPr>
            <w:r>
              <w:rPr>
                <w:rFonts w:ascii="TimesNewRomanPSMT" w:hAnsi="TimesNewRomanPSMT"/>
                <w:color w:val="000000"/>
                <w:sz w:val="26"/>
                <w:szCs w:val="26"/>
              </w:rPr>
              <w:t>Lấy số lượng danh sách tài nguyên</w:t>
            </w:r>
          </w:p>
        </w:tc>
      </w:tr>
    </w:tbl>
    <w:p w14:paraId="7689E419" w14:textId="2581A534" w:rsidR="00321669" w:rsidRPr="009F292B" w:rsidRDefault="00FA73A6" w:rsidP="00FA73A6">
      <w:pPr>
        <w:pStyle w:val="Bng"/>
        <w:rPr>
          <w:rFonts w:ascii="Calibri" w:hAnsi="Calibri"/>
          <w:sz w:val="18"/>
        </w:rPr>
      </w:pPr>
      <w:bookmarkStart w:id="6770" w:name="_Toc1769895"/>
      <w:bookmarkStart w:id="6771" w:name="_Toc1802867"/>
      <w:bookmarkStart w:id="6772" w:name="_Toc1902255"/>
      <w:bookmarkStart w:id="6773" w:name="_Toc1990285"/>
      <w:bookmarkStart w:id="6774" w:name="_Toc1990369"/>
      <w:bookmarkStart w:id="6775" w:name="_Toc1997464"/>
      <w:bookmarkStart w:id="6776" w:name="_Toc3208046"/>
      <w:bookmarkStart w:id="6777" w:name="_Toc3208532"/>
      <w:bookmarkStart w:id="6778" w:name="_Toc3208616"/>
      <w:bookmarkStart w:id="6779" w:name="_Toc3376252"/>
      <w:r>
        <w:t xml:space="preserve">Bảng 5. </w:t>
      </w:r>
      <w:r w:rsidR="00173019">
        <w:rPr>
          <w:noProof/>
        </w:rPr>
        <w:fldChar w:fldCharType="begin"/>
      </w:r>
      <w:r w:rsidR="008A37A2">
        <w:rPr>
          <w:noProof/>
        </w:rPr>
        <w:instrText xml:space="preserve"> SEQ Bảng_5. \* ARABIC </w:instrText>
      </w:r>
      <w:r w:rsidR="00173019">
        <w:rPr>
          <w:noProof/>
        </w:rPr>
        <w:fldChar w:fldCharType="separate"/>
      </w:r>
      <w:r w:rsidR="00721360">
        <w:rPr>
          <w:noProof/>
        </w:rPr>
        <w:t>3</w:t>
      </w:r>
      <w:r w:rsidR="00173019">
        <w:rPr>
          <w:noProof/>
        </w:rPr>
        <w:fldChar w:fldCharType="end"/>
      </w:r>
      <w:r w:rsidR="00321669" w:rsidRPr="00E446FE">
        <w:rPr>
          <w:szCs w:val="26"/>
        </w:rPr>
        <w:t>– C</w:t>
      </w:r>
      <w:r w:rsidR="00146D59">
        <w:rPr>
          <w:szCs w:val="26"/>
        </w:rPr>
        <w:t>á</w:t>
      </w:r>
      <w:r w:rsidR="00321669" w:rsidRPr="00E446FE">
        <w:rPr>
          <w:szCs w:val="26"/>
        </w:rPr>
        <w:t xml:space="preserve">c </w:t>
      </w:r>
      <w:del w:id="6780" w:author="Thảo Nguyễn Kim" w:date="2019-03-11T14:55:00Z">
        <w:r w:rsidR="00321669" w:rsidRPr="00E446FE" w:rsidDel="007A24D4">
          <w:rPr>
            <w:szCs w:val="26"/>
          </w:rPr>
          <w:delText>tài nguyên</w:delText>
        </w:r>
      </w:del>
      <w:ins w:id="6781" w:author="Thảo Nguyễn Kim" w:date="2019-03-11T14:55:00Z">
        <w:r w:rsidR="007A24D4" w:rsidRPr="00EB7DE2">
          <w:rPr>
            <w:szCs w:val="26"/>
            <w:rPrChange w:id="6782" w:author="Chanh Duc Ngo" w:date="2019-03-13T09:59:00Z">
              <w:rPr>
                <w:szCs w:val="26"/>
                <w:lang w:val="en-US"/>
              </w:rPr>
            </w:rPrChange>
          </w:rPr>
          <w:t>phương thức</w:t>
        </w:r>
      </w:ins>
      <w:r w:rsidR="00321669" w:rsidRPr="00E446FE">
        <w:rPr>
          <w:szCs w:val="26"/>
        </w:rPr>
        <w:t xml:space="preserve"> truy cập</w:t>
      </w:r>
      <w:bookmarkEnd w:id="6770"/>
      <w:bookmarkEnd w:id="6771"/>
      <w:bookmarkEnd w:id="6772"/>
      <w:bookmarkEnd w:id="6773"/>
      <w:bookmarkEnd w:id="6774"/>
      <w:bookmarkEnd w:id="6775"/>
      <w:bookmarkEnd w:id="6776"/>
      <w:bookmarkEnd w:id="6777"/>
      <w:ins w:id="6783" w:author="Thảo Nguyễn Kim" w:date="2019-03-11T14:56:00Z">
        <w:r w:rsidR="007A24D4" w:rsidRPr="00EB7DE2">
          <w:rPr>
            <w:szCs w:val="26"/>
            <w:rPrChange w:id="6784" w:author="Chanh Duc Ngo" w:date="2019-03-13T09:59:00Z">
              <w:rPr>
                <w:szCs w:val="26"/>
                <w:lang w:val="en-US"/>
              </w:rPr>
            </w:rPrChange>
          </w:rPr>
          <w:t xml:space="preserve"> tài nguyên</w:t>
        </w:r>
      </w:ins>
      <w:bookmarkEnd w:id="6778"/>
      <w:bookmarkEnd w:id="6779"/>
    </w:p>
    <w:p w14:paraId="23007D8F" w14:textId="77777777" w:rsidR="00ED728B" w:rsidRPr="00ED728B" w:rsidRDefault="00321669" w:rsidP="00205807">
      <w:pPr>
        <w:spacing w:line="360" w:lineRule="auto"/>
        <w:ind w:left="720" w:firstLine="720"/>
        <w:jc w:val="left"/>
        <w:rPr>
          <w:rFonts w:ascii="Times New Roman" w:hAnsi="Times New Roman"/>
          <w:sz w:val="26"/>
          <w:szCs w:val="26"/>
        </w:rPr>
      </w:pPr>
      <w:r w:rsidRPr="002324E1">
        <w:rPr>
          <w:rFonts w:ascii="Times New Roman" w:hAnsi="Times New Roman"/>
          <w:sz w:val="26"/>
          <w:szCs w:val="26"/>
        </w:rPr>
        <w:t>Camunda SDK là một công cụ mã nguồn mở viết bằng JavaScript, có thể cho phép người dùng có thể mở rộng cho công cụ này. Hiện tại do em chưa tìm ra được Camunda SDK có cho plugin hay không, nên em quên quyết định theo đổi trực tiếp mã nguồn của SDK</w:t>
      </w:r>
      <w:r w:rsidR="000D3B96">
        <w:rPr>
          <w:rFonts w:ascii="Times New Roman" w:hAnsi="Times New Roman"/>
          <w:sz w:val="26"/>
          <w:szCs w:val="26"/>
        </w:rPr>
        <w:t>.</w:t>
      </w:r>
    </w:p>
    <w:p w14:paraId="64DD8EC5" w14:textId="77777777" w:rsidR="000D3B96" w:rsidRDefault="000D3B96" w:rsidP="00205807">
      <w:pPr>
        <w:spacing w:line="360" w:lineRule="auto"/>
        <w:jc w:val="left"/>
        <w:rPr>
          <w:rFonts w:ascii="Times New Roman" w:hAnsi="Times New Roman"/>
          <w:b/>
          <w:sz w:val="26"/>
          <w:szCs w:val="26"/>
        </w:rPr>
      </w:pPr>
      <w:bookmarkStart w:id="6785" w:name="_Toc1743570"/>
      <w:r>
        <w:rPr>
          <w:rFonts w:ascii="Times New Roman" w:hAnsi="Times New Roman"/>
          <w:b/>
          <w:sz w:val="26"/>
          <w:szCs w:val="26"/>
        </w:rPr>
        <w:br w:type="page"/>
      </w:r>
    </w:p>
    <w:p w14:paraId="22BB01C5" w14:textId="5DFD93C1" w:rsidR="00352BBF" w:rsidRDefault="002324E1" w:rsidP="0024219D">
      <w:pPr>
        <w:pStyle w:val="ListParagraph"/>
        <w:numPr>
          <w:ilvl w:val="2"/>
          <w:numId w:val="33"/>
        </w:numPr>
        <w:spacing w:line="360" w:lineRule="auto"/>
        <w:jc w:val="left"/>
        <w:outlineLvl w:val="2"/>
        <w:rPr>
          <w:rFonts w:ascii="Times New Roman" w:hAnsi="Times New Roman"/>
          <w:b/>
          <w:sz w:val="26"/>
          <w:szCs w:val="26"/>
        </w:rPr>
      </w:pPr>
      <w:bookmarkStart w:id="6786" w:name="_Toc3204539"/>
      <w:r w:rsidRPr="002324E1">
        <w:rPr>
          <w:rFonts w:ascii="Times New Roman" w:hAnsi="Times New Roman"/>
          <w:b/>
          <w:sz w:val="26"/>
          <w:szCs w:val="26"/>
        </w:rPr>
        <w:lastRenderedPageBreak/>
        <w:t>Cấu trúc thưc mục Camunda SDK</w:t>
      </w:r>
      <w:bookmarkEnd w:id="6785"/>
      <w:bookmarkEnd w:id="6786"/>
    </w:p>
    <w:p w14:paraId="7B3FB31C" w14:textId="2126C8D3" w:rsidR="00321669" w:rsidRDefault="00321669" w:rsidP="00205807">
      <w:pPr>
        <w:spacing w:line="360" w:lineRule="auto"/>
        <w:jc w:val="center"/>
        <w:rPr>
          <w:rFonts w:ascii="Times New Roman" w:hAnsi="Times New Roman"/>
          <w:b/>
          <w:sz w:val="26"/>
          <w:szCs w:val="26"/>
        </w:rPr>
      </w:pPr>
      <w:del w:id="6787" w:author="Thảo Nguyễn Kim" w:date="2019-03-13T13:11:00Z">
        <w:r w:rsidDel="00206830">
          <w:rPr>
            <w:noProof/>
            <w:lang w:val="en-US"/>
          </w:rPr>
          <w:drawing>
            <wp:inline distT="0" distB="0" distL="0" distR="0" wp14:anchorId="25837197" wp14:editId="41459723">
              <wp:extent cx="3676650" cy="6639560"/>
              <wp:effectExtent l="0" t="0" r="0" b="8890"/>
              <wp:docPr id="10" name="Picture 10"/>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9"/>
                      <a:stretch>
                        <a:fillRect/>
                      </a:stretch>
                    </pic:blipFill>
                    <pic:spPr>
                      <a:xfrm>
                        <a:off x="0" y="0"/>
                        <a:ext cx="3676650" cy="6639560"/>
                      </a:xfrm>
                      <a:prstGeom prst="rect">
                        <a:avLst/>
                      </a:prstGeom>
                    </pic:spPr>
                  </pic:pic>
                </a:graphicData>
              </a:graphic>
            </wp:inline>
          </w:drawing>
        </w:r>
      </w:del>
      <w:ins w:id="6788" w:author="Thảo Nguyễn Kim" w:date="2019-03-13T13:11:00Z">
        <w:r w:rsidR="00206830" w:rsidRPr="00206830">
          <w:rPr>
            <w:rFonts w:ascii="Times New Roman" w:hAnsi="Times New Roman"/>
            <w:b/>
            <w:noProof/>
            <w:sz w:val="26"/>
            <w:szCs w:val="26"/>
            <w:lang w:val="en-US"/>
          </w:rPr>
          <w:drawing>
            <wp:inline distT="0" distB="0" distL="0" distR="0" wp14:anchorId="67F31D7E" wp14:editId="74BF589E">
              <wp:extent cx="4191585" cy="5973009"/>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1585" cy="5973009"/>
                      </a:xfrm>
                      <a:prstGeom prst="rect">
                        <a:avLst/>
                      </a:prstGeom>
                    </pic:spPr>
                  </pic:pic>
                </a:graphicData>
              </a:graphic>
            </wp:inline>
          </w:drawing>
        </w:r>
      </w:ins>
    </w:p>
    <w:p w14:paraId="55C7437D" w14:textId="7FF859A7" w:rsidR="00321669" w:rsidRPr="00CF5A07" w:rsidRDefault="00FA73A6" w:rsidP="008A4616">
      <w:pPr>
        <w:pStyle w:val="Hnh"/>
      </w:pPr>
      <w:bookmarkStart w:id="6789" w:name="_Toc1769773"/>
      <w:bookmarkStart w:id="6790" w:name="_Toc1802923"/>
      <w:bookmarkStart w:id="6791" w:name="_Toc1982245"/>
      <w:bookmarkStart w:id="6792" w:name="_Toc1997527"/>
      <w:bookmarkStart w:id="6793" w:name="_Toc1998994"/>
      <w:bookmarkStart w:id="6794" w:name="_Toc3208680"/>
      <w:bookmarkStart w:id="6795" w:name="_Toc3208738"/>
      <w:bookmarkStart w:id="6796" w:name="_Toc3376362"/>
      <w:bookmarkStart w:id="6797" w:name="_Toc3376424"/>
      <w:r w:rsidRPr="00EB7DE2">
        <w:rPr>
          <w:rStyle w:val="HnhChar"/>
          <w:iCs/>
          <w:color w:val="auto"/>
          <w:lang w:val="vi-VN"/>
          <w:rPrChange w:id="6798" w:author="Chanh Duc Ngo" w:date="2019-03-13T09:59:00Z">
            <w:rPr>
              <w:rStyle w:val="HnhChar"/>
              <w:iCs/>
              <w:color w:val="auto"/>
            </w:rPr>
          </w:rPrChange>
        </w:rPr>
        <w:t>Hình 5</w:t>
      </w:r>
      <w:r w:rsidRPr="008A4616">
        <w:t xml:space="preserve">. </w:t>
      </w:r>
      <w:r w:rsidR="00173019">
        <w:fldChar w:fldCharType="begin"/>
      </w:r>
      <w:r w:rsidR="00870658" w:rsidRPr="00EB7DE2">
        <w:instrText xml:space="preserve"> SEQ Hình_5. \* ARABIC </w:instrText>
      </w:r>
      <w:r w:rsidR="00173019">
        <w:fldChar w:fldCharType="separate"/>
      </w:r>
      <w:r w:rsidR="00CB481F" w:rsidRPr="008A4616">
        <w:t>2</w:t>
      </w:r>
      <w:r w:rsidR="00173019">
        <w:fldChar w:fldCharType="end"/>
      </w:r>
      <w:ins w:id="6799" w:author="Thảo Nguyễn Kim" w:date="2019-03-11T14:42:00Z">
        <w:r w:rsidR="001F769F" w:rsidRPr="008A4616">
          <w:t xml:space="preserve"> </w:t>
        </w:r>
      </w:ins>
      <w:r w:rsidRPr="008A4616">
        <w:t>- Cấu trúc thư mục Camunda</w:t>
      </w:r>
      <w:bookmarkEnd w:id="6789"/>
      <w:bookmarkEnd w:id="6790"/>
      <w:bookmarkEnd w:id="6791"/>
      <w:bookmarkEnd w:id="6792"/>
      <w:bookmarkEnd w:id="6793"/>
      <w:bookmarkEnd w:id="6794"/>
      <w:bookmarkEnd w:id="6795"/>
      <w:bookmarkEnd w:id="6796"/>
      <w:bookmarkEnd w:id="6797"/>
    </w:p>
    <w:p w14:paraId="5874F83D" w14:textId="77777777" w:rsidR="00321669" w:rsidRPr="00321669" w:rsidRDefault="00321669" w:rsidP="00205807">
      <w:pPr>
        <w:spacing w:line="360" w:lineRule="auto"/>
        <w:ind w:left="720" w:firstLine="720"/>
        <w:rPr>
          <w:rFonts w:ascii="Times New Roman" w:hAnsi="Times New Roman"/>
          <w:sz w:val="26"/>
          <w:szCs w:val="26"/>
        </w:rPr>
      </w:pPr>
      <w:r w:rsidRPr="00321669">
        <w:rPr>
          <w:rFonts w:ascii="Times New Roman" w:hAnsi="Times New Roman"/>
          <w:sz w:val="26"/>
          <w:szCs w:val="26"/>
        </w:rPr>
        <w:t>Camunda SDK được chia làm 3 phần chính được nằm trong thư mục lib.</w:t>
      </w:r>
    </w:p>
    <w:p w14:paraId="1A64103B" w14:textId="77777777" w:rsidR="00321669" w:rsidRDefault="00321669" w:rsidP="0024219D">
      <w:pPr>
        <w:pStyle w:val="ListParagraph"/>
        <w:numPr>
          <w:ilvl w:val="0"/>
          <w:numId w:val="21"/>
        </w:numPr>
        <w:spacing w:line="360" w:lineRule="auto"/>
        <w:rPr>
          <w:rFonts w:ascii="Times New Roman" w:hAnsi="Times New Roman"/>
          <w:sz w:val="26"/>
          <w:szCs w:val="26"/>
        </w:rPr>
      </w:pPr>
      <w:r w:rsidRPr="00321669">
        <w:rPr>
          <w:rFonts w:ascii="Times New Roman" w:hAnsi="Times New Roman"/>
          <w:sz w:val="26"/>
          <w:szCs w:val="26"/>
        </w:rPr>
        <w:lastRenderedPageBreak/>
        <w:t xml:space="preserve">Angularjs: </w:t>
      </w:r>
      <w:r w:rsidR="00AF18F4" w:rsidRPr="00AF18F4">
        <w:rPr>
          <w:rFonts w:ascii="Times New Roman" w:hAnsi="Times New Roman"/>
          <w:sz w:val="26"/>
          <w:szCs w:val="26"/>
        </w:rPr>
        <w:t>nằm</w:t>
      </w:r>
      <w:r w:rsidRPr="00321669">
        <w:rPr>
          <w:rFonts w:ascii="Times New Roman" w:hAnsi="Times New Roman"/>
          <w:sz w:val="26"/>
          <w:szCs w:val="26"/>
        </w:rPr>
        <w:t>trong thư mục lib/angularjs, có nhiệm vụ cung cấp API cho người dùng và thực thi các thành phần còn lại.</w:t>
      </w:r>
    </w:p>
    <w:p w14:paraId="0BCF79A2" w14:textId="77777777" w:rsidR="00321669" w:rsidRDefault="00321669" w:rsidP="0024219D">
      <w:pPr>
        <w:pStyle w:val="ListParagraph"/>
        <w:numPr>
          <w:ilvl w:val="0"/>
          <w:numId w:val="21"/>
        </w:numPr>
        <w:spacing w:line="360" w:lineRule="auto"/>
        <w:rPr>
          <w:rFonts w:ascii="Times New Roman" w:hAnsi="Times New Roman"/>
          <w:sz w:val="26"/>
          <w:szCs w:val="26"/>
        </w:rPr>
      </w:pPr>
      <w:r w:rsidRPr="00321669">
        <w:rPr>
          <w:rFonts w:ascii="Times New Roman" w:hAnsi="Times New Roman"/>
          <w:sz w:val="26"/>
          <w:szCs w:val="26"/>
        </w:rPr>
        <w:t>Camunda-client: nàm trong thư mục lib/api-client</w:t>
      </w:r>
      <w:r w:rsidRPr="00AF18F4">
        <w:rPr>
          <w:rFonts w:ascii="Times New Roman" w:hAnsi="Times New Roman"/>
          <w:sz w:val="26"/>
          <w:szCs w:val="26"/>
        </w:rPr>
        <w:t xml:space="preserve">, cung </w:t>
      </w:r>
      <w:r w:rsidRPr="00321669">
        <w:rPr>
          <w:rFonts w:ascii="Times New Roman" w:hAnsi="Times New Roman"/>
          <w:sz w:val="26"/>
          <w:szCs w:val="26"/>
        </w:rPr>
        <w:t xml:space="preserve">cấp </w:t>
      </w:r>
      <w:r w:rsidR="00AF18F4" w:rsidRPr="00AF18F4">
        <w:rPr>
          <w:rFonts w:ascii="Times New Roman" w:hAnsi="Times New Roman"/>
          <w:sz w:val="26"/>
          <w:szCs w:val="26"/>
        </w:rPr>
        <w:t xml:space="preserve">các </w:t>
      </w:r>
      <w:r w:rsidRPr="00321669">
        <w:rPr>
          <w:rFonts w:ascii="Times New Roman" w:hAnsi="Times New Roman"/>
          <w:sz w:val="26"/>
          <w:szCs w:val="26"/>
        </w:rPr>
        <w:t xml:space="preserve">API gửi đến </w:t>
      </w:r>
      <w:r w:rsidRPr="00AF18F4">
        <w:rPr>
          <w:rFonts w:ascii="Times New Roman" w:hAnsi="Times New Roman"/>
          <w:sz w:val="26"/>
          <w:szCs w:val="26"/>
        </w:rPr>
        <w:t>ProcessEngine</w:t>
      </w:r>
      <w:r w:rsidRPr="00321669">
        <w:rPr>
          <w:rFonts w:ascii="Times New Roman" w:hAnsi="Times New Roman"/>
          <w:sz w:val="26"/>
          <w:szCs w:val="26"/>
        </w:rPr>
        <w:t>.</w:t>
      </w:r>
    </w:p>
    <w:p w14:paraId="3179F94B" w14:textId="77777777" w:rsidR="00321669" w:rsidRDefault="00321669" w:rsidP="0024219D">
      <w:pPr>
        <w:pStyle w:val="ListParagraph"/>
        <w:numPr>
          <w:ilvl w:val="0"/>
          <w:numId w:val="21"/>
        </w:numPr>
        <w:spacing w:line="360" w:lineRule="auto"/>
        <w:rPr>
          <w:rFonts w:ascii="Times New Roman" w:hAnsi="Times New Roman"/>
          <w:sz w:val="26"/>
          <w:szCs w:val="26"/>
        </w:rPr>
      </w:pPr>
      <w:r w:rsidRPr="00321669">
        <w:rPr>
          <w:rFonts w:ascii="Times New Roman" w:hAnsi="Times New Roman"/>
          <w:sz w:val="26"/>
          <w:szCs w:val="26"/>
        </w:rPr>
        <w:t xml:space="preserve"> Form: nằm trong thư mục lib/form, bao gồm các nhiệm vụ lữu trữ, </w:t>
      </w:r>
      <w:r w:rsidRPr="00486A95">
        <w:rPr>
          <w:rFonts w:ascii="Times New Roman" w:hAnsi="Times New Roman"/>
          <w:sz w:val="26"/>
          <w:szCs w:val="26"/>
        </w:rPr>
        <w:t>get,set</w:t>
      </w:r>
      <w:r w:rsidRPr="00321669">
        <w:rPr>
          <w:rFonts w:ascii="Times New Roman" w:hAnsi="Times New Roman"/>
          <w:sz w:val="26"/>
          <w:szCs w:val="26"/>
        </w:rPr>
        <w:t xml:space="preserve"> các dữ liệu trong các form-control thông qua các API</w:t>
      </w:r>
    </w:p>
    <w:p w14:paraId="2F5D89FD" w14:textId="77777777" w:rsidR="00321669" w:rsidRPr="00321669" w:rsidRDefault="00321669" w:rsidP="00205807">
      <w:pPr>
        <w:spacing w:line="360" w:lineRule="auto"/>
        <w:ind w:left="720" w:firstLine="720"/>
        <w:rPr>
          <w:rFonts w:ascii="Times New Roman" w:hAnsi="Times New Roman"/>
          <w:sz w:val="26"/>
          <w:szCs w:val="26"/>
        </w:rPr>
      </w:pPr>
      <w:r w:rsidRPr="00321669">
        <w:rPr>
          <w:rFonts w:ascii="Times New Roman" w:hAnsi="Times New Roman"/>
          <w:sz w:val="26"/>
          <w:szCs w:val="26"/>
        </w:rPr>
        <w:t xml:space="preserve">Khi Gurnt chạy, nó sẽ tìm file JavaScript chính được chỉ </w:t>
      </w:r>
      <w:r w:rsidR="00797597">
        <w:rPr>
          <w:rFonts w:ascii="Times New Roman" w:hAnsi="Times New Roman"/>
          <w:sz w:val="26"/>
          <w:szCs w:val="26"/>
        </w:rPr>
        <w:t>định từ</w:t>
      </w:r>
      <w:r w:rsidRPr="00321669">
        <w:rPr>
          <w:rFonts w:ascii="Times New Roman" w:hAnsi="Times New Roman"/>
          <w:sz w:val="26"/>
          <w:szCs w:val="26"/>
        </w:rPr>
        <w:t xml:space="preserve"> package</w:t>
      </w:r>
      <w:r w:rsidR="00797597">
        <w:rPr>
          <w:rFonts w:ascii="Times New Roman" w:hAnsi="Times New Roman"/>
          <w:sz w:val="26"/>
          <w:szCs w:val="26"/>
        </w:rPr>
        <w:t>.json để</w:t>
      </w:r>
      <w:r w:rsidRPr="00321669">
        <w:rPr>
          <w:rFonts w:ascii="Times New Roman" w:hAnsi="Times New Roman"/>
          <w:sz w:val="26"/>
          <w:szCs w:val="26"/>
        </w:rPr>
        <w:t xml:space="preserve"> chạy. Và mã nguồn của thư mục sẽ build vào thưc mục  dist.</w:t>
      </w:r>
    </w:p>
    <w:p w14:paraId="32837D49" w14:textId="77777777" w:rsidR="00321669" w:rsidRPr="00321669" w:rsidRDefault="00321669" w:rsidP="00205807">
      <w:pPr>
        <w:spacing w:line="360" w:lineRule="auto"/>
        <w:ind w:left="720" w:firstLine="720"/>
        <w:rPr>
          <w:rFonts w:ascii="Times New Roman" w:hAnsi="Times New Roman"/>
          <w:sz w:val="26"/>
          <w:szCs w:val="26"/>
        </w:rPr>
      </w:pPr>
      <w:r w:rsidRPr="00321669">
        <w:rPr>
          <w:rFonts w:ascii="Times New Roman" w:hAnsi="Times New Roman"/>
          <w:sz w:val="26"/>
          <w:szCs w:val="26"/>
        </w:rPr>
        <w:t>File Gruntfile.js mô tả cấu hình giúp build toàn bộ mã nguồn thành 3 file javascript</w:t>
      </w:r>
    </w:p>
    <w:p w14:paraId="796A3335" w14:textId="6229E3C4" w:rsidR="00ED728B" w:rsidRPr="00B42D9C" w:rsidRDefault="00ED728B" w:rsidP="0024219D">
      <w:pPr>
        <w:pStyle w:val="ListParagraph"/>
        <w:numPr>
          <w:ilvl w:val="2"/>
          <w:numId w:val="33"/>
        </w:numPr>
        <w:spacing w:line="360" w:lineRule="auto"/>
        <w:jc w:val="left"/>
        <w:outlineLvl w:val="2"/>
        <w:rPr>
          <w:rFonts w:ascii="Times New Roman" w:hAnsi="Times New Roman"/>
          <w:b/>
          <w:sz w:val="26"/>
          <w:szCs w:val="26"/>
        </w:rPr>
      </w:pPr>
      <w:bookmarkStart w:id="6800" w:name="_Toc1743572"/>
      <w:bookmarkStart w:id="6801" w:name="_Toc3204540"/>
      <w:r>
        <w:rPr>
          <w:rFonts w:ascii="TimesNewRomanPS-BoldMT" w:hAnsi="TimesNewRomanPS-BoldMT"/>
          <w:b/>
          <w:bCs/>
          <w:color w:val="000000"/>
          <w:sz w:val="26"/>
          <w:szCs w:val="26"/>
        </w:rPr>
        <w:t>Mở rộng trên các trường form control</w:t>
      </w:r>
      <w:bookmarkEnd w:id="6800"/>
      <w:bookmarkEnd w:id="6801"/>
    </w:p>
    <w:p w14:paraId="7A3B6259" w14:textId="77777777" w:rsidR="00B42D9C" w:rsidRDefault="00B42D9C" w:rsidP="00205807">
      <w:pPr>
        <w:spacing w:line="360" w:lineRule="auto"/>
        <w:rPr>
          <w:rFonts w:ascii="Times New Roman" w:hAnsi="Times New Roman"/>
          <w:sz w:val="26"/>
          <w:szCs w:val="26"/>
        </w:rPr>
      </w:pPr>
      <w:r w:rsidRPr="00B42D9C">
        <w:rPr>
          <w:rFonts w:ascii="Times New Roman" w:hAnsi="Times New Roman"/>
          <w:sz w:val="26"/>
          <w:szCs w:val="26"/>
        </w:rPr>
        <w:t>Để phục vụ cho việc mở rộng trong quá trình render form thêm các form control để phù hợp với datababse, em xin đề xuất thêm những trường form control trong bảng 5.</w:t>
      </w:r>
      <w:r w:rsidR="00ED0BF9">
        <w:rPr>
          <w:rFonts w:ascii="Times New Roman" w:hAnsi="Times New Roman"/>
          <w:sz w:val="26"/>
          <w:szCs w:val="26"/>
        </w:rPr>
        <w:t>3</w:t>
      </w:r>
      <w:r>
        <w:rPr>
          <w:rFonts w:ascii="Times New Roman" w:hAnsi="Times New Roman"/>
          <w:sz w:val="26"/>
          <w:szCs w:val="26"/>
        </w:rPr>
        <w:t>.</w:t>
      </w:r>
    </w:p>
    <w:tbl>
      <w:tblPr>
        <w:tblStyle w:val="GridTable5Dark-Accent51"/>
        <w:tblW w:w="9038" w:type="dxa"/>
        <w:tblLook w:val="04A0" w:firstRow="1" w:lastRow="0" w:firstColumn="1" w:lastColumn="0" w:noHBand="0" w:noVBand="1"/>
      </w:tblPr>
      <w:tblGrid>
        <w:gridCol w:w="3219"/>
        <w:gridCol w:w="5819"/>
      </w:tblGrid>
      <w:tr w:rsidR="00B42D9C" w:rsidRPr="00682139" w14:paraId="26F371F1" w14:textId="77777777" w:rsidTr="00E0479C">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219" w:type="dxa"/>
            <w:hideMark/>
          </w:tcPr>
          <w:p w14:paraId="5338F853" w14:textId="77777777" w:rsidR="00B42D9C" w:rsidRPr="00682139" w:rsidRDefault="00B42D9C"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Tên thẻ</w:t>
            </w:r>
          </w:p>
        </w:tc>
        <w:tc>
          <w:tcPr>
            <w:tcW w:w="5819" w:type="dxa"/>
            <w:hideMark/>
          </w:tcPr>
          <w:p w14:paraId="4B9B7C11" w14:textId="77777777" w:rsidR="00B42D9C" w:rsidRPr="00682139" w:rsidRDefault="00B42D9C" w:rsidP="002058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Ý nghĩa thẻ</w:t>
            </w:r>
          </w:p>
        </w:tc>
      </w:tr>
      <w:tr w:rsidR="00B42D9C" w:rsidRPr="00682139" w14:paraId="70014579" w14:textId="77777777" w:rsidTr="00E0479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3219" w:type="dxa"/>
            <w:hideMark/>
          </w:tcPr>
          <w:p w14:paraId="6466F541" w14:textId="77777777" w:rsidR="00B42D9C" w:rsidRPr="00682139" w:rsidRDefault="00E0479C" w:rsidP="00205807">
            <w:pPr>
              <w:spacing w:line="360" w:lineRule="auto"/>
              <w:rPr>
                <w:rFonts w:ascii="Times New Roman" w:hAnsi="Times New Roman"/>
                <w:color w:val="000000" w:themeColor="text1"/>
                <w:sz w:val="24"/>
                <w:szCs w:val="24"/>
              </w:rPr>
            </w:pPr>
            <w:r>
              <w:rPr>
                <w:rFonts w:ascii="TimesNewRomanPSMT" w:hAnsi="TimesNewRomanPSMT"/>
                <w:color w:val="000000" w:themeColor="text1"/>
                <w:sz w:val="26"/>
                <w:szCs w:val="26"/>
              </w:rPr>
              <w:t>P</w:t>
            </w:r>
            <w:r w:rsidR="00B42D9C" w:rsidRPr="00682139">
              <w:rPr>
                <w:rFonts w:ascii="TimesNewRomanPSMT" w:hAnsi="TimesNewRomanPSMT"/>
                <w:color w:val="000000" w:themeColor="text1"/>
                <w:sz w:val="26"/>
                <w:szCs w:val="26"/>
              </w:rPr>
              <w:t>aragraph-field-handler</w:t>
            </w:r>
          </w:p>
        </w:tc>
        <w:tc>
          <w:tcPr>
            <w:tcW w:w="5819" w:type="dxa"/>
            <w:hideMark/>
          </w:tcPr>
          <w:p w14:paraId="5CDB9C1F" w14:textId="77777777" w:rsidR="00B42D9C" w:rsidRPr="00682139" w:rsidRDefault="00B42D9C"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Dùng để mô tả cho label</w:t>
            </w:r>
          </w:p>
        </w:tc>
      </w:tr>
      <w:tr w:rsidR="00B42D9C" w:rsidRPr="00682139" w14:paraId="37416A4D" w14:textId="77777777" w:rsidTr="00E0479C">
        <w:trPr>
          <w:trHeight w:val="375"/>
        </w:trPr>
        <w:tc>
          <w:tcPr>
            <w:cnfStyle w:val="001000000000" w:firstRow="0" w:lastRow="0" w:firstColumn="1" w:lastColumn="0" w:oddVBand="0" w:evenVBand="0" w:oddHBand="0" w:evenHBand="0" w:firstRowFirstColumn="0" w:firstRowLastColumn="0" w:lastRowFirstColumn="0" w:lastRowLastColumn="0"/>
            <w:tcW w:w="3219" w:type="dxa"/>
            <w:hideMark/>
          </w:tcPr>
          <w:p w14:paraId="7BD32897" w14:textId="77777777" w:rsidR="00B42D9C" w:rsidRPr="00682139" w:rsidRDefault="00E0479C" w:rsidP="00205807">
            <w:pPr>
              <w:spacing w:line="360" w:lineRule="auto"/>
              <w:rPr>
                <w:rFonts w:ascii="Times New Roman" w:hAnsi="Times New Roman"/>
                <w:color w:val="000000" w:themeColor="text1"/>
                <w:sz w:val="24"/>
                <w:szCs w:val="24"/>
              </w:rPr>
            </w:pPr>
            <w:r>
              <w:rPr>
                <w:rFonts w:ascii="TimesNewRomanPSMT" w:hAnsi="TimesNewRomanPSMT"/>
                <w:color w:val="000000" w:themeColor="text1"/>
                <w:sz w:val="26"/>
                <w:szCs w:val="26"/>
              </w:rPr>
              <w:t>S</w:t>
            </w:r>
            <w:r w:rsidR="00B42D9C" w:rsidRPr="00682139">
              <w:rPr>
                <w:rFonts w:ascii="TimesNewRomanPSMT" w:hAnsi="TimesNewRomanPSMT"/>
                <w:color w:val="000000" w:themeColor="text1"/>
                <w:sz w:val="26"/>
                <w:szCs w:val="26"/>
              </w:rPr>
              <w:t>elect-field-handler</w:t>
            </w:r>
          </w:p>
        </w:tc>
        <w:tc>
          <w:tcPr>
            <w:tcW w:w="5819" w:type="dxa"/>
            <w:hideMark/>
          </w:tcPr>
          <w:p w14:paraId="6EC92FF3" w14:textId="77777777" w:rsidR="00B42D9C" w:rsidRPr="00682139" w:rsidRDefault="00B42D9C" w:rsidP="002058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Dùng để mô tả cho select</w:t>
            </w:r>
          </w:p>
        </w:tc>
      </w:tr>
      <w:tr w:rsidR="00B42D9C" w:rsidRPr="00682139" w14:paraId="66D3FCFC" w14:textId="77777777" w:rsidTr="00E0479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3219" w:type="dxa"/>
            <w:hideMark/>
          </w:tcPr>
          <w:p w14:paraId="6397CA89" w14:textId="77777777" w:rsidR="00B42D9C" w:rsidRPr="00682139" w:rsidRDefault="00E0479C" w:rsidP="00205807">
            <w:pPr>
              <w:spacing w:line="360" w:lineRule="auto"/>
              <w:rPr>
                <w:rFonts w:ascii="Times New Roman" w:hAnsi="Times New Roman"/>
                <w:color w:val="000000" w:themeColor="text1"/>
                <w:sz w:val="24"/>
                <w:szCs w:val="24"/>
              </w:rPr>
            </w:pPr>
            <w:r>
              <w:rPr>
                <w:rFonts w:ascii="TimesNewRomanPSMT" w:hAnsi="TimesNewRomanPSMT"/>
                <w:color w:val="000000" w:themeColor="text1"/>
                <w:sz w:val="26"/>
                <w:szCs w:val="26"/>
              </w:rPr>
              <w:t>T</w:t>
            </w:r>
            <w:r w:rsidR="00B42D9C" w:rsidRPr="00682139">
              <w:rPr>
                <w:rFonts w:ascii="TimesNewRomanPSMT" w:hAnsi="TimesNewRomanPSMT"/>
                <w:color w:val="000000" w:themeColor="text1"/>
                <w:sz w:val="26"/>
                <w:szCs w:val="26"/>
              </w:rPr>
              <w:t>able-field-handler</w:t>
            </w:r>
          </w:p>
        </w:tc>
        <w:tc>
          <w:tcPr>
            <w:tcW w:w="5819" w:type="dxa"/>
            <w:hideMark/>
          </w:tcPr>
          <w:p w14:paraId="5141DD4F" w14:textId="77777777" w:rsidR="00B42D9C" w:rsidRPr="00682139" w:rsidRDefault="00B42D9C"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Dùng để mô tả cho trường table</w:t>
            </w:r>
          </w:p>
        </w:tc>
      </w:tr>
    </w:tbl>
    <w:p w14:paraId="6D9D2EDA" w14:textId="77777777" w:rsidR="00B42D9C" w:rsidRPr="00FA73A6" w:rsidRDefault="00FA73A6" w:rsidP="00FA73A6">
      <w:pPr>
        <w:pStyle w:val="Bng"/>
      </w:pPr>
      <w:bookmarkStart w:id="6802" w:name="_Toc1769896"/>
      <w:bookmarkStart w:id="6803" w:name="_Toc1802868"/>
      <w:bookmarkStart w:id="6804" w:name="_Toc1902256"/>
      <w:bookmarkStart w:id="6805" w:name="_Toc1990286"/>
      <w:bookmarkStart w:id="6806" w:name="_Toc1990370"/>
      <w:bookmarkStart w:id="6807" w:name="_Toc1997465"/>
      <w:bookmarkStart w:id="6808" w:name="_Toc3208047"/>
      <w:bookmarkStart w:id="6809" w:name="_Toc3208533"/>
      <w:bookmarkStart w:id="6810" w:name="_Toc3208617"/>
      <w:bookmarkStart w:id="6811" w:name="_Toc3376253"/>
      <w:r>
        <w:t xml:space="preserve">Bảng 5. </w:t>
      </w:r>
      <w:r w:rsidR="00173019">
        <w:rPr>
          <w:noProof/>
        </w:rPr>
        <w:fldChar w:fldCharType="begin"/>
      </w:r>
      <w:r w:rsidR="008A37A2">
        <w:rPr>
          <w:noProof/>
        </w:rPr>
        <w:instrText xml:space="preserve"> SEQ Bảng_5. \* ARABIC </w:instrText>
      </w:r>
      <w:r w:rsidR="00173019">
        <w:rPr>
          <w:noProof/>
        </w:rPr>
        <w:fldChar w:fldCharType="separate"/>
      </w:r>
      <w:r w:rsidR="00721360">
        <w:rPr>
          <w:noProof/>
        </w:rPr>
        <w:t>4</w:t>
      </w:r>
      <w:r w:rsidR="00173019">
        <w:rPr>
          <w:noProof/>
        </w:rPr>
        <w:fldChar w:fldCharType="end"/>
      </w:r>
      <w:r>
        <w:t xml:space="preserve">- </w:t>
      </w:r>
      <w:r w:rsidRPr="00B42D9C">
        <w:t xml:space="preserve">Chi tiết các form control đươc thêm vào cấu trúc </w:t>
      </w:r>
      <w:r w:rsidR="00575D22" w:rsidRPr="00575D22">
        <w:rPr>
          <w:color w:val="auto"/>
        </w:rPr>
        <w:t>SDK</w:t>
      </w:r>
      <w:r w:rsidRPr="00B42D9C">
        <w:t>.</w:t>
      </w:r>
      <w:bookmarkEnd w:id="6802"/>
      <w:bookmarkEnd w:id="6803"/>
      <w:bookmarkEnd w:id="6804"/>
      <w:bookmarkEnd w:id="6805"/>
      <w:bookmarkEnd w:id="6806"/>
      <w:bookmarkEnd w:id="6807"/>
      <w:bookmarkEnd w:id="6808"/>
      <w:bookmarkEnd w:id="6809"/>
      <w:bookmarkEnd w:id="6810"/>
      <w:bookmarkEnd w:id="6811"/>
    </w:p>
    <w:p w14:paraId="421B6332" w14:textId="77777777" w:rsidR="00B42D9C" w:rsidRDefault="00B42D9C" w:rsidP="00205807">
      <w:pPr>
        <w:spacing w:line="360" w:lineRule="auto"/>
        <w:ind w:left="720" w:firstLine="720"/>
        <w:rPr>
          <w:rFonts w:ascii="Times New Roman" w:hAnsi="Times New Roman"/>
          <w:sz w:val="26"/>
          <w:szCs w:val="26"/>
        </w:rPr>
      </w:pPr>
      <w:r w:rsidRPr="00B42D9C">
        <w:rPr>
          <w:rFonts w:ascii="Times New Roman" w:hAnsi="Times New Roman"/>
          <w:sz w:val="26"/>
          <w:szCs w:val="26"/>
        </w:rPr>
        <w:t xml:space="preserve">BPMN cho phép chúng ta mở rộng các thêm mới các trường field-handler bằng kết thừa lại AbstractFormField của </w:t>
      </w:r>
      <w:r w:rsidR="00575D22" w:rsidRPr="00575D22">
        <w:rPr>
          <w:rFonts w:ascii="Times New Roman" w:hAnsi="Times New Roman"/>
          <w:sz w:val="26"/>
          <w:szCs w:val="26"/>
        </w:rPr>
        <w:t>Camunda</w:t>
      </w:r>
      <w:r w:rsidRPr="00B42D9C">
        <w:rPr>
          <w:rFonts w:ascii="Times New Roman" w:hAnsi="Times New Roman"/>
          <w:sz w:val="26"/>
          <w:szCs w:val="26"/>
        </w:rPr>
        <w:t>đã định ra. Có thể tham khảo dưới mã nguồn dưới đây:</w:t>
      </w:r>
    </w:p>
    <w:p w14:paraId="0F4C8F48" w14:textId="02A75806" w:rsidR="00C04CE6" w:rsidRPr="00EB7DE2" w:rsidRDefault="00B42D9C">
      <w:pPr>
        <w:shd w:val="clear" w:color="auto" w:fill="FFFFFF"/>
        <w:spacing w:line="285" w:lineRule="atLeast"/>
        <w:jc w:val="left"/>
        <w:rPr>
          <w:ins w:id="6812" w:author="Thảo Nguyễn Kim" w:date="2019-03-10T21:39:00Z"/>
          <w:rFonts w:ascii="Consolas" w:hAnsi="Consolas"/>
          <w:color w:val="000000"/>
          <w:sz w:val="21"/>
          <w:szCs w:val="21"/>
          <w:rPrChange w:id="6813" w:author="Chanh Duc Ngo" w:date="2019-03-13T09:59:00Z">
            <w:rPr>
              <w:ins w:id="6814" w:author="Thảo Nguyễn Kim" w:date="2019-03-10T21:39:00Z"/>
              <w:rFonts w:ascii="Consolas" w:hAnsi="Consolas"/>
              <w:color w:val="000000"/>
              <w:sz w:val="21"/>
              <w:szCs w:val="21"/>
              <w:lang w:val="en-US"/>
            </w:rPr>
          </w:rPrChange>
        </w:rPr>
        <w:pPrChange w:id="6815" w:author="Thảo Nguyễn Kim" w:date="2019-03-10T21:39:00Z">
          <w:pPr>
            <w:shd w:val="clear" w:color="auto" w:fill="FFFFFF"/>
            <w:spacing w:after="0" w:line="285" w:lineRule="atLeast"/>
            <w:jc w:val="left"/>
          </w:pPr>
        </w:pPrChange>
      </w:pPr>
      <w:del w:id="6816" w:author="Thảo Nguyễn Kim" w:date="2019-03-10T21:35:00Z">
        <w:r w:rsidRPr="009A36DF" w:rsidDel="00C04CE6">
          <w:rPr>
            <w:noProof/>
            <w:lang w:val="en-US"/>
          </w:rPr>
          <w:drawing>
            <wp:inline distT="0" distB="0" distL="0" distR="0" wp14:anchorId="03B163ED" wp14:editId="418EA9F9">
              <wp:extent cx="5829300" cy="48963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9300" cy="4896363"/>
                      </a:xfrm>
                      <a:prstGeom prst="rect">
                        <a:avLst/>
                      </a:prstGeom>
                    </pic:spPr>
                  </pic:pic>
                </a:graphicData>
              </a:graphic>
            </wp:inline>
          </w:drawing>
        </w:r>
      </w:del>
      <w:ins w:id="6817" w:author="Thảo Nguyễn Kim" w:date="2019-03-10T21:39:00Z">
        <w:r w:rsidR="00C04CE6" w:rsidRPr="00C04CE6">
          <w:rPr>
            <w:rFonts w:ascii="Consolas" w:hAnsi="Consolas"/>
            <w:color w:val="0000FF"/>
            <w:sz w:val="21"/>
            <w:szCs w:val="21"/>
          </w:rPr>
          <w:t xml:space="preserve"> </w:t>
        </w:r>
        <w:r w:rsidR="00C04CE6">
          <w:rPr>
            <w:rFonts w:ascii="Consolas" w:hAnsi="Consolas"/>
            <w:color w:val="0000FF"/>
            <w:sz w:val="21"/>
            <w:szCs w:val="21"/>
          </w:rPr>
          <w:tab/>
        </w:r>
        <w:r w:rsidR="00C04CE6">
          <w:rPr>
            <w:rFonts w:ascii="Consolas" w:hAnsi="Consolas"/>
            <w:color w:val="0000FF"/>
            <w:sz w:val="21"/>
            <w:szCs w:val="21"/>
          </w:rPr>
          <w:tab/>
        </w:r>
        <w:r w:rsidR="00C04CE6" w:rsidRPr="00EB7DE2">
          <w:rPr>
            <w:rFonts w:ascii="Consolas" w:hAnsi="Consolas"/>
            <w:color w:val="0000FF"/>
            <w:sz w:val="21"/>
            <w:szCs w:val="21"/>
            <w:rPrChange w:id="6818" w:author="Chanh Duc Ngo" w:date="2019-03-13T09:59:00Z">
              <w:rPr>
                <w:rFonts w:ascii="Consolas" w:hAnsi="Consolas"/>
                <w:color w:val="0000FF"/>
                <w:sz w:val="21"/>
                <w:szCs w:val="21"/>
                <w:lang w:val="en-US"/>
              </w:rPr>
            </w:rPrChange>
          </w:rPr>
          <w:t>var</w:t>
        </w:r>
        <w:r w:rsidR="00C04CE6" w:rsidRPr="00EB7DE2">
          <w:rPr>
            <w:rFonts w:ascii="Consolas" w:hAnsi="Consolas"/>
            <w:color w:val="000000"/>
            <w:sz w:val="21"/>
            <w:szCs w:val="21"/>
            <w:rPrChange w:id="6819" w:author="Chanh Duc Ngo" w:date="2019-03-13T09:59:00Z">
              <w:rPr>
                <w:rFonts w:ascii="Consolas" w:hAnsi="Consolas"/>
                <w:color w:val="000000"/>
                <w:sz w:val="21"/>
                <w:szCs w:val="21"/>
                <w:lang w:val="en-US"/>
              </w:rPr>
            </w:rPrChange>
          </w:rPr>
          <w:t xml:space="preserve"> </w:t>
        </w:r>
        <w:r w:rsidR="00C04CE6" w:rsidRPr="00EB7DE2">
          <w:rPr>
            <w:rFonts w:ascii="Consolas" w:hAnsi="Consolas"/>
            <w:color w:val="001080"/>
            <w:sz w:val="21"/>
            <w:szCs w:val="21"/>
            <w:rPrChange w:id="6820" w:author="Chanh Duc Ngo" w:date="2019-03-13T09:59:00Z">
              <w:rPr>
                <w:rFonts w:ascii="Consolas" w:hAnsi="Consolas"/>
                <w:color w:val="001080"/>
                <w:sz w:val="21"/>
                <w:szCs w:val="21"/>
                <w:lang w:val="en-US"/>
              </w:rPr>
            </w:rPrChange>
          </w:rPr>
          <w:t>TableFieldHandler</w:t>
        </w:r>
        <w:r w:rsidR="00C04CE6" w:rsidRPr="00EB7DE2">
          <w:rPr>
            <w:rFonts w:ascii="Consolas" w:hAnsi="Consolas"/>
            <w:color w:val="000000"/>
            <w:sz w:val="21"/>
            <w:szCs w:val="21"/>
            <w:rPrChange w:id="6821" w:author="Chanh Duc Ngo" w:date="2019-03-13T09:59:00Z">
              <w:rPr>
                <w:rFonts w:ascii="Consolas" w:hAnsi="Consolas"/>
                <w:color w:val="000000"/>
                <w:sz w:val="21"/>
                <w:szCs w:val="21"/>
                <w:lang w:val="en-US"/>
              </w:rPr>
            </w:rPrChange>
          </w:rPr>
          <w:t xml:space="preserve"> = </w:t>
        </w:r>
        <w:r w:rsidR="00C04CE6" w:rsidRPr="00EB7DE2">
          <w:rPr>
            <w:rFonts w:ascii="Consolas" w:hAnsi="Consolas"/>
            <w:color w:val="001080"/>
            <w:sz w:val="21"/>
            <w:szCs w:val="21"/>
            <w:rPrChange w:id="6822" w:author="Chanh Duc Ngo" w:date="2019-03-13T09:59:00Z">
              <w:rPr>
                <w:rFonts w:ascii="Consolas" w:hAnsi="Consolas"/>
                <w:color w:val="001080"/>
                <w:sz w:val="21"/>
                <w:szCs w:val="21"/>
                <w:lang w:val="en-US"/>
              </w:rPr>
            </w:rPrChange>
          </w:rPr>
          <w:t>AbstractFormField</w:t>
        </w:r>
        <w:r w:rsidR="00C04CE6" w:rsidRPr="00EB7DE2">
          <w:rPr>
            <w:rFonts w:ascii="Consolas" w:hAnsi="Consolas"/>
            <w:color w:val="000000"/>
            <w:sz w:val="21"/>
            <w:szCs w:val="21"/>
            <w:rPrChange w:id="6823" w:author="Chanh Duc Ngo" w:date="2019-03-13T09:59:00Z">
              <w:rPr>
                <w:rFonts w:ascii="Consolas" w:hAnsi="Consolas"/>
                <w:color w:val="000000"/>
                <w:sz w:val="21"/>
                <w:szCs w:val="21"/>
                <w:lang w:val="en-US"/>
              </w:rPr>
            </w:rPrChange>
          </w:rPr>
          <w:t>.</w:t>
        </w:r>
        <w:r w:rsidR="00C04CE6" w:rsidRPr="00EB7DE2">
          <w:rPr>
            <w:rFonts w:ascii="Consolas" w:hAnsi="Consolas"/>
            <w:color w:val="795E26"/>
            <w:sz w:val="21"/>
            <w:szCs w:val="21"/>
            <w:rPrChange w:id="6824" w:author="Chanh Duc Ngo" w:date="2019-03-13T09:59:00Z">
              <w:rPr>
                <w:rFonts w:ascii="Consolas" w:hAnsi="Consolas"/>
                <w:color w:val="795E26"/>
                <w:sz w:val="21"/>
                <w:szCs w:val="21"/>
                <w:lang w:val="en-US"/>
              </w:rPr>
            </w:rPrChange>
          </w:rPr>
          <w:t>extend</w:t>
        </w:r>
        <w:r w:rsidR="00C04CE6" w:rsidRPr="00EB7DE2">
          <w:rPr>
            <w:rFonts w:ascii="Consolas" w:hAnsi="Consolas"/>
            <w:color w:val="000000"/>
            <w:sz w:val="21"/>
            <w:szCs w:val="21"/>
            <w:rPrChange w:id="6825" w:author="Chanh Duc Ngo" w:date="2019-03-13T09:59:00Z">
              <w:rPr>
                <w:rFonts w:ascii="Consolas" w:hAnsi="Consolas"/>
                <w:color w:val="000000"/>
                <w:sz w:val="21"/>
                <w:szCs w:val="21"/>
                <w:lang w:val="en-US"/>
              </w:rPr>
            </w:rPrChange>
          </w:rPr>
          <w:t>({</w:t>
        </w:r>
      </w:ins>
    </w:p>
    <w:p w14:paraId="714485BB" w14:textId="3E46056C" w:rsidR="00C04CE6" w:rsidRPr="00C04CE6" w:rsidRDefault="00C04CE6" w:rsidP="00C04CE6">
      <w:pPr>
        <w:shd w:val="clear" w:color="auto" w:fill="FFFFFF"/>
        <w:spacing w:after="0" w:line="285" w:lineRule="atLeast"/>
        <w:jc w:val="left"/>
        <w:rPr>
          <w:ins w:id="6826" w:author="Thảo Nguyễn Kim" w:date="2019-03-10T21:39:00Z"/>
          <w:rFonts w:ascii="Consolas" w:hAnsi="Consolas"/>
          <w:color w:val="000000"/>
          <w:sz w:val="21"/>
          <w:szCs w:val="21"/>
          <w:lang w:val="en-US"/>
        </w:rPr>
      </w:pPr>
      <w:ins w:id="6827" w:author="Thảo Nguyễn Kim" w:date="2019-03-10T21:39:00Z">
        <w:r w:rsidRPr="00EB7DE2">
          <w:rPr>
            <w:rFonts w:ascii="Consolas" w:hAnsi="Consolas"/>
            <w:color w:val="000000"/>
            <w:sz w:val="21"/>
            <w:szCs w:val="21"/>
            <w:rPrChange w:id="6828" w:author="Chanh Duc Ngo" w:date="2019-03-13T09:59:00Z">
              <w:rPr>
                <w:rFonts w:ascii="Consolas" w:hAnsi="Consolas"/>
                <w:color w:val="000000"/>
                <w:sz w:val="21"/>
                <w:szCs w:val="21"/>
                <w:lang w:val="en-US"/>
              </w:rPr>
            </w:rPrChange>
          </w:rPr>
          <w:t xml:space="preserve">    </w:t>
        </w:r>
        <w:r w:rsidRPr="00EB7DE2">
          <w:rPr>
            <w:rFonts w:ascii="Consolas" w:hAnsi="Consolas"/>
            <w:color w:val="000000"/>
            <w:sz w:val="21"/>
            <w:szCs w:val="21"/>
            <w:rPrChange w:id="6829" w:author="Chanh Duc Ngo" w:date="2019-03-13T09:59:00Z">
              <w:rPr>
                <w:rFonts w:ascii="Consolas" w:hAnsi="Consolas"/>
                <w:color w:val="000000"/>
                <w:sz w:val="21"/>
                <w:szCs w:val="21"/>
                <w:lang w:val="en-US"/>
              </w:rPr>
            </w:rPrChange>
          </w:rPr>
          <w:tab/>
        </w:r>
        <w:r w:rsidRPr="00EB7DE2">
          <w:rPr>
            <w:rFonts w:ascii="Consolas" w:hAnsi="Consolas"/>
            <w:color w:val="000000"/>
            <w:sz w:val="21"/>
            <w:szCs w:val="21"/>
            <w:rPrChange w:id="6830" w:author="Chanh Duc Ngo" w:date="2019-03-13T09:59:00Z">
              <w:rPr>
                <w:rFonts w:ascii="Consolas" w:hAnsi="Consolas"/>
                <w:color w:val="000000"/>
                <w:sz w:val="21"/>
                <w:szCs w:val="21"/>
                <w:lang w:val="en-US"/>
              </w:rPr>
            </w:rPrChange>
          </w:rPr>
          <w:tab/>
        </w:r>
        <w:r w:rsidRPr="00EB7DE2">
          <w:rPr>
            <w:rFonts w:ascii="Consolas" w:hAnsi="Consolas"/>
            <w:color w:val="000000"/>
            <w:sz w:val="21"/>
            <w:szCs w:val="21"/>
            <w:rPrChange w:id="6831" w:author="Chanh Duc Ngo" w:date="2019-03-13T09:59:00Z">
              <w:rPr>
                <w:rFonts w:ascii="Consolas" w:hAnsi="Consolas"/>
                <w:color w:val="000000"/>
                <w:sz w:val="21"/>
                <w:szCs w:val="21"/>
                <w:lang w:val="en-US"/>
              </w:rPr>
            </w:rPrChange>
          </w:rPr>
          <w:tab/>
        </w:r>
        <w:r w:rsidRPr="00C04CE6">
          <w:rPr>
            <w:rFonts w:ascii="Consolas" w:hAnsi="Consolas"/>
            <w:color w:val="795E26"/>
            <w:sz w:val="21"/>
            <w:szCs w:val="21"/>
            <w:lang w:val="en-US"/>
          </w:rPr>
          <w:t>initialize</w:t>
        </w:r>
        <w:r w:rsidRPr="00C04CE6">
          <w:rPr>
            <w:rFonts w:ascii="Consolas" w:hAnsi="Consolas"/>
            <w:color w:val="001080"/>
            <w:sz w:val="21"/>
            <w:szCs w:val="21"/>
            <w:lang w:val="en-US"/>
          </w:rPr>
          <w:t>:</w:t>
        </w:r>
        <w:r w:rsidRPr="00C04CE6">
          <w:rPr>
            <w:rFonts w:ascii="Consolas" w:hAnsi="Consolas"/>
            <w:color w:val="000000"/>
            <w:sz w:val="21"/>
            <w:szCs w:val="21"/>
            <w:lang w:val="en-US"/>
          </w:rPr>
          <w:t xml:space="preserve"> </w:t>
        </w:r>
        <w:r w:rsidRPr="00C04CE6">
          <w:rPr>
            <w:rFonts w:ascii="Consolas" w:hAnsi="Consolas"/>
            <w:color w:val="0000FF"/>
            <w:sz w:val="21"/>
            <w:szCs w:val="21"/>
            <w:lang w:val="en-US"/>
          </w:rPr>
          <w:t>function</w:t>
        </w:r>
        <w:r w:rsidRPr="00C04CE6">
          <w:rPr>
            <w:rFonts w:ascii="Consolas" w:hAnsi="Consolas"/>
            <w:color w:val="000000"/>
            <w:sz w:val="21"/>
            <w:szCs w:val="21"/>
            <w:lang w:val="en-US"/>
          </w:rPr>
          <w:t>() {...</w:t>
        </w:r>
        <w:r>
          <w:rPr>
            <w:rFonts w:ascii="Consolas" w:hAnsi="Consolas"/>
            <w:color w:val="000000"/>
            <w:sz w:val="21"/>
            <w:szCs w:val="21"/>
            <w:lang w:val="en-US"/>
          </w:rPr>
          <w:t>},</w:t>
        </w:r>
      </w:ins>
    </w:p>
    <w:p w14:paraId="6CCB447A" w14:textId="77777777" w:rsidR="00C04CE6" w:rsidRPr="00C04CE6" w:rsidRDefault="00C04CE6" w:rsidP="00C04CE6">
      <w:pPr>
        <w:shd w:val="clear" w:color="auto" w:fill="FFFFFF"/>
        <w:spacing w:after="0" w:line="285" w:lineRule="atLeast"/>
        <w:jc w:val="left"/>
        <w:rPr>
          <w:ins w:id="6832" w:author="Thảo Nguyễn Kim" w:date="2019-03-10T21:39:00Z"/>
          <w:rFonts w:ascii="Consolas" w:hAnsi="Consolas"/>
          <w:color w:val="000000"/>
          <w:sz w:val="21"/>
          <w:szCs w:val="21"/>
          <w:lang w:val="en-US"/>
        </w:rPr>
      </w:pPr>
    </w:p>
    <w:p w14:paraId="6F67F872" w14:textId="7A55C9BE" w:rsidR="00C04CE6" w:rsidRPr="00C04CE6" w:rsidRDefault="00C04CE6" w:rsidP="00C04CE6">
      <w:pPr>
        <w:shd w:val="clear" w:color="auto" w:fill="FFFFFF"/>
        <w:spacing w:after="0" w:line="285" w:lineRule="atLeast"/>
        <w:jc w:val="left"/>
        <w:rPr>
          <w:ins w:id="6833" w:author="Thảo Nguyễn Kim" w:date="2019-03-10T21:39:00Z"/>
          <w:rFonts w:ascii="Consolas" w:hAnsi="Consolas"/>
          <w:color w:val="000000"/>
          <w:sz w:val="21"/>
          <w:szCs w:val="21"/>
          <w:lang w:val="en-US"/>
        </w:rPr>
      </w:pPr>
      <w:ins w:id="6834" w:author="Thảo Nguyễn Kim" w:date="2019-03-10T21:39:00Z">
        <w:r w:rsidRPr="00C04CE6">
          <w:rPr>
            <w:rFonts w:ascii="Consolas" w:hAnsi="Consolas"/>
            <w:color w:val="000000"/>
            <w:sz w:val="21"/>
            <w:szCs w:val="21"/>
            <w:lang w:val="en-US"/>
          </w:rPr>
          <w:lastRenderedPageBreak/>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C04CE6">
          <w:rPr>
            <w:rFonts w:ascii="Consolas" w:hAnsi="Consolas"/>
            <w:color w:val="795E26"/>
            <w:sz w:val="21"/>
            <w:szCs w:val="21"/>
            <w:lang w:val="en-US"/>
          </w:rPr>
          <w:t>applyValue</w:t>
        </w:r>
        <w:r w:rsidRPr="00C04CE6">
          <w:rPr>
            <w:rFonts w:ascii="Consolas" w:hAnsi="Consolas"/>
            <w:color w:val="001080"/>
            <w:sz w:val="21"/>
            <w:szCs w:val="21"/>
            <w:lang w:val="en-US"/>
          </w:rPr>
          <w:t>:</w:t>
        </w:r>
        <w:r w:rsidRPr="00C04CE6">
          <w:rPr>
            <w:rFonts w:ascii="Consolas" w:hAnsi="Consolas"/>
            <w:color w:val="000000"/>
            <w:sz w:val="21"/>
            <w:szCs w:val="21"/>
            <w:lang w:val="en-US"/>
          </w:rPr>
          <w:t xml:space="preserve"> </w:t>
        </w:r>
        <w:r w:rsidRPr="00C04CE6">
          <w:rPr>
            <w:rFonts w:ascii="Consolas" w:hAnsi="Consolas"/>
            <w:color w:val="0000FF"/>
            <w:sz w:val="21"/>
            <w:szCs w:val="21"/>
            <w:lang w:val="en-US"/>
          </w:rPr>
          <w:t>function</w:t>
        </w:r>
        <w:r w:rsidRPr="00C04CE6">
          <w:rPr>
            <w:rFonts w:ascii="Consolas" w:hAnsi="Consolas"/>
            <w:color w:val="000000"/>
            <w:sz w:val="21"/>
            <w:szCs w:val="21"/>
            <w:lang w:val="en-US"/>
          </w:rPr>
          <w:t>() {...},</w:t>
        </w:r>
      </w:ins>
    </w:p>
    <w:p w14:paraId="02B316B1" w14:textId="77777777" w:rsidR="00C04CE6" w:rsidRPr="00C04CE6" w:rsidRDefault="00C04CE6" w:rsidP="00C04CE6">
      <w:pPr>
        <w:shd w:val="clear" w:color="auto" w:fill="FFFFFF"/>
        <w:spacing w:after="0" w:line="285" w:lineRule="atLeast"/>
        <w:jc w:val="left"/>
        <w:rPr>
          <w:ins w:id="6835" w:author="Thảo Nguyễn Kim" w:date="2019-03-10T21:39:00Z"/>
          <w:rFonts w:ascii="Consolas" w:hAnsi="Consolas"/>
          <w:color w:val="000000"/>
          <w:sz w:val="21"/>
          <w:szCs w:val="21"/>
          <w:lang w:val="en-US"/>
        </w:rPr>
      </w:pPr>
    </w:p>
    <w:p w14:paraId="5D993288" w14:textId="099E7C7F" w:rsidR="00C04CE6" w:rsidRPr="00C04CE6" w:rsidRDefault="00C04CE6" w:rsidP="00C04CE6">
      <w:pPr>
        <w:shd w:val="clear" w:color="auto" w:fill="FFFFFF"/>
        <w:spacing w:after="0" w:line="285" w:lineRule="atLeast"/>
        <w:jc w:val="left"/>
        <w:rPr>
          <w:ins w:id="6836" w:author="Thảo Nguyễn Kim" w:date="2019-03-10T21:39:00Z"/>
          <w:rFonts w:ascii="Consolas" w:hAnsi="Consolas"/>
          <w:color w:val="000000"/>
          <w:sz w:val="21"/>
          <w:szCs w:val="21"/>
          <w:lang w:val="en-US"/>
        </w:rPr>
      </w:pPr>
      <w:ins w:id="6837" w:author="Thảo Nguyễn Kim" w:date="2019-03-10T21:39:00Z">
        <w:r w:rsidRPr="00C04CE6">
          <w:rPr>
            <w:rFonts w:ascii="Consolas" w:hAnsi="Consolas"/>
            <w:color w:val="000000"/>
            <w:sz w:val="21"/>
            <w:szCs w:val="21"/>
            <w:lang w:val="en-US"/>
          </w:rPr>
          <w:t xml:space="preserve">    </w:t>
        </w:r>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r w:rsidRPr="00C04CE6">
          <w:rPr>
            <w:rFonts w:ascii="Consolas" w:hAnsi="Consolas"/>
            <w:color w:val="795E26"/>
            <w:sz w:val="21"/>
            <w:szCs w:val="21"/>
            <w:lang w:val="en-US"/>
          </w:rPr>
          <w:t>getValue</w:t>
        </w:r>
        <w:r w:rsidRPr="00C04CE6">
          <w:rPr>
            <w:rFonts w:ascii="Consolas" w:hAnsi="Consolas"/>
            <w:color w:val="001080"/>
            <w:sz w:val="21"/>
            <w:szCs w:val="21"/>
            <w:lang w:val="en-US"/>
          </w:rPr>
          <w:t>:</w:t>
        </w:r>
        <w:r w:rsidRPr="00C04CE6">
          <w:rPr>
            <w:rFonts w:ascii="Consolas" w:hAnsi="Consolas"/>
            <w:color w:val="000000"/>
            <w:sz w:val="21"/>
            <w:szCs w:val="21"/>
            <w:lang w:val="en-US"/>
          </w:rPr>
          <w:t xml:space="preserve"> </w:t>
        </w:r>
        <w:r w:rsidRPr="00C04CE6">
          <w:rPr>
            <w:rFonts w:ascii="Consolas" w:hAnsi="Consolas"/>
            <w:color w:val="0000FF"/>
            <w:sz w:val="21"/>
            <w:szCs w:val="21"/>
            <w:lang w:val="en-US"/>
          </w:rPr>
          <w:t>function</w:t>
        </w:r>
        <w:r w:rsidRPr="00C04CE6">
          <w:rPr>
            <w:rFonts w:ascii="Consolas" w:hAnsi="Consolas"/>
            <w:color w:val="000000"/>
            <w:sz w:val="21"/>
            <w:szCs w:val="21"/>
            <w:lang w:val="en-US"/>
          </w:rPr>
          <w:t>() {...}</w:t>
        </w:r>
      </w:ins>
    </w:p>
    <w:p w14:paraId="59347847" w14:textId="2CA63254" w:rsidR="00C04CE6" w:rsidRPr="00C04CE6" w:rsidRDefault="00C04CE6" w:rsidP="00C04CE6">
      <w:pPr>
        <w:shd w:val="clear" w:color="auto" w:fill="FFFFFF"/>
        <w:spacing w:after="0" w:line="285" w:lineRule="atLeast"/>
        <w:jc w:val="left"/>
        <w:rPr>
          <w:ins w:id="6838" w:author="Thảo Nguyễn Kim" w:date="2019-03-10T21:39:00Z"/>
          <w:rFonts w:ascii="Consolas" w:hAnsi="Consolas"/>
          <w:color w:val="000000"/>
          <w:sz w:val="21"/>
          <w:szCs w:val="21"/>
          <w:lang w:val="en-US"/>
        </w:rPr>
      </w:pPr>
      <w:ins w:id="6839" w:author="Thảo Nguyễn Kim" w:date="2019-03-10T21:39:00Z">
        <w:r w:rsidRPr="00C04CE6">
          <w:rPr>
            <w:rFonts w:ascii="Consolas" w:hAnsi="Consolas"/>
            <w:color w:val="000000"/>
            <w:sz w:val="21"/>
            <w:szCs w:val="21"/>
            <w:lang w:val="en-US"/>
          </w:rPr>
          <w:t xml:space="preserve">  </w:t>
        </w:r>
      </w:ins>
      <w:ins w:id="6840" w:author="Thảo Nguyễn Kim" w:date="2019-03-10T21:40:00Z">
        <w:r>
          <w:rPr>
            <w:rFonts w:ascii="Consolas" w:hAnsi="Consolas"/>
            <w:color w:val="000000"/>
            <w:sz w:val="21"/>
            <w:szCs w:val="21"/>
            <w:lang w:val="en-US"/>
          </w:rPr>
          <w:tab/>
        </w:r>
        <w:r>
          <w:rPr>
            <w:rFonts w:ascii="Consolas" w:hAnsi="Consolas"/>
            <w:color w:val="000000"/>
            <w:sz w:val="21"/>
            <w:szCs w:val="21"/>
            <w:lang w:val="en-US"/>
          </w:rPr>
          <w:tab/>
        </w:r>
      </w:ins>
      <w:ins w:id="6841" w:author="Thảo Nguyễn Kim" w:date="2019-03-10T21:39:00Z">
        <w:r w:rsidRPr="00C04CE6">
          <w:rPr>
            <w:rFonts w:ascii="Consolas" w:hAnsi="Consolas"/>
            <w:color w:val="000000"/>
            <w:sz w:val="21"/>
            <w:szCs w:val="21"/>
            <w:lang w:val="en-US"/>
          </w:rPr>
          <w:t>},</w:t>
        </w:r>
      </w:ins>
    </w:p>
    <w:p w14:paraId="3D959E91" w14:textId="45128755" w:rsidR="00C04CE6" w:rsidRPr="00C04CE6" w:rsidRDefault="00C04CE6" w:rsidP="00C04CE6">
      <w:pPr>
        <w:shd w:val="clear" w:color="auto" w:fill="FFFFFF"/>
        <w:spacing w:after="0" w:line="285" w:lineRule="atLeast"/>
        <w:jc w:val="left"/>
        <w:rPr>
          <w:ins w:id="6842" w:author="Thảo Nguyễn Kim" w:date="2019-03-10T21:39:00Z"/>
          <w:rFonts w:ascii="Consolas" w:hAnsi="Consolas"/>
          <w:color w:val="000000"/>
          <w:sz w:val="21"/>
          <w:szCs w:val="21"/>
          <w:lang w:val="en-US"/>
        </w:rPr>
      </w:pPr>
      <w:ins w:id="6843" w:author="Thảo Nguyễn Kim" w:date="2019-03-10T21:39:00Z">
        <w:r w:rsidRPr="00C04CE6">
          <w:rPr>
            <w:rFonts w:ascii="Consolas" w:hAnsi="Consolas"/>
            <w:color w:val="000000"/>
            <w:sz w:val="21"/>
            <w:szCs w:val="21"/>
            <w:lang w:val="en-US"/>
          </w:rPr>
          <w:t xml:space="preserve">  </w:t>
        </w:r>
      </w:ins>
      <w:ins w:id="6844" w:author="Thảo Nguyễn Kim" w:date="2019-03-10T21:40:00Z">
        <w:r>
          <w:rPr>
            <w:rFonts w:ascii="Consolas" w:hAnsi="Consolas"/>
            <w:color w:val="000000"/>
            <w:sz w:val="21"/>
            <w:szCs w:val="21"/>
            <w:lang w:val="en-US"/>
          </w:rPr>
          <w:tab/>
        </w:r>
        <w:r>
          <w:rPr>
            <w:rFonts w:ascii="Consolas" w:hAnsi="Consolas"/>
            <w:color w:val="000000"/>
            <w:sz w:val="21"/>
            <w:szCs w:val="21"/>
            <w:lang w:val="en-US"/>
          </w:rPr>
          <w:tab/>
        </w:r>
      </w:ins>
      <w:ins w:id="6845" w:author="Thảo Nguyễn Kim" w:date="2019-03-10T21:39:00Z">
        <w:r w:rsidRPr="00C04CE6">
          <w:rPr>
            <w:rFonts w:ascii="Consolas" w:hAnsi="Consolas"/>
            <w:color w:val="000000"/>
            <w:sz w:val="21"/>
            <w:szCs w:val="21"/>
            <w:lang w:val="en-US"/>
          </w:rPr>
          <w:t>{</w:t>
        </w:r>
      </w:ins>
    </w:p>
    <w:p w14:paraId="2FF10156" w14:textId="0DDABD01" w:rsidR="00C04CE6" w:rsidRPr="00C04CE6" w:rsidRDefault="00C04CE6" w:rsidP="00C04CE6">
      <w:pPr>
        <w:shd w:val="clear" w:color="auto" w:fill="FFFFFF"/>
        <w:spacing w:after="0" w:line="285" w:lineRule="atLeast"/>
        <w:jc w:val="left"/>
        <w:rPr>
          <w:ins w:id="6846" w:author="Thảo Nguyễn Kim" w:date="2019-03-10T21:39:00Z"/>
          <w:rFonts w:ascii="Consolas" w:hAnsi="Consolas"/>
          <w:color w:val="000000"/>
          <w:sz w:val="21"/>
          <w:szCs w:val="21"/>
          <w:lang w:val="en-US"/>
        </w:rPr>
      </w:pPr>
      <w:ins w:id="6847" w:author="Thảo Nguyễn Kim" w:date="2019-03-10T21:39:00Z">
        <w:r w:rsidRPr="00C04CE6">
          <w:rPr>
            <w:rFonts w:ascii="Consolas" w:hAnsi="Consolas"/>
            <w:color w:val="000000"/>
            <w:sz w:val="21"/>
            <w:szCs w:val="21"/>
            <w:lang w:val="en-US"/>
          </w:rPr>
          <w:t xml:space="preserve">    </w:t>
        </w:r>
      </w:ins>
      <w:ins w:id="6848" w:author="Thảo Nguyễn Kim" w:date="2019-03-10T21:40:00Z">
        <w:r>
          <w:rPr>
            <w:rFonts w:ascii="Consolas" w:hAnsi="Consolas"/>
            <w:color w:val="000000"/>
            <w:sz w:val="21"/>
            <w:szCs w:val="21"/>
            <w:lang w:val="en-US"/>
          </w:rPr>
          <w:tab/>
        </w:r>
        <w:r>
          <w:rPr>
            <w:rFonts w:ascii="Consolas" w:hAnsi="Consolas"/>
            <w:color w:val="000000"/>
            <w:sz w:val="21"/>
            <w:szCs w:val="21"/>
            <w:lang w:val="en-US"/>
          </w:rPr>
          <w:tab/>
        </w:r>
        <w:r>
          <w:rPr>
            <w:rFonts w:ascii="Consolas" w:hAnsi="Consolas"/>
            <w:color w:val="000000"/>
            <w:sz w:val="21"/>
            <w:szCs w:val="21"/>
            <w:lang w:val="en-US"/>
          </w:rPr>
          <w:tab/>
        </w:r>
      </w:ins>
      <w:ins w:id="6849" w:author="Thảo Nguyễn Kim" w:date="2019-03-10T21:39:00Z">
        <w:r w:rsidRPr="00C04CE6">
          <w:rPr>
            <w:rFonts w:ascii="Consolas" w:hAnsi="Consolas"/>
            <w:color w:val="001080"/>
            <w:sz w:val="21"/>
            <w:szCs w:val="21"/>
            <w:lang w:val="en-US"/>
          </w:rPr>
          <w:t>selector:</w:t>
        </w:r>
        <w:r w:rsidRPr="00C04CE6">
          <w:rPr>
            <w:rFonts w:ascii="Consolas" w:hAnsi="Consolas"/>
            <w:color w:val="000000"/>
            <w:sz w:val="21"/>
            <w:szCs w:val="21"/>
            <w:lang w:val="en-US"/>
          </w:rPr>
          <w:t xml:space="preserve"> </w:t>
        </w:r>
        <w:r w:rsidRPr="00C04CE6">
          <w:rPr>
            <w:rFonts w:ascii="Consolas" w:hAnsi="Consolas"/>
            <w:color w:val="A31515"/>
            <w:sz w:val="21"/>
            <w:szCs w:val="21"/>
            <w:lang w:val="en-US"/>
          </w:rPr>
          <w:t>'table['</w:t>
        </w:r>
        <w:r w:rsidRPr="00C04CE6">
          <w:rPr>
            <w:rFonts w:ascii="Consolas" w:hAnsi="Consolas"/>
            <w:color w:val="000000"/>
            <w:sz w:val="21"/>
            <w:szCs w:val="21"/>
            <w:lang w:val="en-US"/>
          </w:rPr>
          <w:t xml:space="preserve">+ </w:t>
        </w:r>
        <w:r w:rsidRPr="00C04CE6">
          <w:rPr>
            <w:rFonts w:ascii="Consolas" w:hAnsi="Consolas"/>
            <w:color w:val="001080"/>
            <w:sz w:val="21"/>
            <w:szCs w:val="21"/>
            <w:lang w:val="en-US"/>
          </w:rPr>
          <w:t>constants</w:t>
        </w:r>
        <w:r w:rsidRPr="00C04CE6">
          <w:rPr>
            <w:rFonts w:ascii="Consolas" w:hAnsi="Consolas"/>
            <w:color w:val="000000"/>
            <w:sz w:val="21"/>
            <w:szCs w:val="21"/>
            <w:lang w:val="en-US"/>
          </w:rPr>
          <w:t>.</w:t>
        </w:r>
        <w:r w:rsidRPr="00C04CE6">
          <w:rPr>
            <w:rFonts w:ascii="Consolas" w:hAnsi="Consolas"/>
            <w:color w:val="001080"/>
            <w:sz w:val="21"/>
            <w:szCs w:val="21"/>
            <w:lang w:val="en-US"/>
          </w:rPr>
          <w:t>DIRECTIVE_CAM_CHOICES</w:t>
        </w:r>
        <w:r w:rsidRPr="00C04CE6">
          <w:rPr>
            <w:rFonts w:ascii="Consolas" w:hAnsi="Consolas"/>
            <w:color w:val="000000"/>
            <w:sz w:val="21"/>
            <w:szCs w:val="21"/>
            <w:lang w:val="en-US"/>
          </w:rPr>
          <w:t xml:space="preserve"> +</w:t>
        </w:r>
        <w:r w:rsidRPr="00C04CE6">
          <w:rPr>
            <w:rFonts w:ascii="Consolas" w:hAnsi="Consolas"/>
            <w:color w:val="A31515"/>
            <w:sz w:val="21"/>
            <w:szCs w:val="21"/>
            <w:lang w:val="en-US"/>
          </w:rPr>
          <w:t>']'</w:t>
        </w:r>
      </w:ins>
    </w:p>
    <w:p w14:paraId="4BCCFFDB" w14:textId="77777777" w:rsidR="00C04CE6" w:rsidRPr="00C04CE6" w:rsidRDefault="00C04CE6" w:rsidP="00C04CE6">
      <w:pPr>
        <w:shd w:val="clear" w:color="auto" w:fill="FFFFFF"/>
        <w:spacing w:after="0" w:line="285" w:lineRule="atLeast"/>
        <w:jc w:val="left"/>
        <w:rPr>
          <w:ins w:id="6850" w:author="Thảo Nguyễn Kim" w:date="2019-03-10T21:39:00Z"/>
          <w:rFonts w:ascii="Consolas" w:hAnsi="Consolas"/>
          <w:color w:val="000000"/>
          <w:sz w:val="21"/>
          <w:szCs w:val="21"/>
          <w:lang w:val="en-US"/>
        </w:rPr>
      </w:pPr>
    </w:p>
    <w:p w14:paraId="2FB954B3" w14:textId="1AB18FB2" w:rsidR="00B42D9C" w:rsidRPr="0028639A" w:rsidRDefault="00C04CE6">
      <w:pPr>
        <w:shd w:val="clear" w:color="auto" w:fill="FFFFFF"/>
        <w:spacing w:after="0" w:line="285" w:lineRule="atLeast"/>
        <w:jc w:val="left"/>
        <w:rPr>
          <w:rFonts w:ascii="Consolas" w:hAnsi="Consolas"/>
          <w:color w:val="000000"/>
          <w:sz w:val="21"/>
          <w:szCs w:val="21"/>
          <w:lang w:val="en-US"/>
          <w:rPrChange w:id="6851" w:author="Thảo Nguyễn Kim" w:date="2019-03-10T21:40:00Z">
            <w:rPr>
              <w:rFonts w:ascii="Times New Roman" w:hAnsi="Times New Roman"/>
              <w:sz w:val="26"/>
              <w:szCs w:val="26"/>
            </w:rPr>
          </w:rPrChange>
        </w:rPr>
        <w:pPrChange w:id="6852" w:author="Thảo Nguyễn Kim" w:date="2019-03-10T21:40:00Z">
          <w:pPr>
            <w:spacing w:line="360" w:lineRule="auto"/>
          </w:pPr>
        </w:pPrChange>
      </w:pPr>
      <w:ins w:id="6853" w:author="Thảo Nguyễn Kim" w:date="2019-03-10T21:39:00Z">
        <w:r w:rsidRPr="00C04CE6">
          <w:rPr>
            <w:rFonts w:ascii="Consolas" w:hAnsi="Consolas"/>
            <w:color w:val="000000"/>
            <w:sz w:val="21"/>
            <w:szCs w:val="21"/>
            <w:lang w:val="en-US"/>
          </w:rPr>
          <w:t xml:space="preserve">  </w:t>
        </w:r>
      </w:ins>
      <w:ins w:id="6854" w:author="Thảo Nguyễn Kim" w:date="2019-03-10T21:40:00Z">
        <w:r>
          <w:rPr>
            <w:rFonts w:ascii="Consolas" w:hAnsi="Consolas"/>
            <w:color w:val="000000"/>
            <w:sz w:val="21"/>
            <w:szCs w:val="21"/>
            <w:lang w:val="en-US"/>
          </w:rPr>
          <w:tab/>
        </w:r>
        <w:r>
          <w:rPr>
            <w:rFonts w:ascii="Consolas" w:hAnsi="Consolas"/>
            <w:color w:val="000000"/>
            <w:sz w:val="21"/>
            <w:szCs w:val="21"/>
            <w:lang w:val="en-US"/>
          </w:rPr>
          <w:tab/>
        </w:r>
      </w:ins>
      <w:ins w:id="6855" w:author="Thảo Nguyễn Kim" w:date="2019-03-10T21:39:00Z">
        <w:r w:rsidRPr="00C04CE6">
          <w:rPr>
            <w:rFonts w:ascii="Consolas" w:hAnsi="Consolas"/>
            <w:color w:val="000000"/>
            <w:sz w:val="21"/>
            <w:szCs w:val="21"/>
            <w:lang w:val="en-US"/>
          </w:rPr>
          <w:t>});</w:t>
        </w:r>
      </w:ins>
    </w:p>
    <w:p w14:paraId="73F32134" w14:textId="3896E782" w:rsidR="00B42D9C" w:rsidRPr="00B42D9C" w:rsidRDefault="0071595C" w:rsidP="00806D43">
      <w:pPr>
        <w:pStyle w:val="MNgun"/>
        <w:rPr>
          <w:szCs w:val="26"/>
        </w:rPr>
      </w:pPr>
      <w:bookmarkStart w:id="6856" w:name="_Toc1771554"/>
      <w:bookmarkStart w:id="6857" w:name="_Toc1997549"/>
      <w:bookmarkStart w:id="6858" w:name="_Toc3208830"/>
      <w:bookmarkStart w:id="6859" w:name="_Toc3376564"/>
      <w:r>
        <w:t xml:space="preserve">Mã nguồn 5. </w:t>
      </w:r>
      <w:del w:id="6860" w:author="Thảo Nguyễn Kim" w:date="2019-03-10T21:35:00Z">
        <w:r w:rsidR="00173019" w:rsidDel="00C04CE6">
          <w:rPr>
            <w:noProof/>
          </w:rPr>
          <w:fldChar w:fldCharType="begin"/>
        </w:r>
        <w:r w:rsidR="008A37A2" w:rsidDel="00C04CE6">
          <w:rPr>
            <w:noProof/>
          </w:rPr>
          <w:delInstrText xml:space="preserve"> SEQ Mã_nguồn_5. \* ARABIC </w:delInstrText>
        </w:r>
        <w:r w:rsidR="00173019" w:rsidDel="00C04CE6">
          <w:rPr>
            <w:noProof/>
          </w:rPr>
          <w:fldChar w:fldCharType="separate"/>
        </w:r>
        <w:r w:rsidDel="00C04CE6">
          <w:rPr>
            <w:noProof/>
          </w:rPr>
          <w:delText>2</w:delText>
        </w:r>
        <w:r w:rsidR="00173019" w:rsidDel="00C04CE6">
          <w:rPr>
            <w:noProof/>
          </w:rPr>
          <w:fldChar w:fldCharType="end"/>
        </w:r>
      </w:del>
      <w:ins w:id="6861" w:author="Thảo Nguyễn Kim" w:date="2019-03-10T21:35:00Z">
        <w:r w:rsidR="00E7298B">
          <w:rPr>
            <w:noProof/>
            <w:lang w:val="en-US"/>
          </w:rPr>
          <w:t xml:space="preserve">4 </w:t>
        </w:r>
      </w:ins>
      <w:r>
        <w:rPr>
          <w:szCs w:val="26"/>
        </w:rPr>
        <w:t xml:space="preserve">- </w:t>
      </w:r>
      <w:del w:id="6862" w:author="Thảo Nguyễn Kim" w:date="2019-03-10T21:40:00Z">
        <w:r w:rsidRPr="00B42D9C" w:rsidDel="00C04CE6">
          <w:rPr>
            <w:szCs w:val="26"/>
          </w:rPr>
          <w:delText>Chi tiết</w:delText>
        </w:r>
      </w:del>
      <w:ins w:id="6863" w:author="Thảo Nguyễn Kim" w:date="2019-03-10T21:40:00Z">
        <w:r w:rsidR="00C04CE6">
          <w:rPr>
            <w:szCs w:val="26"/>
            <w:lang w:val="en-US"/>
          </w:rPr>
          <w:t>Cách</w:t>
        </w:r>
      </w:ins>
      <w:r w:rsidRPr="00B42D9C">
        <w:rPr>
          <w:szCs w:val="26"/>
        </w:rPr>
        <w:t xml:space="preserve"> cài đặt table-field-handler</w:t>
      </w:r>
      <w:bookmarkEnd w:id="6856"/>
      <w:bookmarkEnd w:id="6857"/>
      <w:bookmarkEnd w:id="6858"/>
      <w:bookmarkEnd w:id="6859"/>
    </w:p>
    <w:p w14:paraId="514DC159" w14:textId="582AC508" w:rsidR="00B42D9C" w:rsidRPr="00B42D9C" w:rsidRDefault="00B42D9C" w:rsidP="00205807">
      <w:pPr>
        <w:spacing w:line="360" w:lineRule="auto"/>
        <w:ind w:left="720" w:firstLine="720"/>
        <w:rPr>
          <w:rFonts w:ascii="Times New Roman" w:hAnsi="Times New Roman"/>
          <w:sz w:val="26"/>
          <w:szCs w:val="26"/>
        </w:rPr>
      </w:pPr>
      <w:r w:rsidRPr="00B42D9C">
        <w:rPr>
          <w:rFonts w:ascii="Times New Roman" w:hAnsi="Times New Roman"/>
          <w:sz w:val="26"/>
          <w:szCs w:val="26"/>
        </w:rPr>
        <w:t xml:space="preserve">Trong đó </w:t>
      </w:r>
      <w:ins w:id="6864" w:author="Thảo Nguyễn Kim" w:date="2019-03-10T21:41:00Z">
        <w:r w:rsidR="00806D43" w:rsidRPr="00EB7DE2">
          <w:rPr>
            <w:rFonts w:ascii="Times New Roman" w:hAnsi="Times New Roman"/>
            <w:sz w:val="26"/>
            <w:szCs w:val="26"/>
            <w:rPrChange w:id="6865" w:author="Chanh Duc Ngo" w:date="2019-03-13T09:59:00Z">
              <w:rPr>
                <w:rFonts w:ascii="Times New Roman" w:hAnsi="Times New Roman"/>
                <w:sz w:val="26"/>
                <w:szCs w:val="26"/>
                <w:lang w:val="en-US"/>
              </w:rPr>
            </w:rPrChange>
          </w:rPr>
          <w:t xml:space="preserve">hàm </w:t>
        </w:r>
      </w:ins>
      <w:r w:rsidRPr="00B42D9C">
        <w:rPr>
          <w:rFonts w:ascii="Times New Roman" w:hAnsi="Times New Roman"/>
          <w:sz w:val="26"/>
          <w:szCs w:val="26"/>
        </w:rPr>
        <w:t>initialize</w:t>
      </w:r>
      <w:ins w:id="6866" w:author="Thảo Nguyễn Kim" w:date="2019-03-10T21:41:00Z">
        <w:r w:rsidR="00806D43" w:rsidRPr="00EB7DE2">
          <w:rPr>
            <w:rFonts w:ascii="Times New Roman" w:hAnsi="Times New Roman"/>
            <w:sz w:val="26"/>
            <w:szCs w:val="26"/>
            <w:rPrChange w:id="6867" w:author="Chanh Duc Ngo" w:date="2019-03-13T09:59:00Z">
              <w:rPr>
                <w:rFonts w:ascii="Times New Roman" w:hAnsi="Times New Roman"/>
                <w:sz w:val="26"/>
                <w:szCs w:val="26"/>
                <w:lang w:val="en-US"/>
              </w:rPr>
            </w:rPrChange>
          </w:rPr>
          <w:t xml:space="preserve"> trong mã nguồn 5.</w:t>
        </w:r>
        <w:r w:rsidR="001F769F" w:rsidRPr="00EB7DE2">
          <w:rPr>
            <w:rFonts w:ascii="Times New Roman" w:hAnsi="Times New Roman"/>
            <w:sz w:val="26"/>
            <w:szCs w:val="26"/>
            <w:rPrChange w:id="6868" w:author="Chanh Duc Ngo" w:date="2019-03-13T09:59:00Z">
              <w:rPr>
                <w:rFonts w:ascii="Times New Roman" w:hAnsi="Times New Roman"/>
                <w:sz w:val="26"/>
                <w:szCs w:val="26"/>
                <w:lang w:val="en-US"/>
              </w:rPr>
            </w:rPrChange>
          </w:rPr>
          <w:t>4</w:t>
        </w:r>
      </w:ins>
      <w:r w:rsidRPr="00B42D9C">
        <w:rPr>
          <w:rFonts w:ascii="Times New Roman" w:hAnsi="Times New Roman"/>
          <w:sz w:val="26"/>
          <w:szCs w:val="26"/>
        </w:rPr>
        <w:t xml:space="preserve"> là hàm cài đặt , dữ liệu khi truy xuất từ ProcessEgine thông qua API sẽ được set vào form-control thông qua hàm applyValue, và lấy dữ liệu của form-control để gửi về </w:t>
      </w:r>
      <w:r w:rsidRPr="00DD3B7F">
        <w:rPr>
          <w:rFonts w:ascii="Times New Roman" w:hAnsi="Times New Roman"/>
          <w:sz w:val="26"/>
          <w:szCs w:val="26"/>
        </w:rPr>
        <w:t xml:space="preserve">ProcessEngine </w:t>
      </w:r>
      <w:r w:rsidRPr="00B42D9C">
        <w:rPr>
          <w:rFonts w:ascii="Times New Roman" w:hAnsi="Times New Roman"/>
          <w:sz w:val="26"/>
          <w:szCs w:val="26"/>
        </w:rPr>
        <w:t>thông qua getValue(). Các trường form-control được xác trong form thông qua selector.</w:t>
      </w:r>
    </w:p>
    <w:p w14:paraId="2EFF5E1B" w14:textId="77777777" w:rsidR="009E3165" w:rsidDel="00AA609D" w:rsidRDefault="00B42D9C" w:rsidP="00205807">
      <w:pPr>
        <w:spacing w:line="360" w:lineRule="auto"/>
        <w:ind w:left="720" w:firstLine="720"/>
        <w:rPr>
          <w:del w:id="6869" w:author="Thảo Nguyễn Kim" w:date="2019-03-11T14:52:00Z"/>
          <w:rFonts w:ascii="Times New Roman" w:hAnsi="Times New Roman"/>
          <w:sz w:val="26"/>
          <w:szCs w:val="26"/>
        </w:rPr>
      </w:pPr>
      <w:r w:rsidRPr="00B42D9C">
        <w:rPr>
          <w:rFonts w:ascii="Times New Roman" w:hAnsi="Times New Roman"/>
          <w:sz w:val="26"/>
          <w:szCs w:val="26"/>
        </w:rPr>
        <w:t>Để phù hợp cho việc foreign key trong cơ sở dữ liệu, em xin đề xuất thêm những “attribute” sau đây</w:t>
      </w:r>
      <w:r w:rsidR="00940A0B">
        <w:rPr>
          <w:rFonts w:ascii="Times New Roman" w:hAnsi="Times New Roman"/>
          <w:sz w:val="26"/>
          <w:szCs w:val="26"/>
        </w:rPr>
        <w:t>.</w:t>
      </w:r>
    </w:p>
    <w:p w14:paraId="15CA056E" w14:textId="77777777" w:rsidR="009E3165" w:rsidDel="00AA609D" w:rsidRDefault="009E3165">
      <w:pPr>
        <w:spacing w:line="360" w:lineRule="auto"/>
        <w:ind w:left="720" w:firstLine="720"/>
        <w:rPr>
          <w:del w:id="6870" w:author="Thảo Nguyễn Kim" w:date="2019-03-11T14:52:00Z"/>
          <w:rFonts w:ascii="Times New Roman" w:hAnsi="Times New Roman"/>
          <w:sz w:val="26"/>
          <w:szCs w:val="26"/>
        </w:rPr>
        <w:pPrChange w:id="6871" w:author="Thảo Nguyễn Kim" w:date="2019-03-11T14:52:00Z">
          <w:pPr>
            <w:spacing w:line="259" w:lineRule="auto"/>
            <w:jc w:val="left"/>
          </w:pPr>
        </w:pPrChange>
      </w:pPr>
      <w:del w:id="6872" w:author="Thảo Nguyễn Kim" w:date="2019-03-11T14:52:00Z">
        <w:r w:rsidDel="00AA609D">
          <w:rPr>
            <w:rFonts w:ascii="Times New Roman" w:hAnsi="Times New Roman"/>
            <w:sz w:val="26"/>
            <w:szCs w:val="26"/>
          </w:rPr>
          <w:br w:type="page"/>
        </w:r>
      </w:del>
    </w:p>
    <w:p w14:paraId="023F1BB7" w14:textId="77777777" w:rsidR="00940A0B" w:rsidRDefault="00940A0B">
      <w:pPr>
        <w:spacing w:line="360" w:lineRule="auto"/>
        <w:ind w:left="720" w:firstLine="720"/>
        <w:rPr>
          <w:rFonts w:ascii="Times New Roman" w:hAnsi="Times New Roman"/>
          <w:sz w:val="26"/>
          <w:szCs w:val="26"/>
        </w:rPr>
      </w:pPr>
    </w:p>
    <w:tbl>
      <w:tblPr>
        <w:tblStyle w:val="GridTable5Dark-Accent51"/>
        <w:tblW w:w="9350" w:type="dxa"/>
        <w:tblLook w:val="04A0" w:firstRow="1" w:lastRow="0" w:firstColumn="1" w:lastColumn="0" w:noHBand="0" w:noVBand="1"/>
      </w:tblPr>
      <w:tblGrid>
        <w:gridCol w:w="3654"/>
        <w:gridCol w:w="2874"/>
        <w:gridCol w:w="2822"/>
      </w:tblGrid>
      <w:tr w:rsidR="00940A0B" w:rsidRPr="00682139" w14:paraId="05156CD3" w14:textId="77777777" w:rsidTr="003B7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hideMark/>
          </w:tcPr>
          <w:p w14:paraId="4A16EB49" w14:textId="77777777" w:rsidR="00940A0B" w:rsidRPr="00682139" w:rsidRDefault="00940A0B" w:rsidP="00205807">
            <w:pPr>
              <w:spacing w:line="360" w:lineRule="auto"/>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Tên</w:t>
            </w:r>
          </w:p>
        </w:tc>
        <w:tc>
          <w:tcPr>
            <w:tcW w:w="2874" w:type="dxa"/>
            <w:hideMark/>
          </w:tcPr>
          <w:p w14:paraId="6C4D2503" w14:textId="77777777" w:rsidR="00940A0B" w:rsidRPr="00682139" w:rsidRDefault="00940A0B" w:rsidP="0020580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BoldMT" w:hAnsi="TimesNewRomanPS-BoldMT"/>
                <w:b w:val="0"/>
                <w:bCs w:val="0"/>
                <w:color w:val="000000" w:themeColor="text1"/>
                <w:sz w:val="26"/>
                <w:szCs w:val="26"/>
              </w:rPr>
              <w:t>Giá trị</w:t>
            </w:r>
          </w:p>
        </w:tc>
        <w:tc>
          <w:tcPr>
            <w:tcW w:w="2822" w:type="dxa"/>
          </w:tcPr>
          <w:p w14:paraId="6691DE98" w14:textId="77777777" w:rsidR="00940A0B" w:rsidRDefault="00940A0B" w:rsidP="00205807">
            <w:pPr>
              <w:spacing w:line="360" w:lineRule="auto"/>
              <w:cnfStyle w:val="100000000000" w:firstRow="1" w:lastRow="0" w:firstColumn="0" w:lastColumn="0" w:oddVBand="0" w:evenVBand="0" w:oddHBand="0" w:evenHBand="0" w:firstRowFirstColumn="0" w:firstRowLastColumn="0" w:lastRowFirstColumn="0" w:lastRowLastColumn="0"/>
              <w:rPr>
                <w:rFonts w:ascii="TimesNewRomanPS-BoldMT" w:hAnsi="TimesNewRomanPS-BoldMT"/>
                <w:b w:val="0"/>
                <w:bCs w:val="0"/>
                <w:color w:val="000000" w:themeColor="text1"/>
                <w:sz w:val="26"/>
                <w:szCs w:val="26"/>
              </w:rPr>
            </w:pPr>
            <w:r>
              <w:rPr>
                <w:rFonts w:ascii="TimesNewRomanPS-BoldMT" w:hAnsi="TimesNewRomanPS-BoldMT"/>
                <w:b w:val="0"/>
                <w:bCs w:val="0"/>
                <w:color w:val="000000" w:themeColor="text1"/>
                <w:sz w:val="26"/>
                <w:szCs w:val="26"/>
              </w:rPr>
              <w:t>Ý nghĩa</w:t>
            </w:r>
          </w:p>
        </w:tc>
      </w:tr>
      <w:tr w:rsidR="00940A0B" w:rsidRPr="00682139" w14:paraId="34525CEB" w14:textId="77777777" w:rsidTr="003B7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4" w:type="dxa"/>
            <w:hideMark/>
          </w:tcPr>
          <w:p w14:paraId="21FC9AF1" w14:textId="77777777" w:rsidR="00940A0B" w:rsidRPr="00682139" w:rsidRDefault="00940A0B" w:rsidP="00205807">
            <w:pPr>
              <w:spacing w:line="360" w:lineRule="auto"/>
              <w:rPr>
                <w:rFonts w:ascii="Times New Roman" w:hAnsi="Times New Roman"/>
                <w:color w:val="000000" w:themeColor="text1"/>
                <w:sz w:val="24"/>
                <w:szCs w:val="24"/>
              </w:rPr>
            </w:pPr>
            <w:r w:rsidRPr="00853D38">
              <w:rPr>
                <w:rFonts w:ascii="TimesNewRomanPSMT" w:hAnsi="TimesNewRomanPSMT"/>
                <w:color w:val="000000" w:themeColor="text1"/>
                <w:sz w:val="26"/>
                <w:szCs w:val="26"/>
              </w:rPr>
              <w:t>DIRECTIVE_CAM_VALUE</w:t>
            </w:r>
          </w:p>
        </w:tc>
        <w:tc>
          <w:tcPr>
            <w:tcW w:w="2874" w:type="dxa"/>
            <w:hideMark/>
          </w:tcPr>
          <w:p w14:paraId="72D0E38B" w14:textId="77777777" w:rsidR="00940A0B" w:rsidRPr="00682139" w:rsidRDefault="00940A0B"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Cam-value</w:t>
            </w:r>
          </w:p>
        </w:tc>
        <w:tc>
          <w:tcPr>
            <w:tcW w:w="2822" w:type="dxa"/>
          </w:tcPr>
          <w:p w14:paraId="52B63D16" w14:textId="77777777" w:rsidR="00940A0B" w:rsidRDefault="00940A0B" w:rsidP="00205807">
            <w:pPr>
              <w:spacing w:line="360" w:lineRule="auto"/>
              <w:cnfStyle w:val="000000100000" w:firstRow="0" w:lastRow="0" w:firstColumn="0" w:lastColumn="0" w:oddVBand="0" w:evenVBand="0" w:oddHBand="1" w:evenHBand="0" w:firstRowFirstColumn="0" w:firstRowLastColumn="0" w:lastRowFirstColumn="0" w:lastRowLastColumn="0"/>
              <w:rPr>
                <w:rFonts w:ascii="TimesNewRomanPSMT" w:hAnsi="TimesNewRomanPSMT"/>
                <w:color w:val="000000" w:themeColor="text1"/>
                <w:sz w:val="26"/>
                <w:szCs w:val="26"/>
              </w:rPr>
            </w:pPr>
            <w:r>
              <w:rPr>
                <w:rFonts w:ascii="TimesNewRomanPSMT" w:hAnsi="TimesNewRomanPSMT"/>
                <w:color w:val="000000" w:themeColor="text1"/>
                <w:sz w:val="26"/>
                <w:szCs w:val="26"/>
              </w:rPr>
              <w:t>Dùng để map với key của Cam-choices</w:t>
            </w:r>
          </w:p>
        </w:tc>
      </w:tr>
      <w:tr w:rsidR="00940A0B" w:rsidRPr="00682139" w14:paraId="107C86F7" w14:textId="77777777" w:rsidTr="003B7110">
        <w:tc>
          <w:tcPr>
            <w:cnfStyle w:val="001000000000" w:firstRow="0" w:lastRow="0" w:firstColumn="1" w:lastColumn="0" w:oddVBand="0" w:evenVBand="0" w:oddHBand="0" w:evenHBand="0" w:firstRowFirstColumn="0" w:firstRowLastColumn="0" w:lastRowFirstColumn="0" w:lastRowLastColumn="0"/>
            <w:tcW w:w="3654" w:type="dxa"/>
            <w:hideMark/>
          </w:tcPr>
          <w:p w14:paraId="56C37ABD" w14:textId="77777777" w:rsidR="00940A0B" w:rsidRPr="00682139" w:rsidRDefault="00940A0B" w:rsidP="00205807">
            <w:pPr>
              <w:spacing w:line="360" w:lineRule="auto"/>
              <w:rPr>
                <w:rFonts w:ascii="Times New Roman" w:hAnsi="Times New Roman"/>
                <w:color w:val="000000" w:themeColor="text1"/>
                <w:sz w:val="24"/>
                <w:szCs w:val="24"/>
              </w:rPr>
            </w:pPr>
            <w:r w:rsidRPr="00853D38">
              <w:rPr>
                <w:rFonts w:ascii="TimesNewRomanPSMT" w:hAnsi="TimesNewRomanPSMT"/>
                <w:color w:val="000000" w:themeColor="text1"/>
                <w:sz w:val="26"/>
                <w:szCs w:val="26"/>
              </w:rPr>
              <w:t>DIRECTIVE_CAM_TEXT</w:t>
            </w:r>
          </w:p>
        </w:tc>
        <w:tc>
          <w:tcPr>
            <w:tcW w:w="2874" w:type="dxa"/>
            <w:hideMark/>
          </w:tcPr>
          <w:p w14:paraId="2448768F" w14:textId="77777777" w:rsidR="00940A0B" w:rsidRPr="00682139" w:rsidRDefault="00940A0B" w:rsidP="0020580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4"/>
                <w:szCs w:val="24"/>
              </w:rPr>
            </w:pPr>
            <w:r>
              <w:rPr>
                <w:rFonts w:ascii="TimesNewRomanPSMT" w:hAnsi="TimesNewRomanPSMT"/>
                <w:color w:val="000000" w:themeColor="text1"/>
                <w:sz w:val="26"/>
                <w:szCs w:val="26"/>
              </w:rPr>
              <w:t>Cam-text</w:t>
            </w:r>
          </w:p>
        </w:tc>
        <w:tc>
          <w:tcPr>
            <w:tcW w:w="2822" w:type="dxa"/>
          </w:tcPr>
          <w:p w14:paraId="0AF913E2" w14:textId="77777777" w:rsidR="00940A0B" w:rsidRDefault="00940A0B" w:rsidP="00205807">
            <w:pPr>
              <w:spacing w:line="360" w:lineRule="auto"/>
              <w:cnfStyle w:val="000000000000" w:firstRow="0" w:lastRow="0" w:firstColumn="0" w:lastColumn="0" w:oddVBand="0" w:evenVBand="0" w:oddHBand="0" w:evenHBand="0" w:firstRowFirstColumn="0" w:firstRowLastColumn="0" w:lastRowFirstColumn="0" w:lastRowLastColumn="0"/>
              <w:rPr>
                <w:rFonts w:ascii="TimesNewRomanPSMT" w:hAnsi="TimesNewRomanPSMT"/>
                <w:color w:val="000000" w:themeColor="text1"/>
                <w:sz w:val="26"/>
                <w:szCs w:val="26"/>
              </w:rPr>
            </w:pPr>
            <w:r>
              <w:rPr>
                <w:rFonts w:ascii="TimesNewRomanPSMT" w:hAnsi="TimesNewRomanPSMT"/>
                <w:color w:val="000000" w:themeColor="text1"/>
                <w:sz w:val="26"/>
                <w:szCs w:val="26"/>
              </w:rPr>
              <w:t>Dùng để hiện thị trên giao diện</w:t>
            </w:r>
          </w:p>
        </w:tc>
      </w:tr>
    </w:tbl>
    <w:p w14:paraId="14527E9C" w14:textId="77777777" w:rsidR="00940A0B" w:rsidRPr="00B42D9C" w:rsidRDefault="009E3165" w:rsidP="009E3165">
      <w:pPr>
        <w:pStyle w:val="Bng"/>
      </w:pPr>
      <w:bookmarkStart w:id="6873" w:name="_Toc1769897"/>
      <w:bookmarkStart w:id="6874" w:name="_Toc1802869"/>
      <w:bookmarkStart w:id="6875" w:name="_Toc1902257"/>
      <w:bookmarkStart w:id="6876" w:name="_Toc1990287"/>
      <w:bookmarkStart w:id="6877" w:name="_Toc1990371"/>
      <w:bookmarkStart w:id="6878" w:name="_Toc1997466"/>
      <w:bookmarkStart w:id="6879" w:name="_Toc3208048"/>
      <w:bookmarkStart w:id="6880" w:name="_Toc3208534"/>
      <w:bookmarkStart w:id="6881" w:name="_Toc3208618"/>
      <w:bookmarkStart w:id="6882" w:name="_Toc3376254"/>
      <w:r>
        <w:t xml:space="preserve">Bảng 5. </w:t>
      </w:r>
      <w:r w:rsidR="00173019">
        <w:rPr>
          <w:noProof/>
        </w:rPr>
        <w:fldChar w:fldCharType="begin"/>
      </w:r>
      <w:r w:rsidR="008A37A2">
        <w:rPr>
          <w:noProof/>
        </w:rPr>
        <w:instrText xml:space="preserve"> SEQ Bảng_5. \* ARABIC </w:instrText>
      </w:r>
      <w:r w:rsidR="00173019">
        <w:rPr>
          <w:noProof/>
        </w:rPr>
        <w:fldChar w:fldCharType="separate"/>
      </w:r>
      <w:r w:rsidR="00721360">
        <w:rPr>
          <w:noProof/>
        </w:rPr>
        <w:t>5</w:t>
      </w:r>
      <w:r w:rsidR="00173019">
        <w:rPr>
          <w:noProof/>
        </w:rPr>
        <w:fldChar w:fldCharType="end"/>
      </w:r>
      <w:r>
        <w:t>-</w:t>
      </w:r>
      <w:r w:rsidRPr="00940A0B">
        <w:t xml:space="preserve"> Chi tiết các attribute mới thêm vào</w:t>
      </w:r>
      <w:bookmarkEnd w:id="6873"/>
      <w:bookmarkEnd w:id="6874"/>
      <w:bookmarkEnd w:id="6875"/>
      <w:bookmarkEnd w:id="6876"/>
      <w:bookmarkEnd w:id="6877"/>
      <w:bookmarkEnd w:id="6878"/>
      <w:bookmarkEnd w:id="6879"/>
      <w:bookmarkEnd w:id="6880"/>
      <w:bookmarkEnd w:id="6881"/>
      <w:bookmarkEnd w:id="6882"/>
    </w:p>
    <w:p w14:paraId="3BCFE816" w14:textId="74FE4CDB" w:rsidR="00ED728B" w:rsidRDefault="00ED728B" w:rsidP="0024219D">
      <w:pPr>
        <w:pStyle w:val="ListParagraph"/>
        <w:numPr>
          <w:ilvl w:val="1"/>
          <w:numId w:val="33"/>
        </w:numPr>
        <w:spacing w:line="360" w:lineRule="auto"/>
        <w:jc w:val="left"/>
        <w:outlineLvl w:val="1"/>
        <w:rPr>
          <w:rFonts w:ascii="Times New Roman" w:hAnsi="Times New Roman"/>
          <w:b/>
          <w:sz w:val="26"/>
          <w:szCs w:val="26"/>
        </w:rPr>
      </w:pPr>
      <w:bookmarkStart w:id="6883" w:name="_Toc1743573"/>
      <w:bookmarkStart w:id="6884" w:name="_Toc3204541"/>
      <w:r w:rsidRPr="00ED728B">
        <w:rPr>
          <w:rFonts w:ascii="Times New Roman" w:hAnsi="Times New Roman"/>
          <w:b/>
          <w:sz w:val="26"/>
          <w:szCs w:val="26"/>
        </w:rPr>
        <w:t>Cài đặt Camunda-Extend-System.</w:t>
      </w:r>
      <w:bookmarkEnd w:id="6883"/>
      <w:bookmarkEnd w:id="6884"/>
    </w:p>
    <w:p w14:paraId="32075D6C" w14:textId="4AF52185" w:rsidR="00ED728B" w:rsidRPr="00940A0B" w:rsidRDefault="00ED728B" w:rsidP="0024219D">
      <w:pPr>
        <w:pStyle w:val="ListParagraph"/>
        <w:numPr>
          <w:ilvl w:val="2"/>
          <w:numId w:val="33"/>
        </w:numPr>
        <w:spacing w:line="360" w:lineRule="auto"/>
        <w:jc w:val="left"/>
        <w:outlineLvl w:val="2"/>
        <w:rPr>
          <w:rStyle w:val="Emphasis"/>
          <w:rFonts w:ascii="Times New Roman" w:hAnsi="Times New Roman"/>
          <w:b/>
          <w:i w:val="0"/>
          <w:iCs w:val="0"/>
          <w:sz w:val="26"/>
          <w:szCs w:val="26"/>
        </w:rPr>
      </w:pPr>
      <w:bookmarkStart w:id="6885" w:name="_Toc1743574"/>
      <w:bookmarkStart w:id="6886" w:name="_Toc3204542"/>
      <w:r w:rsidRPr="00ED728B">
        <w:rPr>
          <w:rStyle w:val="Emphasis"/>
          <w:rFonts w:ascii="Times New Roman" w:eastAsia="SimSun" w:hAnsi="Times New Roman"/>
          <w:b/>
          <w:i w:val="0"/>
          <w:sz w:val="26"/>
          <w:szCs w:val="26"/>
        </w:rPr>
        <w:t>Phương pháp tiếp cận</w:t>
      </w:r>
      <w:bookmarkEnd w:id="6885"/>
      <w:bookmarkEnd w:id="6886"/>
    </w:p>
    <w:p w14:paraId="5F97D25F" w14:textId="7341B753" w:rsidR="00940A0B" w:rsidRPr="00940A0B" w:rsidRDefault="00940A0B" w:rsidP="00205807">
      <w:pPr>
        <w:spacing w:line="360" w:lineRule="auto"/>
        <w:ind w:left="720" w:firstLine="720"/>
        <w:rPr>
          <w:rStyle w:val="Emphasis"/>
          <w:rFonts w:ascii="Times New Roman" w:hAnsi="Times New Roman"/>
          <w:i w:val="0"/>
          <w:iCs w:val="0"/>
          <w:sz w:val="26"/>
          <w:szCs w:val="26"/>
        </w:rPr>
      </w:pPr>
      <w:r w:rsidRPr="00940A0B">
        <w:rPr>
          <w:rStyle w:val="Emphasis"/>
          <w:rFonts w:ascii="Times New Roman" w:hAnsi="Times New Roman"/>
          <w:i w:val="0"/>
          <w:iCs w:val="0"/>
          <w:sz w:val="26"/>
          <w:szCs w:val="26"/>
        </w:rPr>
        <w:t>Do cần phải gom nhóm các quy trình nghiệp vụ và tạo ra các trang web tương</w:t>
      </w:r>
      <w:ins w:id="6887" w:author="Chanh Duc Ngo" w:date="2019-03-10T17:09:00Z">
        <w:r w:rsidR="00150418">
          <w:rPr>
            <w:rStyle w:val="Emphasis"/>
            <w:rFonts w:ascii="Times New Roman" w:hAnsi="Times New Roman"/>
            <w:i w:val="0"/>
            <w:iCs w:val="0"/>
            <w:sz w:val="26"/>
            <w:szCs w:val="26"/>
          </w:rPr>
          <w:t xml:space="preserve"> </w:t>
        </w:r>
      </w:ins>
      <w:r w:rsidR="00DD3B7F" w:rsidRPr="00DD3B7F">
        <w:rPr>
          <w:rStyle w:val="Emphasis"/>
          <w:rFonts w:ascii="Times New Roman" w:hAnsi="Times New Roman"/>
          <w:i w:val="0"/>
          <w:iCs w:val="0"/>
          <w:sz w:val="26"/>
          <w:szCs w:val="26"/>
        </w:rPr>
        <w:t>ứng</w:t>
      </w:r>
      <w:r w:rsidRPr="00DD3B7F">
        <w:rPr>
          <w:rStyle w:val="Emphasis"/>
          <w:rFonts w:ascii="Times New Roman" w:hAnsi="Times New Roman"/>
          <w:i w:val="0"/>
          <w:iCs w:val="0"/>
          <w:sz w:val="26"/>
          <w:szCs w:val="26"/>
        </w:rPr>
        <w:t>,</w:t>
      </w:r>
      <w:ins w:id="6888" w:author="Chanh Duc Ngo" w:date="2019-03-10T17:09:00Z">
        <w:r w:rsidR="00150418">
          <w:rPr>
            <w:rStyle w:val="Emphasis"/>
            <w:rFonts w:ascii="Times New Roman" w:hAnsi="Times New Roman"/>
            <w:i w:val="0"/>
            <w:iCs w:val="0"/>
            <w:sz w:val="26"/>
            <w:szCs w:val="26"/>
          </w:rPr>
          <w:t xml:space="preserve"> </w:t>
        </w:r>
      </w:ins>
      <w:r w:rsidRPr="00DD3B7F">
        <w:rPr>
          <w:rStyle w:val="Emphasis"/>
          <w:rFonts w:ascii="Times New Roman" w:hAnsi="Times New Roman"/>
          <w:i w:val="0"/>
          <w:iCs w:val="0"/>
          <w:sz w:val="26"/>
          <w:szCs w:val="26"/>
        </w:rPr>
        <w:t>cần</w:t>
      </w:r>
      <w:r w:rsidRPr="00940A0B">
        <w:rPr>
          <w:rStyle w:val="Emphasis"/>
          <w:rFonts w:ascii="Times New Roman" w:hAnsi="Times New Roman"/>
          <w:i w:val="0"/>
          <w:iCs w:val="0"/>
          <w:sz w:val="26"/>
          <w:szCs w:val="26"/>
        </w:rPr>
        <w:t xml:space="preserve"> có </w:t>
      </w:r>
      <w:r w:rsidR="00037086">
        <w:rPr>
          <w:rFonts w:ascii="Times New Roman" w:hAnsi="Times New Roman"/>
          <w:sz w:val="26"/>
          <w:szCs w:val="26"/>
        </w:rPr>
        <w:t>một</w:t>
      </w:r>
      <w:r w:rsidR="00037086" w:rsidRPr="00940A0B">
        <w:rPr>
          <w:rStyle w:val="Emphasis"/>
          <w:rFonts w:ascii="Times New Roman" w:hAnsi="Times New Roman"/>
          <w:i w:val="0"/>
          <w:iCs w:val="0"/>
          <w:sz w:val="26"/>
          <w:szCs w:val="26"/>
        </w:rPr>
        <w:t xml:space="preserve"> </w:t>
      </w:r>
      <w:r w:rsidRPr="00940A0B">
        <w:rPr>
          <w:rStyle w:val="Emphasis"/>
          <w:rFonts w:ascii="Times New Roman" w:hAnsi="Times New Roman"/>
          <w:i w:val="0"/>
          <w:iCs w:val="0"/>
          <w:sz w:val="26"/>
          <w:szCs w:val="26"/>
        </w:rPr>
        <w:t xml:space="preserve">database lưu trữ và một giao diện để xử lý dễ dàng cho designer. Và cần </w:t>
      </w:r>
      <w:r w:rsidR="00DD3B7F" w:rsidRPr="00DD3B7F">
        <w:rPr>
          <w:rStyle w:val="Emphasis"/>
          <w:rFonts w:ascii="Times New Roman" w:hAnsi="Times New Roman"/>
          <w:i w:val="0"/>
          <w:iCs w:val="0"/>
          <w:sz w:val="26"/>
          <w:szCs w:val="26"/>
        </w:rPr>
        <w:t>ràng</w:t>
      </w:r>
      <w:ins w:id="6889" w:author="Chanh Duc Ngo" w:date="2019-03-10T17:09:00Z">
        <w:r w:rsidR="00150418">
          <w:rPr>
            <w:rStyle w:val="Emphasis"/>
            <w:rFonts w:ascii="Times New Roman" w:hAnsi="Times New Roman"/>
            <w:i w:val="0"/>
            <w:iCs w:val="0"/>
            <w:sz w:val="26"/>
            <w:szCs w:val="26"/>
          </w:rPr>
          <w:t xml:space="preserve"> </w:t>
        </w:r>
      </w:ins>
      <w:r w:rsidRPr="00940A0B">
        <w:rPr>
          <w:rStyle w:val="Emphasis"/>
          <w:rFonts w:ascii="Times New Roman" w:hAnsi="Times New Roman"/>
          <w:i w:val="0"/>
          <w:iCs w:val="0"/>
          <w:sz w:val="26"/>
          <w:szCs w:val="26"/>
        </w:rPr>
        <w:t xml:space="preserve">buộc về các RestAPI nên em chia làm </w:t>
      </w:r>
      <w:r w:rsidR="00700885">
        <w:rPr>
          <w:rStyle w:val="Emphasis"/>
          <w:rFonts w:ascii="Times New Roman" w:hAnsi="Times New Roman"/>
          <w:i w:val="0"/>
          <w:iCs w:val="0"/>
          <w:sz w:val="26"/>
          <w:szCs w:val="26"/>
        </w:rPr>
        <w:t>hai</w:t>
      </w:r>
      <w:r w:rsidRPr="00940A0B">
        <w:rPr>
          <w:rStyle w:val="Emphasis"/>
          <w:rFonts w:ascii="Times New Roman" w:hAnsi="Times New Roman"/>
          <w:i w:val="0"/>
          <w:iCs w:val="0"/>
          <w:sz w:val="26"/>
          <w:szCs w:val="26"/>
        </w:rPr>
        <w:t xml:space="preserve"> luồng xử lý chính:</w:t>
      </w:r>
    </w:p>
    <w:p w14:paraId="5E6E740E" w14:textId="143B1EDC" w:rsidR="00940A0B" w:rsidRDefault="00940A0B" w:rsidP="0024219D">
      <w:pPr>
        <w:pStyle w:val="ListParagraph"/>
        <w:numPr>
          <w:ilvl w:val="0"/>
          <w:numId w:val="22"/>
        </w:numPr>
        <w:spacing w:line="360" w:lineRule="auto"/>
        <w:rPr>
          <w:rStyle w:val="Emphasis"/>
          <w:rFonts w:ascii="Times New Roman" w:hAnsi="Times New Roman"/>
          <w:i w:val="0"/>
          <w:iCs w:val="0"/>
          <w:sz w:val="26"/>
          <w:szCs w:val="26"/>
        </w:rPr>
      </w:pPr>
      <w:r w:rsidRPr="00940A0B">
        <w:rPr>
          <w:rStyle w:val="Emphasis"/>
          <w:rFonts w:ascii="Times New Roman" w:hAnsi="Times New Roman"/>
          <w:i w:val="0"/>
          <w:iCs w:val="0"/>
          <w:sz w:val="26"/>
          <w:szCs w:val="26"/>
        </w:rPr>
        <w:lastRenderedPageBreak/>
        <w:t xml:space="preserve">Bussine-webapp-creator: có </w:t>
      </w:r>
      <w:del w:id="6890" w:author="Chanh Duc Ngo" w:date="2019-03-10T17:09:00Z">
        <w:r w:rsidRPr="00940A0B" w:rsidDel="00150418">
          <w:rPr>
            <w:rStyle w:val="Emphasis"/>
            <w:rFonts w:ascii="Times New Roman" w:hAnsi="Times New Roman"/>
            <w:i w:val="0"/>
            <w:iCs w:val="0"/>
            <w:sz w:val="26"/>
            <w:szCs w:val="26"/>
          </w:rPr>
          <w:delText xml:space="preserve">hiện </w:delText>
        </w:r>
      </w:del>
      <w:ins w:id="6891" w:author="Chanh Duc Ngo" w:date="2019-03-10T17:09:00Z">
        <w:r w:rsidR="00150418">
          <w:rPr>
            <w:rStyle w:val="Emphasis"/>
            <w:rFonts w:ascii="Times New Roman" w:hAnsi="Times New Roman"/>
            <w:i w:val="0"/>
            <w:iCs w:val="0"/>
            <w:sz w:val="26"/>
            <w:szCs w:val="26"/>
          </w:rPr>
          <w:t>hiển</w:t>
        </w:r>
        <w:r w:rsidR="00150418" w:rsidRPr="00940A0B">
          <w:rPr>
            <w:rStyle w:val="Emphasis"/>
            <w:rFonts w:ascii="Times New Roman" w:hAnsi="Times New Roman"/>
            <w:i w:val="0"/>
            <w:iCs w:val="0"/>
            <w:sz w:val="26"/>
            <w:szCs w:val="26"/>
          </w:rPr>
          <w:t xml:space="preserve"> </w:t>
        </w:r>
      </w:ins>
      <w:r w:rsidRPr="00940A0B">
        <w:rPr>
          <w:rStyle w:val="Emphasis"/>
          <w:rFonts w:ascii="Times New Roman" w:hAnsi="Times New Roman"/>
          <w:i w:val="0"/>
          <w:iCs w:val="0"/>
          <w:sz w:val="26"/>
          <w:szCs w:val="26"/>
        </w:rPr>
        <w:t>thị thông tin của các nghiệp vụ trong từng workspace, và các wordpress trong workspace. Đồng thời còn cung cấp các tương tác cho người dùng tạo các wordpress dễ dàng hơn.</w:t>
      </w:r>
      <w:ins w:id="6892" w:author="Thảo Nguyễn Kim" w:date="2019-03-14T03:53:00Z">
        <w:r w:rsidR="00840D3B">
          <w:rPr>
            <w:rStyle w:val="Emphasis"/>
            <w:rFonts w:ascii="Times New Roman" w:hAnsi="Times New Roman"/>
            <w:i w:val="0"/>
            <w:iCs w:val="0"/>
            <w:sz w:val="26"/>
            <w:szCs w:val="26"/>
            <w:lang w:val="en-US"/>
          </w:rPr>
          <w:t xml:space="preserve"> Ngoài ra, BWC còn có chức năng </w:t>
        </w:r>
      </w:ins>
      <w:ins w:id="6893" w:author="Thảo Nguyễn Kim" w:date="2019-03-14T04:18:00Z">
        <w:r w:rsidR="00396E8D">
          <w:rPr>
            <w:rStyle w:val="Emphasis"/>
            <w:rFonts w:ascii="Times New Roman" w:hAnsi="Times New Roman"/>
            <w:i w:val="0"/>
            <w:iCs w:val="0"/>
            <w:sz w:val="26"/>
            <w:szCs w:val="26"/>
            <w:lang w:val="en-US"/>
          </w:rPr>
          <w:t>tạo ra</w:t>
        </w:r>
      </w:ins>
      <w:ins w:id="6894" w:author="Thảo Nguyễn Kim" w:date="2019-03-14T03:53:00Z">
        <w:r w:rsidR="00051095">
          <w:rPr>
            <w:rStyle w:val="Emphasis"/>
            <w:rFonts w:ascii="Times New Roman" w:hAnsi="Times New Roman"/>
            <w:i w:val="0"/>
            <w:iCs w:val="0"/>
            <w:sz w:val="26"/>
            <w:szCs w:val="26"/>
            <w:lang w:val="en-US"/>
          </w:rPr>
          <w:t xml:space="preserve"> nhanh hệ thống wordpress (wp-</w:t>
        </w:r>
      </w:ins>
      <w:ins w:id="6895" w:author="Thảo Nguyễn Kim" w:date="2019-03-14T04:15:00Z">
        <w:r w:rsidR="00051095">
          <w:rPr>
            <w:rStyle w:val="Emphasis"/>
            <w:rFonts w:ascii="Times New Roman" w:hAnsi="Times New Roman"/>
            <w:i w:val="0"/>
            <w:iCs w:val="0"/>
            <w:sz w:val="26"/>
            <w:szCs w:val="26"/>
            <w:lang w:val="en-US"/>
          </w:rPr>
          <w:t>quick</w:t>
        </w:r>
      </w:ins>
      <w:ins w:id="6896" w:author="Thảo Nguyễn Kim" w:date="2019-03-14T03:53:00Z">
        <w:r w:rsidR="00051095">
          <w:rPr>
            <w:rStyle w:val="Emphasis"/>
            <w:rFonts w:ascii="Times New Roman" w:hAnsi="Times New Roman"/>
            <w:i w:val="0"/>
            <w:iCs w:val="0"/>
            <w:sz w:val="26"/>
            <w:szCs w:val="26"/>
            <w:lang w:val="en-US"/>
          </w:rPr>
          <w:t>-</w:t>
        </w:r>
      </w:ins>
      <w:ins w:id="6897" w:author="Thảo Nguyễn Kim" w:date="2019-03-14T04:15:00Z">
        <w:r w:rsidR="00051095">
          <w:rPr>
            <w:rStyle w:val="Emphasis"/>
            <w:rFonts w:ascii="Times New Roman" w:hAnsi="Times New Roman"/>
            <w:i w:val="0"/>
            <w:iCs w:val="0"/>
            <w:sz w:val="26"/>
            <w:szCs w:val="26"/>
            <w:lang w:val="en-US"/>
          </w:rPr>
          <w:t>install</w:t>
        </w:r>
      </w:ins>
      <w:ins w:id="6898" w:author="Thảo Nguyễn Kim" w:date="2019-03-14T03:53:00Z">
        <w:r w:rsidR="00051095">
          <w:rPr>
            <w:rStyle w:val="Emphasis"/>
            <w:rFonts w:ascii="Times New Roman" w:hAnsi="Times New Roman"/>
            <w:i w:val="0"/>
            <w:iCs w:val="0"/>
            <w:sz w:val="26"/>
            <w:szCs w:val="26"/>
            <w:lang w:val="en-US"/>
          </w:rPr>
          <w:t xml:space="preserve">) </w:t>
        </w:r>
      </w:ins>
      <w:ins w:id="6899" w:author="Thảo Nguyễn Kim" w:date="2019-03-14T04:08:00Z">
        <w:r w:rsidR="00051095">
          <w:rPr>
            <w:rStyle w:val="Emphasis"/>
            <w:rFonts w:ascii="Times New Roman" w:hAnsi="Times New Roman"/>
            <w:i w:val="0"/>
            <w:iCs w:val="0"/>
            <w:sz w:val="26"/>
            <w:szCs w:val="26"/>
            <w:lang w:val="en-US"/>
          </w:rPr>
          <w:t>mà không cần cài đặt.</w:t>
        </w:r>
      </w:ins>
    </w:p>
    <w:p w14:paraId="4E672C5B" w14:textId="77777777" w:rsidR="00940A0B" w:rsidRPr="00940A0B" w:rsidRDefault="00940A0B" w:rsidP="0024219D">
      <w:pPr>
        <w:pStyle w:val="ListParagraph"/>
        <w:numPr>
          <w:ilvl w:val="0"/>
          <w:numId w:val="22"/>
        </w:numPr>
        <w:spacing w:line="360" w:lineRule="auto"/>
        <w:rPr>
          <w:rStyle w:val="Emphasis"/>
          <w:rFonts w:ascii="Times New Roman" w:hAnsi="Times New Roman"/>
          <w:i w:val="0"/>
          <w:iCs w:val="0"/>
          <w:sz w:val="26"/>
          <w:szCs w:val="26"/>
        </w:rPr>
      </w:pPr>
      <w:r w:rsidRPr="00940A0B">
        <w:rPr>
          <w:rStyle w:val="Emphasis"/>
          <w:rFonts w:ascii="Times New Roman" w:hAnsi="Times New Roman"/>
          <w:i w:val="0"/>
          <w:iCs w:val="0"/>
          <w:sz w:val="26"/>
          <w:szCs w:val="26"/>
        </w:rPr>
        <w:t>Camunda-Engine-Extend: tiếp nhận các Rest API từ Bussine-webapp-creator và Wordpress để giao tiếp xuống database và Rest Service của Camunda.</w:t>
      </w:r>
    </w:p>
    <w:p w14:paraId="18B27039" w14:textId="7461B611" w:rsidR="00940A0B" w:rsidRPr="00940A0B" w:rsidRDefault="00940A0B" w:rsidP="00657861">
      <w:pPr>
        <w:spacing w:line="360" w:lineRule="auto"/>
        <w:ind w:left="720" w:firstLine="720"/>
        <w:rPr>
          <w:rStyle w:val="Emphasis"/>
          <w:rFonts w:ascii="Times New Roman" w:hAnsi="Times New Roman"/>
          <w:i w:val="0"/>
          <w:iCs w:val="0"/>
          <w:sz w:val="26"/>
          <w:szCs w:val="26"/>
        </w:rPr>
      </w:pPr>
      <w:r w:rsidRPr="00940A0B">
        <w:rPr>
          <w:rStyle w:val="Emphasis"/>
          <w:rFonts w:ascii="Times New Roman" w:hAnsi="Times New Roman"/>
          <w:i w:val="0"/>
          <w:iCs w:val="0"/>
          <w:sz w:val="26"/>
          <w:szCs w:val="26"/>
        </w:rPr>
        <w:t xml:space="preserve">Do </w:t>
      </w:r>
      <w:r w:rsidRPr="00B24E12">
        <w:rPr>
          <w:rStyle w:val="Emphasis"/>
          <w:rFonts w:ascii="Times New Roman" w:hAnsi="Times New Roman"/>
          <w:i w:val="0"/>
          <w:iCs w:val="0"/>
          <w:sz w:val="26"/>
          <w:szCs w:val="26"/>
        </w:rPr>
        <w:t>BWC</w:t>
      </w:r>
      <w:r w:rsidRPr="00940A0B">
        <w:rPr>
          <w:rStyle w:val="Emphasis"/>
          <w:rFonts w:ascii="Times New Roman" w:hAnsi="Times New Roman"/>
          <w:i w:val="0"/>
          <w:iCs w:val="0"/>
          <w:sz w:val="26"/>
          <w:szCs w:val="26"/>
        </w:rPr>
        <w:t xml:space="preserve"> chỉ có thực hiện dựa vào REST API để lấy thông tin từ database BWC nên phần này em không đề cập đến</w:t>
      </w:r>
    </w:p>
    <w:p w14:paraId="1087FCDF" w14:textId="0A03FF0B" w:rsidR="00ED728B" w:rsidRPr="00ED728B" w:rsidRDefault="00ED728B" w:rsidP="0024219D">
      <w:pPr>
        <w:pStyle w:val="ListParagraph"/>
        <w:numPr>
          <w:ilvl w:val="2"/>
          <w:numId w:val="33"/>
        </w:numPr>
        <w:spacing w:line="360" w:lineRule="auto"/>
        <w:jc w:val="left"/>
        <w:outlineLvl w:val="2"/>
        <w:rPr>
          <w:rStyle w:val="Emphasis"/>
          <w:rFonts w:ascii="Times New Roman" w:hAnsi="Times New Roman"/>
          <w:b/>
          <w:i w:val="0"/>
          <w:iCs w:val="0"/>
          <w:sz w:val="26"/>
          <w:szCs w:val="26"/>
        </w:rPr>
      </w:pPr>
      <w:bookmarkStart w:id="6900" w:name="_Toc1743575"/>
      <w:bookmarkStart w:id="6901" w:name="_Toc3204543"/>
      <w:r w:rsidRPr="00ED728B">
        <w:rPr>
          <w:rStyle w:val="Emphasis"/>
          <w:rFonts w:ascii="Times New Roman" w:eastAsia="SimSun" w:hAnsi="Times New Roman"/>
          <w:b/>
          <w:i w:val="0"/>
          <w:sz w:val="26"/>
          <w:szCs w:val="26"/>
        </w:rPr>
        <w:t>Mô hình của Camunda-Engine-Extend</w:t>
      </w:r>
      <w:bookmarkEnd w:id="6900"/>
      <w:bookmarkEnd w:id="6901"/>
    </w:p>
    <w:p w14:paraId="4BFCB966" w14:textId="3CD652C0" w:rsidR="00ED728B" w:rsidRPr="001A6A82" w:rsidRDefault="00657861" w:rsidP="0024219D">
      <w:pPr>
        <w:pStyle w:val="ListParagraph"/>
        <w:numPr>
          <w:ilvl w:val="3"/>
          <w:numId w:val="33"/>
        </w:numPr>
        <w:spacing w:line="360" w:lineRule="auto"/>
        <w:jc w:val="left"/>
        <w:outlineLvl w:val="3"/>
        <w:rPr>
          <w:rStyle w:val="Emphasis"/>
          <w:rFonts w:ascii="Times New Roman" w:hAnsi="Times New Roman"/>
          <w:b/>
          <w:iCs w:val="0"/>
          <w:sz w:val="26"/>
          <w:szCs w:val="26"/>
        </w:rPr>
      </w:pPr>
      <w:bookmarkStart w:id="6902" w:name="_Toc1743576"/>
      <w:r>
        <w:rPr>
          <w:rStyle w:val="Emphasis"/>
          <w:rFonts w:ascii="Times New Roman" w:eastAsia="SimSun" w:hAnsi="Times New Roman"/>
          <w:b/>
          <w:i w:val="0"/>
          <w:sz w:val="26"/>
          <w:szCs w:val="26"/>
        </w:rPr>
        <w:t xml:space="preserve"> </w:t>
      </w:r>
      <w:bookmarkStart w:id="6903" w:name="_Toc3204544"/>
      <w:r w:rsidR="00ED728B" w:rsidRPr="00ED728B">
        <w:rPr>
          <w:rStyle w:val="Emphasis"/>
          <w:rFonts w:ascii="Times New Roman" w:eastAsia="SimSun" w:hAnsi="Times New Roman"/>
          <w:b/>
          <w:i w:val="0"/>
          <w:sz w:val="26"/>
          <w:szCs w:val="26"/>
        </w:rPr>
        <w:t>Mô hình kiến trúc của CEE</w:t>
      </w:r>
      <w:bookmarkEnd w:id="6902"/>
      <w:bookmarkEnd w:id="6903"/>
    </w:p>
    <w:p w14:paraId="39615559" w14:textId="77777777" w:rsidR="001A6A82" w:rsidRDefault="00472548" w:rsidP="00205807">
      <w:pPr>
        <w:spacing w:line="360" w:lineRule="auto"/>
        <w:jc w:val="center"/>
        <w:rPr>
          <w:rStyle w:val="Emphasis"/>
          <w:rFonts w:ascii="Times New Roman" w:hAnsi="Times New Roman"/>
          <w:b/>
          <w:iCs w:val="0"/>
          <w:sz w:val="26"/>
          <w:szCs w:val="26"/>
        </w:rPr>
      </w:pPr>
      <w:r>
        <w:rPr>
          <w:noProof/>
          <w:lang w:val="en-US"/>
        </w:rPr>
        <w:drawing>
          <wp:inline distT="0" distB="0" distL="0" distR="0" wp14:anchorId="5B2C0639" wp14:editId="34EF8D8D">
            <wp:extent cx="4966870" cy="32607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84453" cy="3272328"/>
                    </a:xfrm>
                    <a:prstGeom prst="rect">
                      <a:avLst/>
                    </a:prstGeom>
                    <a:noFill/>
                    <a:ln>
                      <a:noFill/>
                    </a:ln>
                  </pic:spPr>
                </pic:pic>
              </a:graphicData>
            </a:graphic>
          </wp:inline>
        </w:drawing>
      </w:r>
    </w:p>
    <w:p w14:paraId="66140242" w14:textId="77777777" w:rsidR="001A6A82" w:rsidRPr="00EB7DE2" w:rsidRDefault="009E3165" w:rsidP="008A4616">
      <w:pPr>
        <w:pStyle w:val="Hnh"/>
        <w:rPr>
          <w:rStyle w:val="Emphasis"/>
          <w:i w:val="0"/>
          <w:iCs/>
          <w:szCs w:val="26"/>
          <w:lang w:val="vi-VN"/>
          <w:rPrChange w:id="6904" w:author="Chanh Duc Ngo" w:date="2019-03-13T09:59:00Z">
            <w:rPr>
              <w:rStyle w:val="Emphasis"/>
              <w:rFonts w:ascii="Calibri" w:hAnsi="Calibri"/>
              <w:i w:val="0"/>
              <w:iCs/>
              <w:sz w:val="22"/>
              <w:szCs w:val="26"/>
            </w:rPr>
          </w:rPrChange>
        </w:rPr>
      </w:pPr>
      <w:bookmarkStart w:id="6905" w:name="_Toc1769774"/>
      <w:bookmarkStart w:id="6906" w:name="_Toc1802924"/>
      <w:bookmarkStart w:id="6907" w:name="_Toc1982246"/>
      <w:bookmarkStart w:id="6908" w:name="_Toc1997528"/>
      <w:bookmarkStart w:id="6909" w:name="_Toc1998995"/>
      <w:bookmarkStart w:id="6910" w:name="_Toc3208681"/>
      <w:bookmarkStart w:id="6911" w:name="_Toc3208739"/>
      <w:bookmarkStart w:id="6912" w:name="_Toc3376363"/>
      <w:bookmarkStart w:id="6913" w:name="_Toc3376425"/>
      <w:r w:rsidRPr="00EB7DE2">
        <w:rPr>
          <w:rPrChange w:id="6914" w:author="Chanh Duc Ngo" w:date="2019-03-13T09:59:00Z">
            <w:rPr>
              <w:i/>
              <w:iCs w:val="0"/>
            </w:rPr>
          </w:rPrChange>
        </w:rPr>
        <w:t xml:space="preserve">Hình 5. </w:t>
      </w:r>
      <w:r w:rsidR="00173019">
        <w:rPr>
          <w:noProof/>
        </w:rPr>
        <w:fldChar w:fldCharType="begin"/>
      </w:r>
      <w:r w:rsidR="008A37A2" w:rsidRPr="00EB7DE2">
        <w:rPr>
          <w:noProof/>
        </w:rPr>
        <w:instrText xml:space="preserve"> SEQ Hình_5. \* ARABIC </w:instrText>
      </w:r>
      <w:r w:rsidR="00173019">
        <w:rPr>
          <w:noProof/>
        </w:rPr>
        <w:fldChar w:fldCharType="separate"/>
      </w:r>
      <w:r w:rsidR="00CB481F" w:rsidRPr="008A4616">
        <w:rPr>
          <w:noProof/>
        </w:rPr>
        <w:t>3</w:t>
      </w:r>
      <w:r w:rsidR="00173019">
        <w:rPr>
          <w:noProof/>
        </w:rPr>
        <w:fldChar w:fldCharType="end"/>
      </w:r>
      <w:r w:rsidRPr="00EB7DE2">
        <w:rPr>
          <w:rStyle w:val="Emphasis"/>
          <w:i w:val="0"/>
          <w:szCs w:val="26"/>
          <w:lang w:val="vi-VN"/>
          <w:rPrChange w:id="6915" w:author="Chanh Duc Ngo" w:date="2019-03-13T09:59:00Z">
            <w:rPr>
              <w:rStyle w:val="Emphasis"/>
              <w:i w:val="0"/>
              <w:szCs w:val="26"/>
            </w:rPr>
          </w:rPrChange>
        </w:rPr>
        <w:t>- Mô hình kiến trúc của Camunda-Engine-Extend.</w:t>
      </w:r>
      <w:bookmarkEnd w:id="6905"/>
      <w:bookmarkEnd w:id="6906"/>
      <w:bookmarkEnd w:id="6907"/>
      <w:bookmarkEnd w:id="6908"/>
      <w:bookmarkEnd w:id="6909"/>
      <w:bookmarkEnd w:id="6910"/>
      <w:bookmarkEnd w:id="6911"/>
      <w:bookmarkEnd w:id="6912"/>
      <w:bookmarkEnd w:id="6913"/>
    </w:p>
    <w:p w14:paraId="28A79065" w14:textId="77777777" w:rsidR="001A6A82" w:rsidRPr="001A6A82" w:rsidRDefault="001A6A82" w:rsidP="00205807">
      <w:pPr>
        <w:spacing w:line="360" w:lineRule="auto"/>
        <w:ind w:left="720" w:firstLine="720"/>
        <w:rPr>
          <w:rStyle w:val="Emphasis"/>
          <w:rFonts w:ascii="Times New Roman" w:hAnsi="Times New Roman"/>
          <w:i w:val="0"/>
          <w:iCs w:val="0"/>
          <w:sz w:val="26"/>
          <w:szCs w:val="26"/>
        </w:rPr>
      </w:pPr>
      <w:r w:rsidRPr="001A6A82">
        <w:rPr>
          <w:rStyle w:val="Emphasis"/>
          <w:rFonts w:ascii="Times New Roman" w:hAnsi="Times New Roman"/>
          <w:i w:val="0"/>
          <w:iCs w:val="0"/>
          <w:sz w:val="26"/>
          <w:szCs w:val="26"/>
        </w:rPr>
        <w:t xml:space="preserve">Đây là kiến trúc logic tổng </w:t>
      </w:r>
      <w:r w:rsidR="00B24E12" w:rsidRPr="00B24E12">
        <w:rPr>
          <w:rStyle w:val="Emphasis"/>
          <w:rFonts w:ascii="Times New Roman" w:hAnsi="Times New Roman"/>
          <w:i w:val="0"/>
          <w:iCs w:val="0"/>
          <w:sz w:val="26"/>
          <w:szCs w:val="26"/>
        </w:rPr>
        <w:t>quan</w:t>
      </w:r>
      <w:r w:rsidRPr="001A6A82">
        <w:rPr>
          <w:rStyle w:val="Emphasis"/>
          <w:rFonts w:ascii="Times New Roman" w:hAnsi="Times New Roman"/>
          <w:i w:val="0"/>
          <w:iCs w:val="0"/>
          <w:sz w:val="26"/>
          <w:szCs w:val="26"/>
        </w:rPr>
        <w:t>của CEE. Trong đó:</w:t>
      </w:r>
    </w:p>
    <w:p w14:paraId="3F5B342E" w14:textId="77777777" w:rsidR="001A6A82" w:rsidRDefault="001A6A82" w:rsidP="0024219D">
      <w:pPr>
        <w:pStyle w:val="ListParagraph"/>
        <w:numPr>
          <w:ilvl w:val="0"/>
          <w:numId w:val="23"/>
        </w:numPr>
        <w:spacing w:line="360" w:lineRule="auto"/>
        <w:rPr>
          <w:rStyle w:val="Emphasis"/>
          <w:rFonts w:ascii="Times New Roman" w:hAnsi="Times New Roman"/>
          <w:i w:val="0"/>
          <w:iCs w:val="0"/>
          <w:sz w:val="26"/>
          <w:szCs w:val="26"/>
        </w:rPr>
      </w:pPr>
      <w:r w:rsidRPr="00150418">
        <w:rPr>
          <w:rStyle w:val="Emphasis"/>
          <w:rFonts w:ascii="Times New Roman" w:hAnsi="Times New Roman"/>
          <w:b/>
          <w:i w:val="0"/>
          <w:iCs w:val="0"/>
          <w:sz w:val="26"/>
          <w:szCs w:val="26"/>
          <w:rPrChange w:id="6916" w:author="Chanh Duc Ngo" w:date="2019-03-10T17:10:00Z">
            <w:rPr>
              <w:rStyle w:val="Emphasis"/>
              <w:rFonts w:ascii="Times New Roman" w:hAnsi="Times New Roman"/>
              <w:i w:val="0"/>
              <w:iCs w:val="0"/>
              <w:sz w:val="26"/>
              <w:szCs w:val="26"/>
            </w:rPr>
          </w:rPrChange>
        </w:rPr>
        <w:lastRenderedPageBreak/>
        <w:t>Controller</w:t>
      </w:r>
      <w:r w:rsidRPr="001A6A82">
        <w:rPr>
          <w:rStyle w:val="Emphasis"/>
          <w:rFonts w:ascii="Times New Roman" w:hAnsi="Times New Roman"/>
          <w:i w:val="0"/>
          <w:iCs w:val="0"/>
          <w:sz w:val="26"/>
          <w:szCs w:val="26"/>
        </w:rPr>
        <w:t>: Dùng để lắng nghe các REST API gửi đến. Và chuyển các thông tin thành các param tương ứng,các thông tin dến rest service để xử lý, rồi nhận kết quả từ rest service để trả kết quả về.</w:t>
      </w:r>
    </w:p>
    <w:p w14:paraId="28ED991C" w14:textId="57B854B9" w:rsidR="001A6A82" w:rsidRDefault="001A6A82" w:rsidP="0024219D">
      <w:pPr>
        <w:pStyle w:val="ListParagraph"/>
        <w:numPr>
          <w:ilvl w:val="0"/>
          <w:numId w:val="23"/>
        </w:numPr>
        <w:spacing w:line="360" w:lineRule="auto"/>
        <w:rPr>
          <w:rStyle w:val="Emphasis"/>
          <w:rFonts w:ascii="Times New Roman" w:hAnsi="Times New Roman"/>
          <w:i w:val="0"/>
          <w:iCs w:val="0"/>
          <w:sz w:val="26"/>
          <w:szCs w:val="26"/>
        </w:rPr>
      </w:pPr>
      <w:r w:rsidRPr="00150418">
        <w:rPr>
          <w:rStyle w:val="Emphasis"/>
          <w:rFonts w:ascii="Times New Roman" w:hAnsi="Times New Roman"/>
          <w:b/>
          <w:i w:val="0"/>
          <w:iCs w:val="0"/>
          <w:sz w:val="26"/>
          <w:szCs w:val="26"/>
          <w:rPrChange w:id="6917" w:author="Chanh Duc Ngo" w:date="2019-03-10T17:10:00Z">
            <w:rPr>
              <w:rStyle w:val="Emphasis"/>
              <w:rFonts w:ascii="Times New Roman" w:hAnsi="Times New Roman"/>
              <w:i w:val="0"/>
              <w:iCs w:val="0"/>
              <w:sz w:val="26"/>
              <w:szCs w:val="26"/>
            </w:rPr>
          </w:rPrChange>
        </w:rPr>
        <w:t>Rest Ser</w:t>
      </w:r>
      <w:del w:id="6918" w:author="Chanh Duc Ngo" w:date="2019-03-10T17:10:00Z">
        <w:r w:rsidRPr="00150418" w:rsidDel="00150418">
          <w:rPr>
            <w:rStyle w:val="Emphasis"/>
            <w:rFonts w:ascii="Times New Roman" w:hAnsi="Times New Roman"/>
            <w:b/>
            <w:i w:val="0"/>
            <w:iCs w:val="0"/>
            <w:sz w:val="26"/>
            <w:szCs w:val="26"/>
            <w:rPrChange w:id="6919" w:author="Chanh Duc Ngo" w:date="2019-03-10T17:10:00Z">
              <w:rPr>
                <w:rStyle w:val="Emphasis"/>
                <w:rFonts w:ascii="Times New Roman" w:hAnsi="Times New Roman"/>
                <w:i w:val="0"/>
                <w:iCs w:val="0"/>
                <w:sz w:val="26"/>
                <w:szCs w:val="26"/>
              </w:rPr>
            </w:rPrChange>
          </w:rPr>
          <w:delText>i</w:delText>
        </w:r>
      </w:del>
      <w:r w:rsidRPr="00150418">
        <w:rPr>
          <w:rStyle w:val="Emphasis"/>
          <w:rFonts w:ascii="Times New Roman" w:hAnsi="Times New Roman"/>
          <w:b/>
          <w:i w:val="0"/>
          <w:iCs w:val="0"/>
          <w:sz w:val="26"/>
          <w:szCs w:val="26"/>
          <w:rPrChange w:id="6920" w:author="Chanh Duc Ngo" w:date="2019-03-10T17:10:00Z">
            <w:rPr>
              <w:rStyle w:val="Emphasis"/>
              <w:rFonts w:ascii="Times New Roman" w:hAnsi="Times New Roman"/>
              <w:i w:val="0"/>
              <w:iCs w:val="0"/>
              <w:sz w:val="26"/>
              <w:szCs w:val="26"/>
            </w:rPr>
          </w:rPrChange>
        </w:rPr>
        <w:t>v</w:t>
      </w:r>
      <w:ins w:id="6921" w:author="Chanh Duc Ngo" w:date="2019-03-10T17:10:00Z">
        <w:r w:rsidR="00150418">
          <w:rPr>
            <w:rStyle w:val="Emphasis"/>
            <w:rFonts w:ascii="Times New Roman" w:hAnsi="Times New Roman"/>
            <w:b/>
            <w:i w:val="0"/>
            <w:iCs w:val="0"/>
            <w:sz w:val="26"/>
            <w:szCs w:val="26"/>
          </w:rPr>
          <w:t>i</w:t>
        </w:r>
      </w:ins>
      <w:r w:rsidRPr="00150418">
        <w:rPr>
          <w:rStyle w:val="Emphasis"/>
          <w:rFonts w:ascii="Times New Roman" w:hAnsi="Times New Roman"/>
          <w:b/>
          <w:i w:val="0"/>
          <w:iCs w:val="0"/>
          <w:sz w:val="26"/>
          <w:szCs w:val="26"/>
          <w:rPrChange w:id="6922" w:author="Chanh Duc Ngo" w:date="2019-03-10T17:10:00Z">
            <w:rPr>
              <w:rStyle w:val="Emphasis"/>
              <w:rFonts w:ascii="Times New Roman" w:hAnsi="Times New Roman"/>
              <w:i w:val="0"/>
              <w:iCs w:val="0"/>
              <w:sz w:val="26"/>
              <w:szCs w:val="26"/>
            </w:rPr>
          </w:rPrChange>
        </w:rPr>
        <w:t>ce</w:t>
      </w:r>
      <w:r w:rsidRPr="001A6A82">
        <w:rPr>
          <w:rStyle w:val="Emphasis"/>
          <w:rFonts w:ascii="Times New Roman" w:hAnsi="Times New Roman"/>
          <w:i w:val="0"/>
          <w:iCs w:val="0"/>
          <w:sz w:val="26"/>
          <w:szCs w:val="26"/>
        </w:rPr>
        <w:t>: Dùng để lắng nghe các sự kiện từ controller đưa đến , và xử DAO để đưa hoặc lấy dữ liệu từ database hoặc sử dụng Rest Call để gửi các Request API đến RestService Của camunda.</w:t>
      </w:r>
    </w:p>
    <w:p w14:paraId="3E179D31" w14:textId="77777777" w:rsidR="001A6A82" w:rsidRDefault="001A6A82" w:rsidP="0024219D">
      <w:pPr>
        <w:pStyle w:val="ListParagraph"/>
        <w:numPr>
          <w:ilvl w:val="0"/>
          <w:numId w:val="23"/>
        </w:numPr>
        <w:spacing w:line="360" w:lineRule="auto"/>
        <w:rPr>
          <w:rStyle w:val="Emphasis"/>
          <w:rFonts w:ascii="Times New Roman" w:hAnsi="Times New Roman"/>
          <w:i w:val="0"/>
          <w:iCs w:val="0"/>
          <w:sz w:val="26"/>
          <w:szCs w:val="26"/>
        </w:rPr>
      </w:pPr>
      <w:r w:rsidRPr="00150418">
        <w:rPr>
          <w:rStyle w:val="Emphasis"/>
          <w:rFonts w:ascii="Times New Roman" w:hAnsi="Times New Roman"/>
          <w:b/>
          <w:i w:val="0"/>
          <w:iCs w:val="0"/>
          <w:sz w:val="26"/>
          <w:szCs w:val="26"/>
          <w:rPrChange w:id="6923" w:author="Chanh Duc Ngo" w:date="2019-03-10T17:10:00Z">
            <w:rPr>
              <w:rStyle w:val="Emphasis"/>
              <w:rFonts w:ascii="Times New Roman" w:hAnsi="Times New Roman"/>
              <w:i w:val="0"/>
              <w:iCs w:val="0"/>
              <w:sz w:val="26"/>
              <w:szCs w:val="26"/>
            </w:rPr>
          </w:rPrChange>
        </w:rPr>
        <w:t>DAO</w:t>
      </w:r>
      <w:r w:rsidRPr="001A6A82">
        <w:rPr>
          <w:rStyle w:val="Emphasis"/>
          <w:rFonts w:ascii="Times New Roman" w:hAnsi="Times New Roman"/>
          <w:i w:val="0"/>
          <w:iCs w:val="0"/>
          <w:sz w:val="26"/>
          <w:szCs w:val="26"/>
        </w:rPr>
        <w:t>: Dùng để thao tác xuống database.</w:t>
      </w:r>
    </w:p>
    <w:p w14:paraId="2AF6285C" w14:textId="55971240" w:rsidR="001A6A82" w:rsidRPr="001A6A82" w:rsidRDefault="001A6A82" w:rsidP="0024219D">
      <w:pPr>
        <w:pStyle w:val="ListParagraph"/>
        <w:numPr>
          <w:ilvl w:val="0"/>
          <w:numId w:val="23"/>
        </w:numPr>
        <w:spacing w:line="360" w:lineRule="auto"/>
        <w:rPr>
          <w:rStyle w:val="Emphasis"/>
          <w:rFonts w:ascii="Times New Roman" w:hAnsi="Times New Roman"/>
          <w:i w:val="0"/>
          <w:iCs w:val="0"/>
          <w:sz w:val="26"/>
          <w:szCs w:val="26"/>
        </w:rPr>
      </w:pPr>
      <w:r w:rsidRPr="00150418">
        <w:rPr>
          <w:rStyle w:val="Emphasis"/>
          <w:rFonts w:ascii="Times New Roman" w:hAnsi="Times New Roman"/>
          <w:b/>
          <w:i w:val="0"/>
          <w:iCs w:val="0"/>
          <w:sz w:val="26"/>
          <w:szCs w:val="26"/>
          <w:rPrChange w:id="6924" w:author="Chanh Duc Ngo" w:date="2019-03-10T17:10:00Z">
            <w:rPr>
              <w:rStyle w:val="Emphasis"/>
              <w:rFonts w:ascii="Times New Roman" w:hAnsi="Times New Roman"/>
              <w:i w:val="0"/>
              <w:iCs w:val="0"/>
              <w:sz w:val="26"/>
              <w:szCs w:val="26"/>
            </w:rPr>
          </w:rPrChange>
        </w:rPr>
        <w:t>Rest</w:t>
      </w:r>
      <w:ins w:id="6925" w:author="Chanh Duc Ngo" w:date="2019-03-10T17:10:00Z">
        <w:r w:rsidR="00150418">
          <w:rPr>
            <w:rStyle w:val="Emphasis"/>
            <w:rFonts w:ascii="Times New Roman" w:hAnsi="Times New Roman"/>
            <w:b/>
            <w:i w:val="0"/>
            <w:iCs w:val="0"/>
            <w:sz w:val="26"/>
            <w:szCs w:val="26"/>
          </w:rPr>
          <w:t xml:space="preserve"> </w:t>
        </w:r>
      </w:ins>
      <w:r w:rsidRPr="00150418">
        <w:rPr>
          <w:rStyle w:val="Emphasis"/>
          <w:rFonts w:ascii="Times New Roman" w:hAnsi="Times New Roman"/>
          <w:b/>
          <w:i w:val="0"/>
          <w:iCs w:val="0"/>
          <w:sz w:val="26"/>
          <w:szCs w:val="26"/>
          <w:rPrChange w:id="6926" w:author="Chanh Duc Ngo" w:date="2019-03-10T17:10:00Z">
            <w:rPr>
              <w:rStyle w:val="Emphasis"/>
              <w:rFonts w:ascii="Times New Roman" w:hAnsi="Times New Roman"/>
              <w:i w:val="0"/>
              <w:iCs w:val="0"/>
              <w:sz w:val="26"/>
              <w:szCs w:val="26"/>
            </w:rPr>
          </w:rPrChange>
        </w:rPr>
        <w:t>Call:</w:t>
      </w:r>
      <w:r w:rsidRPr="001A6A82">
        <w:rPr>
          <w:rStyle w:val="Emphasis"/>
          <w:rFonts w:ascii="Times New Roman" w:hAnsi="Times New Roman"/>
          <w:i w:val="0"/>
          <w:iCs w:val="0"/>
          <w:sz w:val="26"/>
          <w:szCs w:val="26"/>
        </w:rPr>
        <w:t xml:space="preserve"> Dùng để gửi và nhận các Rest Engine của Camunda.  Ngoài ra còn giao tiếp đến wordpress-quick-install để deploy một wordpress.</w:t>
      </w:r>
    </w:p>
    <w:p w14:paraId="7460E9BC" w14:textId="4614793D" w:rsidR="00ED728B" w:rsidRDefault="00657861" w:rsidP="0024219D">
      <w:pPr>
        <w:pStyle w:val="ListParagraph"/>
        <w:numPr>
          <w:ilvl w:val="3"/>
          <w:numId w:val="33"/>
        </w:numPr>
        <w:spacing w:line="360" w:lineRule="auto"/>
        <w:jc w:val="left"/>
        <w:outlineLvl w:val="3"/>
        <w:rPr>
          <w:rFonts w:ascii="Times New Roman" w:hAnsi="Times New Roman"/>
          <w:b/>
          <w:sz w:val="26"/>
          <w:szCs w:val="26"/>
        </w:rPr>
      </w:pPr>
      <w:bookmarkStart w:id="6927" w:name="_Toc1743578"/>
      <w:r>
        <w:rPr>
          <w:rFonts w:ascii="Times New Roman" w:hAnsi="Times New Roman"/>
          <w:b/>
          <w:sz w:val="26"/>
          <w:szCs w:val="26"/>
        </w:rPr>
        <w:t xml:space="preserve"> </w:t>
      </w:r>
      <w:bookmarkStart w:id="6928" w:name="_Toc3204545"/>
      <w:r w:rsidR="00ED728B" w:rsidRPr="00ED728B">
        <w:rPr>
          <w:rFonts w:ascii="Times New Roman" w:hAnsi="Times New Roman"/>
          <w:b/>
          <w:sz w:val="26"/>
          <w:szCs w:val="26"/>
        </w:rPr>
        <w:t>Mô hình database của Camunda-Extend-System</w:t>
      </w:r>
      <w:bookmarkEnd w:id="6927"/>
      <w:bookmarkEnd w:id="6928"/>
    </w:p>
    <w:p w14:paraId="44F3BC85" w14:textId="77777777" w:rsidR="000D7966" w:rsidRDefault="000D7966" w:rsidP="00657861">
      <w:pPr>
        <w:spacing w:line="360" w:lineRule="auto"/>
        <w:jc w:val="center"/>
        <w:rPr>
          <w:rFonts w:ascii="Times New Roman" w:hAnsi="Times New Roman"/>
          <w:b/>
          <w:sz w:val="26"/>
          <w:szCs w:val="26"/>
        </w:rPr>
      </w:pPr>
      <w:r w:rsidRPr="00EB22ED">
        <w:rPr>
          <w:rFonts w:ascii="Times New Roman" w:hAnsi="Times New Roman"/>
          <w:noProof/>
          <w:sz w:val="26"/>
          <w:szCs w:val="26"/>
          <w:lang w:val="en-US"/>
        </w:rPr>
        <w:drawing>
          <wp:inline distT="0" distB="0" distL="0" distR="0" wp14:anchorId="56FB3ED7" wp14:editId="09372AE1">
            <wp:extent cx="5561620" cy="3467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0080" cy="3516012"/>
                    </a:xfrm>
                    <a:prstGeom prst="rect">
                      <a:avLst/>
                    </a:prstGeom>
                    <a:noFill/>
                    <a:ln>
                      <a:noFill/>
                    </a:ln>
                  </pic:spPr>
                </pic:pic>
              </a:graphicData>
            </a:graphic>
          </wp:inline>
        </w:drawing>
      </w:r>
    </w:p>
    <w:p w14:paraId="55941175" w14:textId="5C5F21F4" w:rsidR="000D7966" w:rsidRPr="00EB22ED" w:rsidRDefault="009E3165" w:rsidP="008A4616">
      <w:pPr>
        <w:pStyle w:val="Hnh"/>
      </w:pPr>
      <w:bookmarkStart w:id="6929" w:name="_Toc1769776"/>
      <w:bookmarkStart w:id="6930" w:name="_Toc1802926"/>
      <w:bookmarkStart w:id="6931" w:name="_Toc1982248"/>
      <w:bookmarkStart w:id="6932" w:name="_Toc1997530"/>
      <w:bookmarkStart w:id="6933" w:name="_Toc1998997"/>
      <w:bookmarkStart w:id="6934" w:name="_Toc3208682"/>
      <w:bookmarkStart w:id="6935" w:name="_Toc3208740"/>
      <w:bookmarkStart w:id="6936" w:name="_Toc3376364"/>
      <w:bookmarkStart w:id="6937" w:name="_Toc3376426"/>
      <w:r>
        <w:t xml:space="preserve">Hình 5. </w:t>
      </w:r>
      <w:del w:id="6938" w:author="Thảo Nguyễn Kim" w:date="2019-03-11T14:34:00Z">
        <w:r w:rsidR="00173019" w:rsidDel="00E7298B">
          <w:rPr>
            <w:noProof/>
          </w:rPr>
          <w:fldChar w:fldCharType="begin"/>
        </w:r>
        <w:r w:rsidR="008A37A2" w:rsidDel="00E7298B">
          <w:rPr>
            <w:noProof/>
          </w:rPr>
          <w:delInstrText xml:space="preserve"> SEQ Hình_5. \* ARABIC </w:delInstrText>
        </w:r>
        <w:r w:rsidR="00173019" w:rsidDel="00E7298B">
          <w:rPr>
            <w:noProof/>
          </w:rPr>
          <w:fldChar w:fldCharType="separate"/>
        </w:r>
        <w:r w:rsidR="00CB481F" w:rsidDel="00E7298B">
          <w:rPr>
            <w:noProof/>
          </w:rPr>
          <w:delText>5</w:delText>
        </w:r>
        <w:r w:rsidR="00173019" w:rsidDel="00E7298B">
          <w:rPr>
            <w:noProof/>
          </w:rPr>
          <w:fldChar w:fldCharType="end"/>
        </w:r>
        <w:r w:rsidDel="00E7298B">
          <w:delText xml:space="preserve"> </w:delText>
        </w:r>
      </w:del>
      <w:ins w:id="6939" w:author="Thảo Nguyễn Kim" w:date="2019-03-11T14:34:00Z">
        <w:r w:rsidR="00E7298B">
          <w:rPr>
            <w:noProof/>
          </w:rPr>
          <w:t>4</w:t>
        </w:r>
        <w:r w:rsidR="00E7298B">
          <w:t xml:space="preserve"> </w:t>
        </w:r>
      </w:ins>
      <w:r>
        <w:t>-</w:t>
      </w:r>
      <w:r w:rsidRPr="00EB22ED">
        <w:t xml:space="preserve"> Mô hình database của Camunda-Extend-System.</w:t>
      </w:r>
      <w:bookmarkEnd w:id="6929"/>
      <w:bookmarkEnd w:id="6930"/>
      <w:bookmarkEnd w:id="6931"/>
      <w:bookmarkEnd w:id="6932"/>
      <w:bookmarkEnd w:id="6933"/>
      <w:bookmarkEnd w:id="6934"/>
      <w:bookmarkEnd w:id="6935"/>
      <w:bookmarkEnd w:id="6936"/>
      <w:bookmarkEnd w:id="6937"/>
    </w:p>
    <w:p w14:paraId="2C6E98DC" w14:textId="77777777" w:rsidR="000D7966" w:rsidRPr="00EB22ED" w:rsidRDefault="000D7966" w:rsidP="00657861">
      <w:pPr>
        <w:spacing w:line="360" w:lineRule="auto"/>
        <w:ind w:firstLine="720"/>
        <w:rPr>
          <w:rFonts w:ascii="Times New Roman" w:hAnsi="Times New Roman"/>
          <w:iCs/>
          <w:sz w:val="26"/>
          <w:szCs w:val="26"/>
        </w:rPr>
      </w:pPr>
      <w:r w:rsidRPr="00EB22ED">
        <w:rPr>
          <w:rFonts w:ascii="Times New Roman" w:hAnsi="Times New Roman"/>
          <w:iCs/>
          <w:sz w:val="26"/>
          <w:szCs w:val="26"/>
        </w:rPr>
        <w:t>Trong đó:</w:t>
      </w:r>
    </w:p>
    <w:p w14:paraId="29EB0438" w14:textId="77777777" w:rsidR="000D7966" w:rsidRDefault="000D7966" w:rsidP="0024219D">
      <w:pPr>
        <w:pStyle w:val="ListParagraph"/>
        <w:numPr>
          <w:ilvl w:val="0"/>
          <w:numId w:val="24"/>
        </w:numPr>
        <w:spacing w:line="360" w:lineRule="auto"/>
        <w:rPr>
          <w:rFonts w:ascii="Times New Roman" w:hAnsi="Times New Roman"/>
          <w:iCs/>
          <w:sz w:val="26"/>
          <w:szCs w:val="26"/>
        </w:rPr>
      </w:pPr>
      <w:r w:rsidRPr="000D7966">
        <w:rPr>
          <w:rFonts w:ascii="Times New Roman" w:hAnsi="Times New Roman"/>
          <w:iCs/>
          <w:sz w:val="26"/>
          <w:szCs w:val="26"/>
        </w:rPr>
        <w:lastRenderedPageBreak/>
        <w:t xml:space="preserve">Workspace: Lưu trữ thông tin của </w:t>
      </w:r>
      <w:r w:rsidR="00AF49D5">
        <w:rPr>
          <w:rFonts w:ascii="Times New Roman" w:hAnsi="Times New Roman"/>
          <w:sz w:val="26"/>
          <w:szCs w:val="26"/>
        </w:rPr>
        <w:t>một</w:t>
      </w:r>
      <w:r w:rsidR="00AF49D5" w:rsidRPr="000D7966">
        <w:rPr>
          <w:rFonts w:ascii="Times New Roman" w:hAnsi="Times New Roman"/>
          <w:iCs/>
          <w:sz w:val="26"/>
          <w:szCs w:val="26"/>
        </w:rPr>
        <w:t xml:space="preserve"> </w:t>
      </w:r>
      <w:r w:rsidRPr="000D7966">
        <w:rPr>
          <w:rFonts w:ascii="Times New Roman" w:hAnsi="Times New Roman"/>
          <w:iCs/>
          <w:sz w:val="26"/>
          <w:szCs w:val="26"/>
        </w:rPr>
        <w:t>wordspace.</w:t>
      </w:r>
    </w:p>
    <w:p w14:paraId="380D9915" w14:textId="77777777" w:rsidR="000D7966" w:rsidRDefault="000D7966" w:rsidP="0024219D">
      <w:pPr>
        <w:pStyle w:val="ListParagraph"/>
        <w:numPr>
          <w:ilvl w:val="0"/>
          <w:numId w:val="24"/>
        </w:numPr>
        <w:spacing w:line="360" w:lineRule="auto"/>
        <w:rPr>
          <w:rFonts w:ascii="Times New Roman" w:hAnsi="Times New Roman"/>
          <w:iCs/>
          <w:sz w:val="26"/>
          <w:szCs w:val="26"/>
        </w:rPr>
      </w:pPr>
      <w:r w:rsidRPr="000D7966">
        <w:rPr>
          <w:rFonts w:ascii="Times New Roman" w:hAnsi="Times New Roman"/>
          <w:iCs/>
          <w:sz w:val="26"/>
          <w:szCs w:val="26"/>
        </w:rPr>
        <w:t xml:space="preserve">Workspace_deployment: Mỗi </w:t>
      </w:r>
      <w:r w:rsidR="00AF49D5">
        <w:rPr>
          <w:rFonts w:ascii="Times New Roman" w:hAnsi="Times New Roman"/>
          <w:sz w:val="26"/>
          <w:szCs w:val="26"/>
        </w:rPr>
        <w:t>một</w:t>
      </w:r>
      <w:r w:rsidR="00AF49D5" w:rsidRPr="000D7966">
        <w:rPr>
          <w:rFonts w:ascii="Times New Roman" w:hAnsi="Times New Roman"/>
          <w:iCs/>
          <w:sz w:val="26"/>
          <w:szCs w:val="26"/>
        </w:rPr>
        <w:t xml:space="preserve"> </w:t>
      </w:r>
      <w:r w:rsidRPr="000D7966">
        <w:rPr>
          <w:rFonts w:ascii="Times New Roman" w:hAnsi="Times New Roman"/>
          <w:iCs/>
          <w:sz w:val="26"/>
          <w:szCs w:val="26"/>
        </w:rPr>
        <w:t>workspace sẽ có nhiều deployment và mỗi deployment sẽ có nhiều workspace, do đó em tạo quan hệ n-n và deploymentID sẽ tương ứng trong id của Deplotment camunda cũ.</w:t>
      </w:r>
    </w:p>
    <w:p w14:paraId="7CB69211" w14:textId="77777777" w:rsidR="000D7966" w:rsidRDefault="000D7966" w:rsidP="0024219D">
      <w:pPr>
        <w:pStyle w:val="ListParagraph"/>
        <w:numPr>
          <w:ilvl w:val="0"/>
          <w:numId w:val="24"/>
        </w:numPr>
        <w:spacing w:line="360" w:lineRule="auto"/>
        <w:rPr>
          <w:rFonts w:ascii="Times New Roman" w:hAnsi="Times New Roman"/>
          <w:iCs/>
          <w:sz w:val="26"/>
          <w:szCs w:val="26"/>
        </w:rPr>
      </w:pPr>
      <w:r w:rsidRPr="000D7966">
        <w:rPr>
          <w:rFonts w:ascii="Times New Roman" w:hAnsi="Times New Roman"/>
          <w:iCs/>
          <w:sz w:val="26"/>
          <w:szCs w:val="26"/>
        </w:rPr>
        <w:t xml:space="preserve">Workspace_process: Mỗi </w:t>
      </w:r>
      <w:r w:rsidR="00AF49D5">
        <w:rPr>
          <w:rFonts w:ascii="Times New Roman" w:hAnsi="Times New Roman"/>
          <w:sz w:val="26"/>
          <w:szCs w:val="26"/>
        </w:rPr>
        <w:t>một</w:t>
      </w:r>
      <w:r w:rsidR="00AF49D5" w:rsidRPr="000D7966">
        <w:rPr>
          <w:rFonts w:ascii="Times New Roman" w:hAnsi="Times New Roman"/>
          <w:iCs/>
          <w:sz w:val="26"/>
          <w:szCs w:val="26"/>
        </w:rPr>
        <w:t xml:space="preserve"> </w:t>
      </w:r>
      <w:r w:rsidRPr="000D7966">
        <w:rPr>
          <w:rFonts w:ascii="Times New Roman" w:hAnsi="Times New Roman"/>
          <w:iCs/>
          <w:sz w:val="26"/>
          <w:szCs w:val="26"/>
        </w:rPr>
        <w:t>workspace có nhiều processDefinition và mỗi processDefinition cũng sẽ có trong nhiều workspace, do đó em tạo quan hệ n-n và processID  sẽ tương ứng trong id của processDefinition  camunda cũ.</w:t>
      </w:r>
    </w:p>
    <w:p w14:paraId="030E9568" w14:textId="77777777" w:rsidR="000D7966" w:rsidRDefault="000D7966" w:rsidP="0024219D">
      <w:pPr>
        <w:pStyle w:val="ListParagraph"/>
        <w:numPr>
          <w:ilvl w:val="0"/>
          <w:numId w:val="24"/>
        </w:numPr>
        <w:spacing w:line="360" w:lineRule="auto"/>
        <w:rPr>
          <w:rFonts w:ascii="Times New Roman" w:hAnsi="Times New Roman"/>
          <w:iCs/>
          <w:sz w:val="26"/>
          <w:szCs w:val="26"/>
        </w:rPr>
      </w:pPr>
      <w:r w:rsidRPr="000D7966">
        <w:rPr>
          <w:rFonts w:ascii="Times New Roman" w:hAnsi="Times New Roman"/>
          <w:iCs/>
          <w:sz w:val="26"/>
          <w:szCs w:val="26"/>
        </w:rPr>
        <w:t xml:space="preserve">Wordpress: Lưu trữ thông tin của </w:t>
      </w:r>
      <w:r w:rsidR="00B62450">
        <w:rPr>
          <w:rFonts w:ascii="Times New Roman" w:hAnsi="Times New Roman"/>
          <w:sz w:val="26"/>
          <w:szCs w:val="26"/>
        </w:rPr>
        <w:t>một</w:t>
      </w:r>
      <w:r w:rsidR="00B62450" w:rsidRPr="000D7966">
        <w:rPr>
          <w:rFonts w:ascii="Times New Roman" w:hAnsi="Times New Roman"/>
          <w:iCs/>
          <w:sz w:val="26"/>
          <w:szCs w:val="26"/>
        </w:rPr>
        <w:t xml:space="preserve"> </w:t>
      </w:r>
      <w:r w:rsidRPr="000D7966">
        <w:rPr>
          <w:rFonts w:ascii="Times New Roman" w:hAnsi="Times New Roman"/>
          <w:iCs/>
          <w:sz w:val="26"/>
          <w:szCs w:val="26"/>
        </w:rPr>
        <w:t>wordpress.</w:t>
      </w:r>
    </w:p>
    <w:p w14:paraId="61867ABD" w14:textId="77777777" w:rsidR="000D7966" w:rsidRPr="00B80F59" w:rsidRDefault="000D7966" w:rsidP="0024219D">
      <w:pPr>
        <w:pStyle w:val="ListParagraph"/>
        <w:numPr>
          <w:ilvl w:val="0"/>
          <w:numId w:val="24"/>
        </w:numPr>
        <w:spacing w:line="360" w:lineRule="auto"/>
        <w:rPr>
          <w:rFonts w:ascii="Times New Roman" w:hAnsi="Times New Roman"/>
          <w:iCs/>
          <w:sz w:val="26"/>
          <w:szCs w:val="26"/>
        </w:rPr>
      </w:pPr>
      <w:r w:rsidRPr="000D7966">
        <w:rPr>
          <w:rFonts w:ascii="Times New Roman" w:hAnsi="Times New Roman"/>
          <w:iCs/>
          <w:sz w:val="26"/>
          <w:szCs w:val="26"/>
        </w:rPr>
        <w:t xml:space="preserve">Workspace_wordpress: Mỗi </w:t>
      </w:r>
      <w:r w:rsidR="00B62450">
        <w:rPr>
          <w:rFonts w:ascii="Times New Roman" w:hAnsi="Times New Roman"/>
          <w:sz w:val="26"/>
          <w:szCs w:val="26"/>
        </w:rPr>
        <w:t>một</w:t>
      </w:r>
      <w:r w:rsidR="00B62450" w:rsidRPr="000D7966">
        <w:rPr>
          <w:rFonts w:ascii="Times New Roman" w:hAnsi="Times New Roman"/>
          <w:iCs/>
          <w:sz w:val="26"/>
          <w:szCs w:val="26"/>
        </w:rPr>
        <w:t xml:space="preserve"> </w:t>
      </w:r>
      <w:r w:rsidRPr="000D7966">
        <w:rPr>
          <w:rFonts w:ascii="Times New Roman" w:hAnsi="Times New Roman"/>
          <w:iCs/>
          <w:sz w:val="26"/>
          <w:szCs w:val="26"/>
        </w:rPr>
        <w:t>workspace sẽ có nhiều wordpress và mỗi wordpress cũng sẽ có trong nhiều workspace.</w:t>
      </w:r>
    </w:p>
    <w:p w14:paraId="10C8EB3E" w14:textId="78F2046C" w:rsidR="00D86EA1" w:rsidRPr="007360E1" w:rsidRDefault="00634610">
      <w:pPr>
        <w:pStyle w:val="ListParagraph"/>
        <w:numPr>
          <w:ilvl w:val="2"/>
          <w:numId w:val="33"/>
        </w:numPr>
        <w:spacing w:line="360" w:lineRule="auto"/>
        <w:jc w:val="left"/>
        <w:outlineLvl w:val="2"/>
        <w:rPr>
          <w:ins w:id="6940" w:author="Thảo Nguyễn Kim" w:date="2019-03-14T04:39:00Z"/>
          <w:rStyle w:val="Emphasis"/>
          <w:rFonts w:ascii="Times New Roman" w:hAnsi="Times New Roman"/>
          <w:b/>
          <w:i w:val="0"/>
          <w:iCs w:val="0"/>
          <w:sz w:val="26"/>
          <w:szCs w:val="26"/>
        </w:rPr>
      </w:pPr>
      <w:bookmarkStart w:id="6941" w:name="_Toc1743579"/>
      <w:ins w:id="6942" w:author="Thảo Nguyễn Kim" w:date="2019-03-14T04:41:00Z">
        <w:r>
          <w:rPr>
            <w:rStyle w:val="Emphasis"/>
            <w:rFonts w:ascii="Times New Roman" w:hAnsi="Times New Roman"/>
            <w:b/>
            <w:i w:val="0"/>
            <w:iCs w:val="0"/>
            <w:sz w:val="26"/>
            <w:szCs w:val="26"/>
            <w:lang w:val="en-US"/>
          </w:rPr>
          <w:t xml:space="preserve"> </w:t>
        </w:r>
      </w:ins>
      <w:ins w:id="6943" w:author="Thảo Nguyễn Kim" w:date="2019-03-14T05:00:00Z">
        <w:r w:rsidR="008C5610">
          <w:rPr>
            <w:rStyle w:val="Emphasis"/>
            <w:rFonts w:ascii="Times New Roman" w:hAnsi="Times New Roman"/>
            <w:b/>
            <w:i w:val="0"/>
            <w:iCs w:val="0"/>
            <w:sz w:val="26"/>
            <w:szCs w:val="26"/>
            <w:lang w:val="en-US"/>
          </w:rPr>
          <w:t>Kỹ thuật deploy nhanh Wordpress</w:t>
        </w:r>
      </w:ins>
    </w:p>
    <w:p w14:paraId="06F5731B" w14:textId="77777777" w:rsidR="00D86EA1" w:rsidRDefault="00D86EA1" w:rsidP="00D86EA1">
      <w:pPr>
        <w:spacing w:line="360" w:lineRule="auto"/>
        <w:ind w:left="720" w:firstLine="720"/>
        <w:jc w:val="left"/>
        <w:rPr>
          <w:ins w:id="6944" w:author="Thảo Nguyễn Kim" w:date="2019-03-14T04:39:00Z"/>
          <w:rStyle w:val="Emphasis"/>
          <w:rFonts w:ascii="Times New Roman" w:hAnsi="Times New Roman"/>
          <w:i w:val="0"/>
          <w:iCs w:val="0"/>
          <w:sz w:val="26"/>
          <w:szCs w:val="26"/>
          <w:lang w:val="en-US"/>
        </w:rPr>
      </w:pPr>
      <w:ins w:id="6945" w:author="Thảo Nguyễn Kim" w:date="2019-03-14T04:39:00Z">
        <w:r>
          <w:rPr>
            <w:rStyle w:val="Emphasis"/>
            <w:rFonts w:ascii="Times New Roman" w:hAnsi="Times New Roman"/>
            <w:i w:val="0"/>
            <w:iCs w:val="0"/>
            <w:sz w:val="26"/>
            <w:szCs w:val="26"/>
          </w:rPr>
          <w:t xml:space="preserve">Wordpress </w:t>
        </w:r>
        <w:r>
          <w:rPr>
            <w:rStyle w:val="Emphasis"/>
            <w:rFonts w:ascii="Times New Roman" w:hAnsi="Times New Roman"/>
            <w:i w:val="0"/>
            <w:iCs w:val="0"/>
            <w:sz w:val="26"/>
            <w:szCs w:val="26"/>
            <w:lang w:val="en-US"/>
          </w:rPr>
          <w:t>nổi tiếng vì dễ cài đặt, hầu hết trong các trường hợp cài đặt Wordpress chưa đầy 5 phút với những thủ công đơn giản. Những đồng thời Wordpress cũng cấp một hệ thống tạo ra Wordpress nhanh chóng, đó là wp-install-quick.  Wp-install-quick cung cấp 8 bước cơ bản để tạo ra Wordpress thông qua  các REST API. Các data của REST API đều giống nhau, chỉ khác nhau phần param “action”.</w:t>
        </w:r>
      </w:ins>
    </w:p>
    <w:p w14:paraId="114D9486" w14:textId="77777777" w:rsidR="00D86EA1" w:rsidRPr="007360E1" w:rsidRDefault="00D86EA1" w:rsidP="00D86EA1">
      <w:pPr>
        <w:pStyle w:val="ListParagraph"/>
        <w:numPr>
          <w:ilvl w:val="0"/>
          <w:numId w:val="22"/>
        </w:numPr>
        <w:spacing w:line="360" w:lineRule="auto"/>
        <w:rPr>
          <w:ins w:id="6946" w:author="Thảo Nguyễn Kim" w:date="2019-03-14T04:39:00Z"/>
          <w:rStyle w:val="Emphasis"/>
          <w:rFonts w:ascii="Times New Roman" w:hAnsi="Times New Roman"/>
          <w:i w:val="0"/>
          <w:iCs w:val="0"/>
          <w:sz w:val="26"/>
          <w:szCs w:val="26"/>
        </w:rPr>
      </w:pPr>
      <w:ins w:id="6947" w:author="Thảo Nguyễn Kim" w:date="2019-03-14T04:39:00Z">
        <w:r>
          <w:rPr>
            <w:rStyle w:val="Emphasis"/>
            <w:rFonts w:ascii="Times New Roman" w:hAnsi="Times New Roman"/>
            <w:i w:val="0"/>
            <w:iCs w:val="0"/>
            <w:sz w:val="26"/>
            <w:szCs w:val="26"/>
            <w:lang w:val="en-US"/>
          </w:rPr>
          <w:t>Check_before_upload: Kiểm tra kết nối đến database có hợp lệ.</w:t>
        </w:r>
      </w:ins>
    </w:p>
    <w:p w14:paraId="6847979E" w14:textId="77777777" w:rsidR="00D86EA1" w:rsidRPr="007360E1" w:rsidRDefault="00D86EA1" w:rsidP="00D86EA1">
      <w:pPr>
        <w:pStyle w:val="ListParagraph"/>
        <w:numPr>
          <w:ilvl w:val="0"/>
          <w:numId w:val="22"/>
        </w:numPr>
        <w:spacing w:line="360" w:lineRule="auto"/>
        <w:rPr>
          <w:ins w:id="6948" w:author="Thảo Nguyễn Kim" w:date="2019-03-14T04:39:00Z"/>
          <w:rStyle w:val="Emphasis"/>
          <w:rFonts w:ascii="Times New Roman" w:hAnsi="Times New Roman"/>
          <w:i w:val="0"/>
          <w:iCs w:val="0"/>
          <w:sz w:val="26"/>
          <w:szCs w:val="26"/>
        </w:rPr>
      </w:pPr>
      <w:ins w:id="6949" w:author="Thảo Nguyễn Kim" w:date="2019-03-14T04:39:00Z">
        <w:r>
          <w:rPr>
            <w:rStyle w:val="Emphasis"/>
            <w:rFonts w:ascii="Times New Roman" w:hAnsi="Times New Roman"/>
            <w:i w:val="0"/>
            <w:iCs w:val="0"/>
            <w:sz w:val="26"/>
            <w:szCs w:val="26"/>
            <w:lang w:val="en-US"/>
          </w:rPr>
          <w:t>Download_wp: Ở bước này hệ thống sẽ kiểm tra trong thư mục cache đã tồn tại wordpress hay chưa, nếu chưa tồn tại thì hệ thống wp-quick-install sẽ đi download mã nguồn của Wordpress về thư mục cache dưới dạng tập tin .zip</w:t>
        </w:r>
      </w:ins>
    </w:p>
    <w:p w14:paraId="1D90786B" w14:textId="77777777" w:rsidR="00D86EA1" w:rsidRPr="007360E1" w:rsidRDefault="00D86EA1" w:rsidP="00D86EA1">
      <w:pPr>
        <w:pStyle w:val="ListParagraph"/>
        <w:numPr>
          <w:ilvl w:val="0"/>
          <w:numId w:val="22"/>
        </w:numPr>
        <w:spacing w:line="360" w:lineRule="auto"/>
        <w:rPr>
          <w:ins w:id="6950" w:author="Thảo Nguyễn Kim" w:date="2019-03-14T04:39:00Z"/>
          <w:rStyle w:val="Emphasis"/>
          <w:rFonts w:ascii="Times New Roman" w:hAnsi="Times New Roman"/>
          <w:i w:val="0"/>
          <w:iCs w:val="0"/>
          <w:sz w:val="26"/>
          <w:szCs w:val="26"/>
        </w:rPr>
      </w:pPr>
      <w:ins w:id="6951" w:author="Thảo Nguyễn Kim" w:date="2019-03-14T04:39:00Z">
        <w:r>
          <w:rPr>
            <w:rStyle w:val="Emphasis"/>
            <w:rFonts w:ascii="Times New Roman" w:hAnsi="Times New Roman"/>
            <w:i w:val="0"/>
            <w:iCs w:val="0"/>
            <w:sz w:val="26"/>
            <w:szCs w:val="26"/>
            <w:lang w:val="en-US"/>
          </w:rPr>
          <w:lastRenderedPageBreak/>
          <w:t>Unzip_wp: Khi đã download mã nguồn của Wordpress về thư mục cache, ở bước này hệ thống sẽ giải nán mã nguồn Wodpress tạo ra hệ thống WordPress.</w:t>
        </w:r>
      </w:ins>
    </w:p>
    <w:p w14:paraId="4A68698D" w14:textId="77777777" w:rsidR="00D86EA1" w:rsidRPr="007360E1" w:rsidRDefault="00D86EA1" w:rsidP="00D86EA1">
      <w:pPr>
        <w:pStyle w:val="ListParagraph"/>
        <w:numPr>
          <w:ilvl w:val="0"/>
          <w:numId w:val="22"/>
        </w:numPr>
        <w:spacing w:line="360" w:lineRule="auto"/>
        <w:rPr>
          <w:ins w:id="6952" w:author="Thảo Nguyễn Kim" w:date="2019-03-14T04:39:00Z"/>
          <w:rStyle w:val="Emphasis"/>
          <w:rFonts w:ascii="Times New Roman" w:hAnsi="Times New Roman"/>
          <w:i w:val="0"/>
          <w:iCs w:val="0"/>
          <w:sz w:val="26"/>
          <w:szCs w:val="26"/>
        </w:rPr>
      </w:pPr>
      <w:ins w:id="6953" w:author="Thảo Nguyễn Kim" w:date="2019-03-14T04:39:00Z">
        <w:r>
          <w:rPr>
            <w:rStyle w:val="Emphasis"/>
            <w:rFonts w:ascii="Times New Roman" w:hAnsi="Times New Roman"/>
            <w:i w:val="0"/>
            <w:iCs w:val="0"/>
            <w:sz w:val="26"/>
            <w:szCs w:val="26"/>
            <w:lang w:val="en-US"/>
          </w:rPr>
          <w:t>Wp_config: Bắt đầu thêm thông tin từ database mà người dùng cung cấp vào hệ thống Wordpress.</w:t>
        </w:r>
      </w:ins>
    </w:p>
    <w:p w14:paraId="22A62768" w14:textId="77777777" w:rsidR="00D86EA1" w:rsidRPr="007360E1" w:rsidRDefault="00D86EA1" w:rsidP="00D86EA1">
      <w:pPr>
        <w:pStyle w:val="ListParagraph"/>
        <w:numPr>
          <w:ilvl w:val="0"/>
          <w:numId w:val="22"/>
        </w:numPr>
        <w:spacing w:line="360" w:lineRule="auto"/>
        <w:rPr>
          <w:ins w:id="6954" w:author="Thảo Nguyễn Kim" w:date="2019-03-14T04:39:00Z"/>
          <w:rStyle w:val="Emphasis"/>
          <w:rFonts w:ascii="Times New Roman" w:hAnsi="Times New Roman"/>
          <w:i w:val="0"/>
          <w:iCs w:val="0"/>
          <w:sz w:val="26"/>
          <w:szCs w:val="26"/>
        </w:rPr>
      </w:pPr>
      <w:ins w:id="6955" w:author="Thảo Nguyễn Kim" w:date="2019-03-14T04:39:00Z">
        <w:r w:rsidRPr="007360E1">
          <w:rPr>
            <w:rStyle w:val="Emphasis"/>
            <w:rFonts w:ascii="Times New Roman" w:hAnsi="Times New Roman"/>
            <w:i w:val="0"/>
            <w:iCs w:val="0"/>
            <w:sz w:val="26"/>
            <w:szCs w:val="26"/>
            <w:lang w:val="en-US"/>
          </w:rPr>
          <w:t>Install_wp: Sau khi thêm thông tin database vào, hệ thống sẽ tạo ra thêm những thông tin cần thiết và lưu trữ xuống database.</w:t>
        </w:r>
      </w:ins>
    </w:p>
    <w:p w14:paraId="5B428ACF" w14:textId="77777777" w:rsidR="00D86EA1" w:rsidRPr="007360E1" w:rsidRDefault="00D86EA1" w:rsidP="00D86EA1">
      <w:pPr>
        <w:pStyle w:val="ListParagraph"/>
        <w:numPr>
          <w:ilvl w:val="0"/>
          <w:numId w:val="22"/>
        </w:numPr>
        <w:spacing w:line="360" w:lineRule="auto"/>
        <w:rPr>
          <w:ins w:id="6956" w:author="Thảo Nguyễn Kim" w:date="2019-03-14T04:39:00Z"/>
          <w:rStyle w:val="Emphasis"/>
          <w:rFonts w:ascii="Times New Roman" w:hAnsi="Times New Roman"/>
          <w:i w:val="0"/>
          <w:iCs w:val="0"/>
          <w:sz w:val="26"/>
          <w:szCs w:val="26"/>
        </w:rPr>
      </w:pPr>
      <w:ins w:id="6957" w:author="Thảo Nguyễn Kim" w:date="2019-03-14T04:39:00Z">
        <w:r>
          <w:rPr>
            <w:rStyle w:val="Emphasis"/>
            <w:rFonts w:ascii="Times New Roman" w:hAnsi="Times New Roman"/>
            <w:i w:val="0"/>
            <w:iCs w:val="0"/>
            <w:sz w:val="26"/>
            <w:szCs w:val="26"/>
            <w:lang w:val="en-US"/>
          </w:rPr>
          <w:t>Install_theme: Cài đặt thêm giao diện vào Wordpress.</w:t>
        </w:r>
      </w:ins>
    </w:p>
    <w:p w14:paraId="22D412B9" w14:textId="77777777" w:rsidR="00D86EA1" w:rsidRPr="007360E1" w:rsidRDefault="00D86EA1" w:rsidP="00D86EA1">
      <w:pPr>
        <w:pStyle w:val="ListParagraph"/>
        <w:numPr>
          <w:ilvl w:val="0"/>
          <w:numId w:val="22"/>
        </w:numPr>
        <w:spacing w:line="360" w:lineRule="auto"/>
        <w:rPr>
          <w:ins w:id="6958" w:author="Thảo Nguyễn Kim" w:date="2019-03-14T04:39:00Z"/>
          <w:rStyle w:val="Emphasis"/>
          <w:rFonts w:ascii="Times New Roman" w:hAnsi="Times New Roman"/>
          <w:i w:val="0"/>
          <w:iCs w:val="0"/>
          <w:sz w:val="26"/>
          <w:szCs w:val="26"/>
        </w:rPr>
      </w:pPr>
      <w:ins w:id="6959" w:author="Thảo Nguyễn Kim" w:date="2019-03-14T04:39:00Z">
        <w:r>
          <w:rPr>
            <w:rStyle w:val="Emphasis"/>
            <w:rFonts w:ascii="Times New Roman" w:hAnsi="Times New Roman"/>
            <w:i w:val="0"/>
            <w:iCs w:val="0"/>
            <w:sz w:val="26"/>
            <w:szCs w:val="26"/>
            <w:lang w:val="en-US"/>
          </w:rPr>
          <w:t>Install_plugins: Cài đặt thêm plugin vào Wordpress</w:t>
        </w:r>
      </w:ins>
    </w:p>
    <w:p w14:paraId="3CDF0FC9" w14:textId="77777777" w:rsidR="00D86EA1" w:rsidRPr="007360E1" w:rsidRDefault="00D86EA1" w:rsidP="00D86EA1">
      <w:pPr>
        <w:pStyle w:val="ListParagraph"/>
        <w:numPr>
          <w:ilvl w:val="0"/>
          <w:numId w:val="22"/>
        </w:numPr>
        <w:spacing w:line="360" w:lineRule="auto"/>
        <w:rPr>
          <w:ins w:id="6960" w:author="Thảo Nguyễn Kim" w:date="2019-03-14T04:39:00Z"/>
          <w:rStyle w:val="Emphasis"/>
          <w:rFonts w:ascii="Times New Roman" w:hAnsi="Times New Roman"/>
          <w:i w:val="0"/>
          <w:iCs w:val="0"/>
          <w:sz w:val="26"/>
          <w:szCs w:val="26"/>
        </w:rPr>
      </w:pPr>
      <w:ins w:id="6961" w:author="Thảo Nguyễn Kim" w:date="2019-03-14T04:39:00Z">
        <w:r>
          <w:rPr>
            <w:rStyle w:val="Emphasis"/>
            <w:rFonts w:ascii="Times New Roman" w:hAnsi="Times New Roman"/>
            <w:i w:val="0"/>
            <w:iCs w:val="0"/>
            <w:sz w:val="26"/>
            <w:szCs w:val="26"/>
            <w:lang w:val="en-US"/>
          </w:rPr>
          <w:t>Success: Thông báo thành công sau.</w:t>
        </w:r>
      </w:ins>
    </w:p>
    <w:p w14:paraId="546D5DEC" w14:textId="77777777" w:rsidR="00D86EA1" w:rsidRPr="007360E1" w:rsidRDefault="00D86EA1" w:rsidP="00D86EA1">
      <w:pPr>
        <w:spacing w:line="360" w:lineRule="auto"/>
        <w:ind w:left="720" w:firstLine="360"/>
        <w:rPr>
          <w:ins w:id="6962" w:author="Thảo Nguyễn Kim" w:date="2019-03-14T04:39:00Z"/>
          <w:rStyle w:val="Emphasis"/>
          <w:rFonts w:ascii="Times New Roman" w:hAnsi="Times New Roman"/>
          <w:i w:val="0"/>
          <w:iCs w:val="0"/>
          <w:sz w:val="26"/>
          <w:szCs w:val="26"/>
          <w:lang w:val="en-US"/>
        </w:rPr>
      </w:pPr>
      <w:ins w:id="6963" w:author="Thảo Nguyễn Kim" w:date="2019-03-14T04:39:00Z">
        <w:r>
          <w:rPr>
            <w:rStyle w:val="Emphasis"/>
            <w:rFonts w:ascii="Times New Roman" w:hAnsi="Times New Roman"/>
            <w:i w:val="0"/>
            <w:iCs w:val="0"/>
            <w:sz w:val="26"/>
            <w:szCs w:val="26"/>
            <w:lang w:val="en-US"/>
          </w:rPr>
          <w:t>Do đã wp-quick-install đã cung cấp sẵn các REST API cần thiết ,nên hệ thống của em đã dễ dàng  có thể tạo ra nhanh Wordpress cho người sử dụng. Cụ thể là ở BWC sẽ cung cấp chức năng “Deploy Wordpress”. Khi người sử dụng, BWC sẽ tạo ra giao diện để người dùng đền thông tin cần thiết vào. Và từ những thông tin này, BWC sẽ gửi thông tin này cho CEE để CEE giao tiếp với wp-quick-install thông qua những REST API</w:t>
        </w:r>
      </w:ins>
    </w:p>
    <w:p w14:paraId="7F1F9B32" w14:textId="05DB2FE5" w:rsidR="00ED728B" w:rsidRPr="00ED728B" w:rsidRDefault="00657861" w:rsidP="0024219D">
      <w:pPr>
        <w:pStyle w:val="ListParagraph"/>
        <w:numPr>
          <w:ilvl w:val="1"/>
          <w:numId w:val="33"/>
        </w:numPr>
        <w:spacing w:line="360" w:lineRule="auto"/>
        <w:jc w:val="left"/>
        <w:outlineLvl w:val="1"/>
        <w:rPr>
          <w:rFonts w:ascii="Times New Roman" w:hAnsi="Times New Roman"/>
          <w:b/>
          <w:sz w:val="26"/>
          <w:szCs w:val="26"/>
        </w:rPr>
      </w:pPr>
      <w:r>
        <w:rPr>
          <w:rFonts w:ascii="Times New Roman" w:hAnsi="Times New Roman"/>
          <w:b/>
          <w:iCs/>
          <w:sz w:val="26"/>
          <w:szCs w:val="26"/>
        </w:rPr>
        <w:t xml:space="preserve"> </w:t>
      </w:r>
      <w:bookmarkStart w:id="6964" w:name="_Toc3204546"/>
      <w:r w:rsidR="00ED728B">
        <w:rPr>
          <w:rFonts w:ascii="Times New Roman" w:hAnsi="Times New Roman"/>
          <w:b/>
          <w:iCs/>
          <w:sz w:val="26"/>
          <w:szCs w:val="26"/>
        </w:rPr>
        <w:t xml:space="preserve">Cài đặt </w:t>
      </w:r>
      <w:r w:rsidR="008251F5">
        <w:rPr>
          <w:rFonts w:ascii="Times New Roman" w:hAnsi="Times New Roman"/>
          <w:b/>
          <w:iCs/>
          <w:sz w:val="26"/>
          <w:szCs w:val="26"/>
        </w:rPr>
        <w:t>Camunda-</w:t>
      </w:r>
      <w:r w:rsidR="00ED728B">
        <w:rPr>
          <w:rFonts w:ascii="Times New Roman" w:hAnsi="Times New Roman"/>
          <w:b/>
          <w:iCs/>
          <w:sz w:val="26"/>
          <w:szCs w:val="26"/>
        </w:rPr>
        <w:t>Wordpress</w:t>
      </w:r>
      <w:bookmarkEnd w:id="6941"/>
      <w:r w:rsidR="008251F5">
        <w:rPr>
          <w:rFonts w:ascii="Times New Roman" w:hAnsi="Times New Roman"/>
          <w:b/>
          <w:iCs/>
          <w:sz w:val="26"/>
          <w:szCs w:val="26"/>
        </w:rPr>
        <w:t>-Plugin</w:t>
      </w:r>
      <w:bookmarkEnd w:id="6964"/>
    </w:p>
    <w:p w14:paraId="6D4297F2" w14:textId="376A6F04" w:rsidR="00ED728B" w:rsidRDefault="00ED728B" w:rsidP="0024219D">
      <w:pPr>
        <w:pStyle w:val="ListParagraph"/>
        <w:numPr>
          <w:ilvl w:val="2"/>
          <w:numId w:val="33"/>
        </w:numPr>
        <w:spacing w:line="360" w:lineRule="auto"/>
        <w:jc w:val="left"/>
        <w:outlineLvl w:val="2"/>
        <w:rPr>
          <w:rFonts w:ascii="Times New Roman" w:hAnsi="Times New Roman"/>
          <w:b/>
          <w:sz w:val="26"/>
          <w:szCs w:val="26"/>
        </w:rPr>
      </w:pPr>
      <w:bookmarkStart w:id="6965" w:name="_Toc1743581"/>
      <w:bookmarkStart w:id="6966" w:name="_Toc3204547"/>
      <w:r w:rsidRPr="00ED728B">
        <w:rPr>
          <w:rFonts w:ascii="Times New Roman" w:hAnsi="Times New Roman"/>
          <w:b/>
          <w:sz w:val="26"/>
          <w:szCs w:val="26"/>
        </w:rPr>
        <w:t>Phương pháp tiếp cận</w:t>
      </w:r>
      <w:bookmarkEnd w:id="6965"/>
      <w:bookmarkEnd w:id="6966"/>
    </w:p>
    <w:p w14:paraId="0D3E5989" w14:textId="5FC48F8A" w:rsidR="008251F5" w:rsidRDefault="008251F5" w:rsidP="008251F5">
      <w:pPr>
        <w:spacing w:line="360" w:lineRule="auto"/>
        <w:ind w:left="720" w:firstLine="720"/>
        <w:rPr>
          <w:rFonts w:ascii="Times New Roman" w:hAnsi="Times New Roman"/>
          <w:sz w:val="26"/>
          <w:szCs w:val="26"/>
        </w:rPr>
      </w:pPr>
      <w:r w:rsidRPr="00C251CB">
        <w:rPr>
          <w:rFonts w:ascii="Times New Roman" w:hAnsi="Times New Roman"/>
          <w:sz w:val="26"/>
          <w:szCs w:val="26"/>
        </w:rPr>
        <w:t>Wordpress có cung cấp cơ chế cho phép người dùng có thể tự tạo ra Plugin để có thể mở rộng và tùy chỉnh cách mà Wordpress hoạt động</w:t>
      </w:r>
      <w:r>
        <w:rPr>
          <w:rFonts w:ascii="Times New Roman" w:hAnsi="Times New Roman"/>
          <w:sz w:val="26"/>
          <w:szCs w:val="26"/>
        </w:rPr>
        <w:t>.</w:t>
      </w:r>
      <w:r w:rsidRPr="008251F5">
        <w:rPr>
          <w:rFonts w:ascii="Times New Roman" w:hAnsi="Times New Roman"/>
          <w:sz w:val="26"/>
          <w:szCs w:val="26"/>
        </w:rPr>
        <w:t xml:space="preserve"> </w:t>
      </w:r>
      <w:r w:rsidRPr="00C251CB">
        <w:rPr>
          <w:rFonts w:ascii="Times New Roman" w:hAnsi="Times New Roman"/>
          <w:sz w:val="26"/>
          <w:szCs w:val="26"/>
        </w:rPr>
        <w:t>Trong quá trình lập trình plugin, wordpress đưa ra thuật ngữ “Hook” để cho phép người lập trình thực thi một hàm nào đó vào một thời gian xác định và vị trí xác định. Wordpress cung cấp các kỹ th</w:t>
      </w:r>
      <w:r>
        <w:rPr>
          <w:rFonts w:ascii="Times New Roman" w:hAnsi="Times New Roman"/>
          <w:sz w:val="26"/>
          <w:szCs w:val="26"/>
        </w:rPr>
        <w:t>uật hook trong plugin bao gồm “A</w:t>
      </w:r>
      <w:r w:rsidRPr="00C251CB">
        <w:rPr>
          <w:rFonts w:ascii="Times New Roman" w:hAnsi="Times New Roman"/>
          <w:sz w:val="26"/>
          <w:szCs w:val="26"/>
        </w:rPr>
        <w:t>ction hook” và “Filter hook”</w:t>
      </w:r>
      <w:r>
        <w:rPr>
          <w:rFonts w:ascii="Times New Roman" w:hAnsi="Times New Roman"/>
          <w:sz w:val="26"/>
          <w:szCs w:val="26"/>
        </w:rPr>
        <w:t>.</w:t>
      </w:r>
    </w:p>
    <w:p w14:paraId="6368E68B" w14:textId="72AFF8D7" w:rsidR="00C251CB" w:rsidRPr="00C251CB" w:rsidRDefault="00C251CB" w:rsidP="00657861">
      <w:pPr>
        <w:spacing w:line="360" w:lineRule="auto"/>
        <w:ind w:left="720" w:firstLine="720"/>
        <w:rPr>
          <w:rFonts w:ascii="Times New Roman" w:hAnsi="Times New Roman"/>
          <w:sz w:val="26"/>
          <w:szCs w:val="26"/>
        </w:rPr>
      </w:pPr>
      <w:r w:rsidRPr="00C251CB">
        <w:rPr>
          <w:rFonts w:ascii="Times New Roman" w:hAnsi="Times New Roman"/>
          <w:sz w:val="26"/>
          <w:szCs w:val="26"/>
        </w:rPr>
        <w:lastRenderedPageBreak/>
        <w:t xml:space="preserve">Do các </w:t>
      </w:r>
      <w:r w:rsidR="008251F5">
        <w:rPr>
          <w:rFonts w:ascii="Times New Roman" w:hAnsi="Times New Roman"/>
          <w:sz w:val="26"/>
          <w:szCs w:val="26"/>
        </w:rPr>
        <w:t>A</w:t>
      </w:r>
      <w:r w:rsidRPr="00C251CB">
        <w:rPr>
          <w:rFonts w:ascii="Times New Roman" w:hAnsi="Times New Roman"/>
          <w:sz w:val="26"/>
          <w:szCs w:val="26"/>
        </w:rPr>
        <w:t>ction hook và filter hook mà wordpress cung cấp cho việc lập trình plugin ,em đã quyết địn</w:t>
      </w:r>
      <w:r w:rsidR="00657861">
        <w:rPr>
          <w:rFonts w:ascii="Times New Roman" w:hAnsi="Times New Roman"/>
          <w:sz w:val="26"/>
          <w:szCs w:val="26"/>
        </w:rPr>
        <w:t xml:space="preserve">h mở rộng thông qua cơ chế này. </w:t>
      </w:r>
      <w:r w:rsidRPr="00C251CB">
        <w:rPr>
          <w:rFonts w:ascii="Times New Roman" w:hAnsi="Times New Roman"/>
          <w:sz w:val="26"/>
          <w:szCs w:val="26"/>
        </w:rPr>
        <w:t xml:space="preserve">Trong đó em tạo thêm </w:t>
      </w:r>
      <w:r w:rsidR="009B11FA">
        <w:rPr>
          <w:rFonts w:ascii="Times New Roman" w:hAnsi="Times New Roman"/>
          <w:sz w:val="26"/>
          <w:szCs w:val="26"/>
        </w:rPr>
        <w:t>một</w:t>
      </w:r>
      <w:r w:rsidR="009B11FA" w:rsidRPr="00C251CB">
        <w:rPr>
          <w:rFonts w:ascii="Times New Roman" w:hAnsi="Times New Roman"/>
          <w:sz w:val="26"/>
          <w:szCs w:val="26"/>
        </w:rPr>
        <w:t xml:space="preserve"> </w:t>
      </w:r>
      <w:r w:rsidR="00657861">
        <w:rPr>
          <w:rFonts w:ascii="Times New Roman" w:hAnsi="Times New Roman"/>
          <w:sz w:val="26"/>
          <w:szCs w:val="26"/>
        </w:rPr>
        <w:t>dạng Post</w:t>
      </w:r>
      <w:r w:rsidRPr="00C251CB">
        <w:rPr>
          <w:rFonts w:ascii="Times New Roman" w:hAnsi="Times New Roman"/>
          <w:sz w:val="26"/>
          <w:szCs w:val="26"/>
        </w:rPr>
        <w:t>Type là ‘process’ tương tự với ‘post’.</w:t>
      </w:r>
    </w:p>
    <w:p w14:paraId="4A615224" w14:textId="77777777" w:rsidR="00C251CB" w:rsidRPr="00C251CB" w:rsidRDefault="00C251CB" w:rsidP="00205807">
      <w:pPr>
        <w:spacing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Pr="00C251CB">
        <w:rPr>
          <w:rFonts w:ascii="Times New Roman" w:hAnsi="Times New Roman"/>
          <w:sz w:val="26"/>
          <w:szCs w:val="26"/>
        </w:rPr>
        <w:t xml:space="preserve">Phương pháp chia làm </w:t>
      </w:r>
      <w:r w:rsidR="009B11FA">
        <w:rPr>
          <w:rFonts w:ascii="Times New Roman" w:hAnsi="Times New Roman"/>
          <w:sz w:val="26"/>
          <w:szCs w:val="26"/>
        </w:rPr>
        <w:t>hai</w:t>
      </w:r>
      <w:r w:rsidRPr="00C251CB">
        <w:rPr>
          <w:rFonts w:ascii="Times New Roman" w:hAnsi="Times New Roman"/>
          <w:sz w:val="26"/>
          <w:szCs w:val="26"/>
        </w:rPr>
        <w:t xml:space="preserve"> loại chính:</w:t>
      </w:r>
    </w:p>
    <w:p w14:paraId="1298FB49" w14:textId="7FD7E504" w:rsidR="00C251CB" w:rsidRDefault="00C251CB" w:rsidP="0024219D">
      <w:pPr>
        <w:pStyle w:val="ListParagraph"/>
        <w:numPr>
          <w:ilvl w:val="0"/>
          <w:numId w:val="25"/>
        </w:numPr>
        <w:spacing w:line="360" w:lineRule="auto"/>
        <w:rPr>
          <w:rFonts w:ascii="Times New Roman" w:hAnsi="Times New Roman"/>
          <w:sz w:val="26"/>
          <w:szCs w:val="26"/>
        </w:rPr>
      </w:pPr>
      <w:r w:rsidRPr="00C251CB">
        <w:rPr>
          <w:rFonts w:ascii="Times New Roman" w:hAnsi="Times New Roman"/>
          <w:sz w:val="26"/>
          <w:szCs w:val="26"/>
        </w:rPr>
        <w:t xml:space="preserve">Phục vụ cho chỉnh sửa và render form của </w:t>
      </w:r>
      <w:r w:rsidR="00657861">
        <w:rPr>
          <w:rFonts w:ascii="Times New Roman" w:hAnsi="Times New Roman"/>
          <w:sz w:val="26"/>
          <w:szCs w:val="26"/>
        </w:rPr>
        <w:t xml:space="preserve">task trong các </w:t>
      </w:r>
      <w:r w:rsidRPr="00C251CB">
        <w:rPr>
          <w:rFonts w:ascii="Times New Roman" w:hAnsi="Times New Roman"/>
          <w:sz w:val="26"/>
          <w:szCs w:val="26"/>
        </w:rPr>
        <w:t>‘process’.</w:t>
      </w:r>
    </w:p>
    <w:p w14:paraId="11ECC895" w14:textId="77777777" w:rsidR="00C251CB" w:rsidRPr="00C251CB" w:rsidRDefault="00C251CB" w:rsidP="0024219D">
      <w:pPr>
        <w:pStyle w:val="ListParagraph"/>
        <w:numPr>
          <w:ilvl w:val="0"/>
          <w:numId w:val="25"/>
        </w:numPr>
        <w:spacing w:line="360" w:lineRule="auto"/>
        <w:rPr>
          <w:rFonts w:ascii="Times New Roman" w:hAnsi="Times New Roman"/>
          <w:sz w:val="26"/>
          <w:szCs w:val="26"/>
        </w:rPr>
      </w:pPr>
      <w:r w:rsidRPr="00C251CB">
        <w:rPr>
          <w:rFonts w:ascii="Times New Roman" w:hAnsi="Times New Roman"/>
          <w:sz w:val="26"/>
          <w:szCs w:val="26"/>
        </w:rPr>
        <w:t>Phục vụ thực thi các của task trong các ‘process’</w:t>
      </w:r>
    </w:p>
    <w:p w14:paraId="43D7C449" w14:textId="77777777" w:rsidR="00C251CB" w:rsidRPr="00C251CB" w:rsidRDefault="00C251CB" w:rsidP="00205807">
      <w:pPr>
        <w:spacing w:line="360" w:lineRule="auto"/>
        <w:ind w:left="720" w:firstLine="720"/>
        <w:rPr>
          <w:rFonts w:ascii="Times New Roman" w:hAnsi="Times New Roman"/>
          <w:sz w:val="26"/>
          <w:szCs w:val="26"/>
        </w:rPr>
      </w:pPr>
      <w:r w:rsidRPr="00C251CB">
        <w:rPr>
          <w:rFonts w:ascii="Times New Roman" w:hAnsi="Times New Roman"/>
          <w:sz w:val="26"/>
          <w:szCs w:val="26"/>
        </w:rPr>
        <w:t xml:space="preserve">Sở dĩ phải phân ra làm </w:t>
      </w:r>
      <w:r w:rsidR="00C5605C">
        <w:rPr>
          <w:rFonts w:ascii="Times New Roman" w:hAnsi="Times New Roman"/>
          <w:sz w:val="26"/>
          <w:szCs w:val="26"/>
        </w:rPr>
        <w:t>hai</w:t>
      </w:r>
      <w:r w:rsidRPr="00C251CB">
        <w:rPr>
          <w:rFonts w:ascii="Times New Roman" w:hAnsi="Times New Roman"/>
          <w:sz w:val="26"/>
          <w:szCs w:val="26"/>
        </w:rPr>
        <w:t xml:space="preserve"> hướng như vậy là do </w:t>
      </w:r>
      <w:r w:rsidR="00AA6E05">
        <w:rPr>
          <w:rFonts w:ascii="Times New Roman" w:hAnsi="Times New Roman"/>
          <w:sz w:val="26"/>
          <w:szCs w:val="26"/>
        </w:rPr>
        <w:t>hai</w:t>
      </w:r>
      <w:r w:rsidRPr="00C251CB">
        <w:rPr>
          <w:rFonts w:ascii="Times New Roman" w:hAnsi="Times New Roman"/>
          <w:sz w:val="26"/>
          <w:szCs w:val="26"/>
        </w:rPr>
        <w:t xml:space="preserve"> tính chất này độc lập và thực hiện ở </w:t>
      </w:r>
      <w:r w:rsidR="0097622B">
        <w:rPr>
          <w:rFonts w:ascii="Times New Roman" w:hAnsi="Times New Roman"/>
          <w:sz w:val="26"/>
          <w:szCs w:val="26"/>
        </w:rPr>
        <w:t>hai</w:t>
      </w:r>
      <w:r w:rsidRPr="00C251CB">
        <w:rPr>
          <w:rFonts w:ascii="Times New Roman" w:hAnsi="Times New Roman"/>
          <w:sz w:val="26"/>
          <w:szCs w:val="26"/>
        </w:rPr>
        <w:t xml:space="preserve"> môi trường khác nhau. Việc chỉnh sủa form của task được lưu ở wordpress, còn việc thực thi task được xử lý chính ở Camunda-Engine-Extend thông qua Rest Api.</w:t>
      </w:r>
    </w:p>
    <w:p w14:paraId="4791FB49" w14:textId="31D25C72" w:rsidR="00ED728B" w:rsidRDefault="00ED728B" w:rsidP="0024219D">
      <w:pPr>
        <w:pStyle w:val="ListParagraph"/>
        <w:numPr>
          <w:ilvl w:val="2"/>
          <w:numId w:val="33"/>
        </w:numPr>
        <w:spacing w:line="360" w:lineRule="auto"/>
        <w:jc w:val="left"/>
        <w:outlineLvl w:val="2"/>
        <w:rPr>
          <w:rFonts w:ascii="Times New Roman" w:hAnsi="Times New Roman"/>
          <w:b/>
          <w:sz w:val="26"/>
          <w:szCs w:val="26"/>
        </w:rPr>
      </w:pPr>
      <w:bookmarkStart w:id="6967" w:name="_Toc1743582"/>
      <w:bookmarkStart w:id="6968" w:name="_Toc3204548"/>
      <w:r w:rsidRPr="00ED728B">
        <w:rPr>
          <w:rFonts w:ascii="Times New Roman" w:hAnsi="Times New Roman"/>
          <w:b/>
          <w:sz w:val="26"/>
          <w:szCs w:val="26"/>
        </w:rPr>
        <w:t>Cấu trúc thư mục</w:t>
      </w:r>
      <w:bookmarkEnd w:id="6967"/>
      <w:bookmarkEnd w:id="6968"/>
    </w:p>
    <w:p w14:paraId="46620665" w14:textId="2C6A1E30" w:rsidR="00CD26EC" w:rsidRDefault="00CD26EC" w:rsidP="00205807">
      <w:pPr>
        <w:spacing w:line="360" w:lineRule="auto"/>
        <w:jc w:val="center"/>
        <w:rPr>
          <w:rFonts w:ascii="Times New Roman" w:hAnsi="Times New Roman"/>
          <w:b/>
          <w:sz w:val="26"/>
          <w:szCs w:val="26"/>
        </w:rPr>
      </w:pPr>
      <w:del w:id="6969" w:author="Thảo Nguyễn Kim" w:date="2019-03-13T13:10:00Z">
        <w:r w:rsidRPr="00EB22ED" w:rsidDel="007B5C69">
          <w:rPr>
            <w:rFonts w:ascii="Times New Roman" w:hAnsi="Times New Roman"/>
            <w:noProof/>
            <w:sz w:val="26"/>
            <w:szCs w:val="26"/>
            <w:lang w:val="en-US"/>
          </w:rPr>
          <w:drawing>
            <wp:inline distT="0" distB="0" distL="0" distR="0" wp14:anchorId="3C115499" wp14:editId="6D12531C">
              <wp:extent cx="2676899" cy="281026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76899" cy="2810267"/>
                      </a:xfrm>
                      <a:prstGeom prst="rect">
                        <a:avLst/>
                      </a:prstGeom>
                    </pic:spPr>
                  </pic:pic>
                </a:graphicData>
              </a:graphic>
            </wp:inline>
          </w:drawing>
        </w:r>
      </w:del>
      <w:ins w:id="6970" w:author="Thảo Nguyễn Kim" w:date="2019-03-13T13:10:00Z">
        <w:r w:rsidR="007B5C69" w:rsidRPr="007B5C69">
          <w:rPr>
            <w:rFonts w:ascii="Times New Roman" w:hAnsi="Times New Roman"/>
            <w:b/>
            <w:noProof/>
            <w:sz w:val="26"/>
            <w:szCs w:val="26"/>
            <w:lang w:val="en-US"/>
          </w:rPr>
          <w:drawing>
            <wp:inline distT="0" distB="0" distL="0" distR="0" wp14:anchorId="7E14D074" wp14:editId="7F8DFB1B">
              <wp:extent cx="2810267" cy="259116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10267" cy="2591162"/>
                      </a:xfrm>
                      <a:prstGeom prst="rect">
                        <a:avLst/>
                      </a:prstGeom>
                    </pic:spPr>
                  </pic:pic>
                </a:graphicData>
              </a:graphic>
            </wp:inline>
          </w:drawing>
        </w:r>
      </w:ins>
    </w:p>
    <w:p w14:paraId="399C3997" w14:textId="7716042B" w:rsidR="00CD26EC" w:rsidRPr="00EB7DE2" w:rsidRDefault="009E3165" w:rsidP="008A4616">
      <w:pPr>
        <w:pStyle w:val="Hnh"/>
      </w:pPr>
      <w:bookmarkStart w:id="6971" w:name="_Toc1769779"/>
      <w:bookmarkStart w:id="6972" w:name="_Toc1802929"/>
      <w:bookmarkStart w:id="6973" w:name="_Toc1982251"/>
      <w:bookmarkStart w:id="6974" w:name="_Toc1997533"/>
      <w:bookmarkStart w:id="6975" w:name="_Toc1999000"/>
      <w:bookmarkStart w:id="6976" w:name="_Toc3208683"/>
      <w:bookmarkStart w:id="6977" w:name="_Toc3208741"/>
      <w:bookmarkStart w:id="6978" w:name="_Toc3376365"/>
      <w:bookmarkStart w:id="6979" w:name="_Toc3376427"/>
      <w:r w:rsidRPr="008A4616">
        <w:t>Hình 5.</w:t>
      </w:r>
      <w:del w:id="6980" w:author="Thảo Nguyễn Kim" w:date="2019-03-11T14:43:00Z">
        <w:r w:rsidRPr="00CF5A07" w:rsidDel="004E4EDB">
          <w:delText xml:space="preserve"> </w:delText>
        </w:r>
      </w:del>
      <w:del w:id="6981" w:author="Thảo Nguyễn Kim" w:date="2019-03-11T14:34:00Z">
        <w:r w:rsidR="00173019" w:rsidDel="00E7298B">
          <w:rPr>
            <w:noProof/>
          </w:rPr>
          <w:fldChar w:fldCharType="begin"/>
        </w:r>
        <w:r w:rsidR="008A37A2" w:rsidRPr="00EB7DE2" w:rsidDel="00E7298B">
          <w:rPr>
            <w:noProof/>
          </w:rPr>
          <w:delInstrText xml:space="preserve"> SEQ Hình_5. \* ARABIC </w:delInstrText>
        </w:r>
        <w:r w:rsidR="00173019" w:rsidDel="00E7298B">
          <w:rPr>
            <w:noProof/>
          </w:rPr>
          <w:fldChar w:fldCharType="separate"/>
        </w:r>
        <w:r w:rsidR="00CB481F" w:rsidRPr="008A4616" w:rsidDel="00E7298B">
          <w:rPr>
            <w:noProof/>
          </w:rPr>
          <w:delText>8</w:delText>
        </w:r>
        <w:r w:rsidR="00173019" w:rsidDel="00E7298B">
          <w:rPr>
            <w:noProof/>
          </w:rPr>
          <w:fldChar w:fldCharType="end"/>
        </w:r>
      </w:del>
      <w:ins w:id="6982" w:author="Thảo Nguyễn Kim" w:date="2019-03-11T14:34:00Z">
        <w:r w:rsidR="00E7298B" w:rsidRPr="008A4616">
          <w:rPr>
            <w:noProof/>
          </w:rPr>
          <w:t>5</w:t>
        </w:r>
      </w:ins>
      <w:ins w:id="6983" w:author="Thảo Nguyễn Kim" w:date="2019-03-11T14:43:00Z">
        <w:r w:rsidR="004E4EDB" w:rsidRPr="00CF5A07">
          <w:rPr>
            <w:noProof/>
          </w:rPr>
          <w:t xml:space="preserve"> </w:t>
        </w:r>
      </w:ins>
      <w:r w:rsidRPr="00EB7DE2">
        <w:t>- Cấu trúc thu mục của wordpress-camunda-plugin</w:t>
      </w:r>
      <w:bookmarkEnd w:id="6971"/>
      <w:bookmarkEnd w:id="6972"/>
      <w:bookmarkEnd w:id="6973"/>
      <w:bookmarkEnd w:id="6974"/>
      <w:bookmarkEnd w:id="6975"/>
      <w:bookmarkEnd w:id="6976"/>
      <w:bookmarkEnd w:id="6977"/>
      <w:bookmarkEnd w:id="6978"/>
      <w:bookmarkEnd w:id="6979"/>
    </w:p>
    <w:p w14:paraId="395A3B16" w14:textId="77777777" w:rsidR="00CD26EC" w:rsidRPr="00CD26EC" w:rsidRDefault="00CD26EC" w:rsidP="00205807">
      <w:pPr>
        <w:spacing w:line="360" w:lineRule="auto"/>
        <w:ind w:left="720" w:firstLine="720"/>
        <w:jc w:val="left"/>
        <w:rPr>
          <w:rFonts w:ascii="Times New Roman" w:hAnsi="Times New Roman"/>
          <w:sz w:val="26"/>
          <w:szCs w:val="26"/>
        </w:rPr>
      </w:pPr>
      <w:r w:rsidRPr="00CD26EC">
        <w:rPr>
          <w:rFonts w:ascii="Times New Roman" w:hAnsi="Times New Roman"/>
          <w:sz w:val="26"/>
          <w:szCs w:val="26"/>
        </w:rPr>
        <w:t xml:space="preserve">Lý do chọn cách tổ chức thư mục này là do plugin chủ yếu là replace hoăc hook </w:t>
      </w:r>
      <w:del w:id="6984" w:author="Chanh Duc Ngo" w:date="2019-03-10T17:11:00Z">
        <w:r w:rsidRPr="00CD26EC" w:rsidDel="00150418">
          <w:rPr>
            <w:rFonts w:ascii="Times New Roman" w:hAnsi="Times New Roman"/>
            <w:sz w:val="26"/>
            <w:szCs w:val="26"/>
          </w:rPr>
          <w:delText xml:space="preserve"> </w:delText>
        </w:r>
      </w:del>
      <w:r w:rsidRPr="00CD26EC">
        <w:rPr>
          <w:rFonts w:ascii="Times New Roman" w:hAnsi="Times New Roman"/>
          <w:sz w:val="26"/>
          <w:szCs w:val="26"/>
        </w:rPr>
        <w:t xml:space="preserve">một function php do đó không có theo </w:t>
      </w:r>
      <w:r w:rsidR="00A02DC1">
        <w:rPr>
          <w:rFonts w:ascii="Times New Roman" w:hAnsi="Times New Roman"/>
          <w:sz w:val="26"/>
          <w:szCs w:val="26"/>
        </w:rPr>
        <w:t>một</w:t>
      </w:r>
      <w:r w:rsidR="00A02DC1" w:rsidRPr="00CD26EC">
        <w:rPr>
          <w:rFonts w:ascii="Times New Roman" w:hAnsi="Times New Roman"/>
          <w:sz w:val="26"/>
          <w:szCs w:val="26"/>
        </w:rPr>
        <w:t xml:space="preserve"> </w:t>
      </w:r>
      <w:r w:rsidRPr="00CD26EC">
        <w:rPr>
          <w:rFonts w:ascii="Times New Roman" w:hAnsi="Times New Roman"/>
          <w:sz w:val="26"/>
          <w:szCs w:val="26"/>
        </w:rPr>
        <w:t>kiến trúc nhất định.</w:t>
      </w:r>
    </w:p>
    <w:p w14:paraId="55997DAD" w14:textId="77777777" w:rsidR="00CD26EC" w:rsidRDefault="00CD26EC" w:rsidP="00205807">
      <w:pPr>
        <w:spacing w:line="360" w:lineRule="auto"/>
        <w:ind w:left="720" w:firstLine="720"/>
        <w:jc w:val="left"/>
        <w:rPr>
          <w:rFonts w:ascii="Times New Roman" w:hAnsi="Times New Roman"/>
          <w:sz w:val="26"/>
          <w:szCs w:val="26"/>
        </w:rPr>
      </w:pPr>
      <w:r w:rsidRPr="00CD26EC">
        <w:rPr>
          <w:rFonts w:ascii="Times New Roman" w:hAnsi="Times New Roman"/>
          <w:sz w:val="26"/>
          <w:szCs w:val="26"/>
        </w:rPr>
        <w:t>Bảng dưới đây liệu kêu những hàm hook trong WCP</w:t>
      </w:r>
    </w:p>
    <w:tbl>
      <w:tblPr>
        <w:tblStyle w:val="TableGrid"/>
        <w:tblW w:w="8930" w:type="dxa"/>
        <w:tblInd w:w="137" w:type="dxa"/>
        <w:tblLayout w:type="fixed"/>
        <w:tblLook w:val="04A0" w:firstRow="1" w:lastRow="0" w:firstColumn="1" w:lastColumn="0" w:noHBand="0" w:noVBand="1"/>
        <w:tblPrChange w:id="6985" w:author="Thảo Nguyễn Kim" w:date="2019-03-10T21:42:00Z">
          <w:tblPr>
            <w:tblStyle w:val="TableGrid"/>
            <w:tblW w:w="8930" w:type="dxa"/>
            <w:tblInd w:w="137" w:type="dxa"/>
            <w:tblLayout w:type="fixed"/>
            <w:tblLook w:val="04A0" w:firstRow="1" w:lastRow="0" w:firstColumn="1" w:lastColumn="0" w:noHBand="0" w:noVBand="1"/>
          </w:tblPr>
        </w:tblPrChange>
      </w:tblPr>
      <w:tblGrid>
        <w:gridCol w:w="1951"/>
        <w:gridCol w:w="1080"/>
        <w:gridCol w:w="2781"/>
        <w:gridCol w:w="3118"/>
        <w:tblGridChange w:id="6986">
          <w:tblGrid>
            <w:gridCol w:w="2268"/>
            <w:gridCol w:w="992"/>
            <w:gridCol w:w="2552"/>
            <w:gridCol w:w="3118"/>
          </w:tblGrid>
        </w:tblGridChange>
      </w:tblGrid>
      <w:tr w:rsidR="001A19EB" w:rsidRPr="00EB22ED" w14:paraId="402E681B" w14:textId="77777777" w:rsidTr="005C2447">
        <w:tc>
          <w:tcPr>
            <w:tcW w:w="1951" w:type="dxa"/>
            <w:tcPrChange w:id="6987" w:author="Thảo Nguyễn Kim" w:date="2019-03-10T21:42:00Z">
              <w:tcPr>
                <w:tcW w:w="2268" w:type="dxa"/>
              </w:tcPr>
            </w:tcPrChange>
          </w:tcPr>
          <w:p w14:paraId="7C774902"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lastRenderedPageBreak/>
              <w:t>Tên Hook</w:t>
            </w:r>
          </w:p>
        </w:tc>
        <w:tc>
          <w:tcPr>
            <w:tcW w:w="1080" w:type="dxa"/>
            <w:tcPrChange w:id="6988" w:author="Thảo Nguyễn Kim" w:date="2019-03-10T21:42:00Z">
              <w:tcPr>
                <w:tcW w:w="992" w:type="dxa"/>
              </w:tcPr>
            </w:tcPrChange>
          </w:tcPr>
          <w:p w14:paraId="0738D8E7"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 xml:space="preserve">Loại </w:t>
            </w:r>
          </w:p>
        </w:tc>
        <w:tc>
          <w:tcPr>
            <w:tcW w:w="2781" w:type="dxa"/>
            <w:tcPrChange w:id="6989" w:author="Thảo Nguyễn Kim" w:date="2019-03-10T21:42:00Z">
              <w:tcPr>
                <w:tcW w:w="2552" w:type="dxa"/>
              </w:tcPr>
            </w:tcPrChange>
          </w:tcPr>
          <w:p w14:paraId="2AE5BD1B"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Tên hàm</w:t>
            </w:r>
          </w:p>
        </w:tc>
        <w:tc>
          <w:tcPr>
            <w:tcW w:w="3118" w:type="dxa"/>
            <w:tcPrChange w:id="6990" w:author="Thảo Nguyễn Kim" w:date="2019-03-10T21:42:00Z">
              <w:tcPr>
                <w:tcW w:w="3118" w:type="dxa"/>
              </w:tcPr>
            </w:tcPrChange>
          </w:tcPr>
          <w:p w14:paraId="4A948E93"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Ý nghĩa</w:t>
            </w:r>
          </w:p>
        </w:tc>
      </w:tr>
      <w:tr w:rsidR="001A19EB" w:rsidRPr="00EB22ED" w14:paraId="11651661" w14:textId="77777777" w:rsidTr="005C2447">
        <w:tc>
          <w:tcPr>
            <w:tcW w:w="1951" w:type="dxa"/>
            <w:tcPrChange w:id="6991" w:author="Thảo Nguyễn Kim" w:date="2019-03-10T21:42:00Z">
              <w:tcPr>
                <w:tcW w:w="2268" w:type="dxa"/>
              </w:tcPr>
            </w:tcPrChange>
          </w:tcPr>
          <w:p w14:paraId="4F5CB152"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Init</w:t>
            </w:r>
          </w:p>
        </w:tc>
        <w:tc>
          <w:tcPr>
            <w:tcW w:w="1080" w:type="dxa"/>
            <w:tcPrChange w:id="6992" w:author="Thảo Nguyễn Kim" w:date="2019-03-10T21:42:00Z">
              <w:tcPr>
                <w:tcW w:w="992" w:type="dxa"/>
              </w:tcPr>
            </w:tcPrChange>
          </w:tcPr>
          <w:p w14:paraId="320B64A4"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Action</w:t>
            </w:r>
          </w:p>
        </w:tc>
        <w:tc>
          <w:tcPr>
            <w:tcW w:w="2781" w:type="dxa"/>
            <w:tcPrChange w:id="6993" w:author="Thảo Nguyễn Kim" w:date="2019-03-10T21:42:00Z">
              <w:tcPr>
                <w:tcW w:w="2552" w:type="dxa"/>
              </w:tcPr>
            </w:tcPrChange>
          </w:tcPr>
          <w:p w14:paraId="7A20B6D9"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create_initial_process_types</w:t>
            </w:r>
          </w:p>
        </w:tc>
        <w:tc>
          <w:tcPr>
            <w:tcW w:w="3118" w:type="dxa"/>
            <w:tcPrChange w:id="6994" w:author="Thảo Nguyễn Kim" w:date="2019-03-10T21:42:00Z">
              <w:tcPr>
                <w:tcW w:w="3118" w:type="dxa"/>
              </w:tcPr>
            </w:tcPrChange>
          </w:tcPr>
          <w:p w14:paraId="5413A9C7" w14:textId="7921C53D" w:rsidR="001A19EB" w:rsidRPr="009F292B" w:rsidRDefault="005C2447">
            <w:pPr>
              <w:spacing w:line="360" w:lineRule="auto"/>
              <w:jc w:val="left"/>
              <w:rPr>
                <w:rFonts w:ascii="Times New Roman" w:hAnsi="Times New Roman"/>
                <w:sz w:val="26"/>
                <w:szCs w:val="26"/>
              </w:rPr>
              <w:pPrChange w:id="6995" w:author="Thảo Nguyễn Kim" w:date="2019-03-10T21:44:00Z">
                <w:pPr>
                  <w:spacing w:line="360" w:lineRule="auto"/>
                </w:pPr>
              </w:pPrChange>
            </w:pPr>
            <w:ins w:id="6996" w:author="Thảo Nguyễn Kim" w:date="2019-03-10T21:43:00Z">
              <w:r w:rsidRPr="00EB7DE2">
                <w:rPr>
                  <w:rFonts w:ascii="Times New Roman" w:hAnsi="Times New Roman"/>
                  <w:color w:val="404040"/>
                  <w:sz w:val="26"/>
                  <w:szCs w:val="26"/>
                  <w:shd w:val="clear" w:color="auto" w:fill="FFFFFF"/>
                  <w:rPrChange w:id="6997" w:author="Chanh Duc Ngo" w:date="2019-03-13T09:59:00Z">
                    <w:rPr>
                      <w:rFonts w:ascii="Times New Roman" w:hAnsi="Times New Roman"/>
                      <w:color w:val="404040"/>
                      <w:sz w:val="26"/>
                      <w:szCs w:val="26"/>
                      <w:shd w:val="clear" w:color="auto" w:fill="FFFFFF"/>
                      <w:lang w:val="en-US"/>
                    </w:rPr>
                  </w:rPrChange>
                </w:rPr>
                <w:t xml:space="preserve">Khi khởi động Wordpress hàm init sẻ kêu </w:t>
              </w:r>
            </w:ins>
            <w:ins w:id="6998" w:author="Thảo Nguyễn Kim" w:date="2019-03-10T21:44:00Z">
              <w:r w:rsidRPr="00EB7DE2">
                <w:rPr>
                  <w:rFonts w:ascii="Times New Roman" w:hAnsi="Times New Roman"/>
                  <w:color w:val="404040"/>
                  <w:sz w:val="26"/>
                  <w:szCs w:val="26"/>
                  <w:shd w:val="clear" w:color="auto" w:fill="FFFFFF"/>
                  <w:rPrChange w:id="6999" w:author="Chanh Duc Ngo" w:date="2019-03-13T09:59:00Z">
                    <w:rPr>
                      <w:rFonts w:ascii="Times New Roman" w:hAnsi="Times New Roman"/>
                      <w:color w:val="404040"/>
                      <w:sz w:val="26"/>
                      <w:szCs w:val="26"/>
                      <w:shd w:val="clear" w:color="auto" w:fill="FFFFFF"/>
                      <w:lang w:val="en-US"/>
                    </w:rPr>
                  </w:rPrChange>
                </w:rPr>
                <w:t xml:space="preserve">gọi đến hàm </w:t>
              </w:r>
              <w:r w:rsidR="00220266" w:rsidRPr="00EB7DE2">
                <w:rPr>
                  <w:rFonts w:ascii="Times New Roman" w:hAnsi="Times New Roman"/>
                  <w:color w:val="404040"/>
                  <w:sz w:val="26"/>
                  <w:szCs w:val="26"/>
                  <w:shd w:val="clear" w:color="auto" w:fill="FFFFFF"/>
                  <w:rPrChange w:id="7000" w:author="Chanh Duc Ngo" w:date="2019-03-13T09:59:00Z">
                    <w:rPr>
                      <w:rFonts w:ascii="Times New Roman" w:hAnsi="Times New Roman"/>
                      <w:color w:val="404040"/>
                      <w:sz w:val="26"/>
                      <w:szCs w:val="26"/>
                      <w:shd w:val="clear" w:color="auto" w:fill="FFFFFF"/>
                      <w:lang w:val="en-US"/>
                    </w:rPr>
                  </w:rPrChange>
                </w:rPr>
                <w:t xml:space="preserve">này để đăng ký một dạng </w:t>
              </w:r>
            </w:ins>
            <w:ins w:id="7001" w:author="Thảo Nguyễn Kim" w:date="2019-03-10T21:45:00Z">
              <w:r w:rsidR="00220266" w:rsidRPr="00EB7DE2">
                <w:rPr>
                  <w:rFonts w:ascii="Times New Roman" w:hAnsi="Times New Roman"/>
                  <w:color w:val="404040"/>
                  <w:sz w:val="26"/>
                  <w:szCs w:val="26"/>
                  <w:shd w:val="clear" w:color="auto" w:fill="FFFFFF"/>
                  <w:rPrChange w:id="7002" w:author="Chanh Duc Ngo" w:date="2019-03-13T09:59:00Z">
                    <w:rPr>
                      <w:rFonts w:ascii="Times New Roman" w:hAnsi="Times New Roman"/>
                      <w:color w:val="404040"/>
                      <w:sz w:val="26"/>
                      <w:szCs w:val="26"/>
                      <w:shd w:val="clear" w:color="auto" w:fill="FFFFFF"/>
                      <w:lang w:val="en-US"/>
                    </w:rPr>
                  </w:rPrChange>
                </w:rPr>
                <w:t>menu là process</w:t>
              </w:r>
            </w:ins>
            <w:del w:id="7003" w:author="Thảo Nguyễn Kim" w:date="2019-03-10T21:43:00Z">
              <w:r w:rsidR="001A19EB" w:rsidRPr="00EB22ED" w:rsidDel="005C2447">
                <w:rPr>
                  <w:rFonts w:ascii="Times New Roman" w:hAnsi="Times New Roman"/>
                  <w:color w:val="404040"/>
                  <w:sz w:val="26"/>
                  <w:szCs w:val="26"/>
                  <w:shd w:val="clear" w:color="auto" w:fill="FFFFFF"/>
                </w:rPr>
                <w:delText>Fires after WordPress has finished loading but before any headers are sent</w:delText>
              </w:r>
            </w:del>
          </w:p>
        </w:tc>
      </w:tr>
      <w:tr w:rsidR="001A19EB" w:rsidRPr="00EB22ED" w14:paraId="31DA7ED3" w14:textId="77777777" w:rsidTr="005C2447">
        <w:tc>
          <w:tcPr>
            <w:tcW w:w="1951" w:type="dxa"/>
            <w:tcPrChange w:id="7004" w:author="Thảo Nguyễn Kim" w:date="2019-03-10T21:42:00Z">
              <w:tcPr>
                <w:tcW w:w="2268" w:type="dxa"/>
              </w:tcPr>
            </w:tcPrChange>
          </w:tcPr>
          <w:p w14:paraId="6E184DF8"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Admin_menu</w:t>
            </w:r>
          </w:p>
        </w:tc>
        <w:tc>
          <w:tcPr>
            <w:tcW w:w="1080" w:type="dxa"/>
            <w:tcPrChange w:id="7005" w:author="Thảo Nguyễn Kim" w:date="2019-03-10T21:42:00Z">
              <w:tcPr>
                <w:tcW w:w="992" w:type="dxa"/>
              </w:tcPr>
            </w:tcPrChange>
          </w:tcPr>
          <w:p w14:paraId="35740EEB"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Action</w:t>
            </w:r>
          </w:p>
        </w:tc>
        <w:tc>
          <w:tcPr>
            <w:tcW w:w="2781" w:type="dxa"/>
            <w:tcPrChange w:id="7006" w:author="Thảo Nguyễn Kim" w:date="2019-03-10T21:42:00Z">
              <w:tcPr>
                <w:tcW w:w="2552" w:type="dxa"/>
              </w:tcPr>
            </w:tcPrChange>
          </w:tcPr>
          <w:p w14:paraId="406D0F88"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Camunda_create_menu</w:t>
            </w:r>
          </w:p>
        </w:tc>
        <w:tc>
          <w:tcPr>
            <w:tcW w:w="3118" w:type="dxa"/>
            <w:tcPrChange w:id="7007" w:author="Thảo Nguyễn Kim" w:date="2019-03-10T21:42:00Z">
              <w:tcPr>
                <w:tcW w:w="3118" w:type="dxa"/>
              </w:tcPr>
            </w:tcPrChange>
          </w:tcPr>
          <w:p w14:paraId="32F9BD28" w14:textId="72BDBBA8" w:rsidR="001A19EB" w:rsidRPr="009F292B" w:rsidRDefault="001A19EB" w:rsidP="00205807">
            <w:pPr>
              <w:spacing w:line="360" w:lineRule="auto"/>
              <w:rPr>
                <w:rFonts w:ascii="Times New Roman" w:hAnsi="Times New Roman"/>
                <w:color w:val="404040"/>
                <w:sz w:val="26"/>
                <w:szCs w:val="26"/>
                <w:shd w:val="clear" w:color="auto" w:fill="FFFFFF"/>
              </w:rPr>
            </w:pPr>
            <w:del w:id="7008" w:author="Thảo Nguyễn Kim" w:date="2019-03-10T21:45:00Z">
              <w:r w:rsidRPr="00EB22ED" w:rsidDel="00220266">
                <w:rPr>
                  <w:rFonts w:ascii="Times New Roman" w:hAnsi="Times New Roman"/>
                  <w:color w:val="404040"/>
                  <w:sz w:val="26"/>
                  <w:szCs w:val="26"/>
                  <w:shd w:val="clear" w:color="auto" w:fill="FFFFFF"/>
                </w:rPr>
                <w:delText>Fires before the administration menu loads in the admin.</w:delText>
              </w:r>
            </w:del>
            <w:ins w:id="7009" w:author="Thảo Nguyễn Kim" w:date="2019-03-10T21:45:00Z">
              <w:r w:rsidR="00220266" w:rsidRPr="00EB7DE2">
                <w:rPr>
                  <w:rFonts w:ascii="Times New Roman" w:hAnsi="Times New Roman"/>
                  <w:color w:val="404040"/>
                  <w:sz w:val="26"/>
                  <w:szCs w:val="26"/>
                  <w:shd w:val="clear" w:color="auto" w:fill="FFFFFF"/>
                  <w:rPrChange w:id="7010" w:author="Chanh Duc Ngo" w:date="2019-03-13T09:59:00Z">
                    <w:rPr>
                      <w:rFonts w:ascii="Times New Roman" w:hAnsi="Times New Roman"/>
                      <w:color w:val="404040"/>
                      <w:sz w:val="26"/>
                      <w:szCs w:val="26"/>
                      <w:shd w:val="clear" w:color="auto" w:fill="FFFFFF"/>
                      <w:lang w:val="en-US"/>
                    </w:rPr>
                  </w:rPrChange>
                </w:rPr>
                <w:t>Khi chương trình load thanh menu của admin, action Admin_menu sẻ kêu gọi hàm này để tạo thêm 1 thanh menu Camunda.</w:t>
              </w:r>
            </w:ins>
          </w:p>
        </w:tc>
      </w:tr>
      <w:tr w:rsidR="001A19EB" w:rsidRPr="00EB22ED" w14:paraId="6BA49B22" w14:textId="77777777" w:rsidTr="005C2447">
        <w:tc>
          <w:tcPr>
            <w:tcW w:w="1951" w:type="dxa"/>
            <w:tcPrChange w:id="7011" w:author="Thảo Nguyễn Kim" w:date="2019-03-10T21:42:00Z">
              <w:tcPr>
                <w:tcW w:w="2268" w:type="dxa"/>
              </w:tcPr>
            </w:tcPrChange>
          </w:tcPr>
          <w:p w14:paraId="26402F95"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pre_get_posts</w:t>
            </w:r>
          </w:p>
        </w:tc>
        <w:tc>
          <w:tcPr>
            <w:tcW w:w="1080" w:type="dxa"/>
            <w:tcPrChange w:id="7012" w:author="Thảo Nguyễn Kim" w:date="2019-03-10T21:42:00Z">
              <w:tcPr>
                <w:tcW w:w="992" w:type="dxa"/>
              </w:tcPr>
            </w:tcPrChange>
          </w:tcPr>
          <w:p w14:paraId="076E332F"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Action</w:t>
            </w:r>
          </w:p>
        </w:tc>
        <w:tc>
          <w:tcPr>
            <w:tcW w:w="2781" w:type="dxa"/>
            <w:tcPrChange w:id="7013" w:author="Thảo Nguyễn Kim" w:date="2019-03-10T21:42:00Z">
              <w:tcPr>
                <w:tcW w:w="2552" w:type="dxa"/>
              </w:tcPr>
            </w:tcPrChange>
          </w:tcPr>
          <w:p w14:paraId="29AE5390"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add_post_type_is_process</w:t>
            </w:r>
          </w:p>
        </w:tc>
        <w:tc>
          <w:tcPr>
            <w:tcW w:w="3118" w:type="dxa"/>
            <w:tcPrChange w:id="7014" w:author="Thảo Nguyễn Kim" w:date="2019-03-10T21:42:00Z">
              <w:tcPr>
                <w:tcW w:w="3118" w:type="dxa"/>
              </w:tcPr>
            </w:tcPrChange>
          </w:tcPr>
          <w:p w14:paraId="1FC88BB6" w14:textId="55D9723B" w:rsidR="001A19EB" w:rsidRPr="00EB22ED" w:rsidRDefault="00220266" w:rsidP="00205807">
            <w:pPr>
              <w:spacing w:line="360" w:lineRule="auto"/>
              <w:rPr>
                <w:rFonts w:ascii="Times New Roman" w:hAnsi="Times New Roman"/>
                <w:color w:val="404040"/>
                <w:sz w:val="26"/>
                <w:szCs w:val="26"/>
                <w:shd w:val="clear" w:color="auto" w:fill="FFFFFF"/>
              </w:rPr>
            </w:pPr>
            <w:ins w:id="7015" w:author="Thảo Nguyễn Kim" w:date="2019-03-10T21:46:00Z">
              <w:r w:rsidRPr="00EB7DE2">
                <w:rPr>
                  <w:rFonts w:ascii="Times New Roman" w:hAnsi="Times New Roman"/>
                  <w:color w:val="404040"/>
                  <w:sz w:val="26"/>
                  <w:szCs w:val="26"/>
                  <w:shd w:val="clear" w:color="auto" w:fill="FFFFFF"/>
                  <w:rPrChange w:id="7016" w:author="Chanh Duc Ngo" w:date="2019-03-13T09:59:00Z">
                    <w:rPr>
                      <w:rFonts w:ascii="Times New Roman" w:hAnsi="Times New Roman"/>
                      <w:color w:val="404040"/>
                      <w:sz w:val="26"/>
                      <w:szCs w:val="26"/>
                      <w:shd w:val="clear" w:color="auto" w:fill="FFFFFF"/>
                      <w:lang w:val="en-US"/>
                    </w:rPr>
                  </w:rPrChange>
                </w:rPr>
                <w:t xml:space="preserve">Hàm này để đăng ký </w:t>
              </w:r>
            </w:ins>
            <w:ins w:id="7017" w:author="Thảo Nguyễn Kim" w:date="2019-03-10T21:47:00Z">
              <w:r w:rsidRPr="00EB7DE2">
                <w:rPr>
                  <w:rFonts w:ascii="Times New Roman" w:hAnsi="Times New Roman"/>
                  <w:color w:val="404040"/>
                  <w:sz w:val="26"/>
                  <w:szCs w:val="26"/>
                  <w:shd w:val="clear" w:color="auto" w:fill="FFFFFF"/>
                  <w:rPrChange w:id="7018" w:author="Chanh Duc Ngo" w:date="2019-03-13T09:59:00Z">
                    <w:rPr>
                      <w:rFonts w:ascii="Times New Roman" w:hAnsi="Times New Roman"/>
                      <w:color w:val="404040"/>
                      <w:sz w:val="26"/>
                      <w:szCs w:val="26"/>
                      <w:shd w:val="clear" w:color="auto" w:fill="FFFFFF"/>
                      <w:lang w:val="en-US"/>
                    </w:rPr>
                  </w:rPrChange>
                </w:rPr>
                <w:t xml:space="preserve">thêm loại process </w:t>
              </w:r>
            </w:ins>
            <w:ins w:id="7019" w:author="Thảo Nguyễn Kim" w:date="2019-03-10T21:46:00Z">
              <w:r w:rsidRPr="00EB7DE2">
                <w:rPr>
                  <w:rFonts w:ascii="Times New Roman" w:hAnsi="Times New Roman"/>
                  <w:color w:val="404040"/>
                  <w:sz w:val="26"/>
                  <w:szCs w:val="26"/>
                  <w:shd w:val="clear" w:color="auto" w:fill="FFFFFF"/>
                  <w:rPrChange w:id="7020" w:author="Chanh Duc Ngo" w:date="2019-03-13T09:59:00Z">
                    <w:rPr>
                      <w:rFonts w:ascii="Times New Roman" w:hAnsi="Times New Roman"/>
                      <w:color w:val="404040"/>
                      <w:sz w:val="26"/>
                      <w:szCs w:val="26"/>
                      <w:shd w:val="clear" w:color="auto" w:fill="FFFFFF"/>
                      <w:lang w:val="en-US"/>
                    </w:rPr>
                  </w:rPrChange>
                </w:rPr>
                <w:t>trong lúc thực thi câu truy v</w:t>
              </w:r>
            </w:ins>
            <w:ins w:id="7021" w:author="Thảo Nguyễn Kim" w:date="2019-03-10T21:47:00Z">
              <w:r w:rsidRPr="00EB7DE2">
                <w:rPr>
                  <w:rFonts w:ascii="Times New Roman" w:hAnsi="Times New Roman"/>
                  <w:color w:val="404040"/>
                  <w:sz w:val="26"/>
                  <w:szCs w:val="26"/>
                  <w:shd w:val="clear" w:color="auto" w:fill="FFFFFF"/>
                  <w:rPrChange w:id="7022" w:author="Chanh Duc Ngo" w:date="2019-03-13T09:59:00Z">
                    <w:rPr>
                      <w:rFonts w:ascii="Times New Roman" w:hAnsi="Times New Roman"/>
                      <w:color w:val="404040"/>
                      <w:sz w:val="26"/>
                      <w:szCs w:val="26"/>
                      <w:shd w:val="clear" w:color="auto" w:fill="FFFFFF"/>
                      <w:lang w:val="en-US"/>
                    </w:rPr>
                  </w:rPrChange>
                </w:rPr>
                <w:t>ấn để lấy thông tin của bài viết.</w:t>
              </w:r>
            </w:ins>
            <w:del w:id="7023" w:author="Thảo Nguyễn Kim" w:date="2019-03-10T21:46:00Z">
              <w:r w:rsidR="001A19EB" w:rsidRPr="00EB22ED" w:rsidDel="00220266">
                <w:rPr>
                  <w:rFonts w:ascii="Times New Roman" w:hAnsi="Times New Roman"/>
                  <w:color w:val="404040"/>
                  <w:sz w:val="26"/>
                  <w:szCs w:val="26"/>
                  <w:shd w:val="clear" w:color="auto" w:fill="FFFFFF"/>
                </w:rPr>
                <w:delText>Fires after the query variable object is created, but before the actual query is run</w:delText>
              </w:r>
            </w:del>
          </w:p>
        </w:tc>
      </w:tr>
      <w:tr w:rsidR="001A19EB" w:rsidRPr="00EB22ED" w14:paraId="3FF205CC" w14:textId="77777777" w:rsidTr="005C2447">
        <w:tc>
          <w:tcPr>
            <w:tcW w:w="1951" w:type="dxa"/>
            <w:tcPrChange w:id="7024" w:author="Thảo Nguyễn Kim" w:date="2019-03-10T21:42:00Z">
              <w:tcPr>
                <w:tcW w:w="2268" w:type="dxa"/>
              </w:tcPr>
            </w:tcPrChange>
          </w:tcPr>
          <w:p w14:paraId="24E05546"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wp_ajax_ajax_plugin_call</w:t>
            </w:r>
          </w:p>
        </w:tc>
        <w:tc>
          <w:tcPr>
            <w:tcW w:w="1080" w:type="dxa"/>
            <w:tcPrChange w:id="7025" w:author="Thảo Nguyễn Kim" w:date="2019-03-10T21:42:00Z">
              <w:tcPr>
                <w:tcW w:w="992" w:type="dxa"/>
              </w:tcPr>
            </w:tcPrChange>
          </w:tcPr>
          <w:p w14:paraId="4D3423E3"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Action</w:t>
            </w:r>
          </w:p>
        </w:tc>
        <w:tc>
          <w:tcPr>
            <w:tcW w:w="2781" w:type="dxa"/>
            <w:tcPrChange w:id="7026" w:author="Thảo Nguyễn Kim" w:date="2019-03-10T21:42:00Z">
              <w:tcPr>
                <w:tcW w:w="2552" w:type="dxa"/>
              </w:tcPr>
            </w:tcPrChange>
          </w:tcPr>
          <w:p w14:paraId="6451A3EA"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ajax_plugin_call_callback</w:t>
            </w:r>
          </w:p>
        </w:tc>
        <w:tc>
          <w:tcPr>
            <w:tcW w:w="3118" w:type="dxa"/>
            <w:tcPrChange w:id="7027" w:author="Thảo Nguyễn Kim" w:date="2019-03-10T21:42:00Z">
              <w:tcPr>
                <w:tcW w:w="3118" w:type="dxa"/>
              </w:tcPr>
            </w:tcPrChange>
          </w:tcPr>
          <w:p w14:paraId="2B0A29CA" w14:textId="6D885A22" w:rsidR="001A19EB" w:rsidRPr="00220266" w:rsidRDefault="00220266" w:rsidP="00220266">
            <w:pPr>
              <w:spacing w:line="360" w:lineRule="auto"/>
              <w:rPr>
                <w:rFonts w:ascii="Times New Roman" w:hAnsi="Times New Roman"/>
                <w:color w:val="404040"/>
                <w:sz w:val="26"/>
                <w:szCs w:val="26"/>
                <w:shd w:val="clear" w:color="auto" w:fill="FFFFFF"/>
                <w:lang w:val="en-US"/>
                <w:rPrChange w:id="7028" w:author="Thảo Nguyễn Kim" w:date="2019-03-10T21:47:00Z">
                  <w:rPr>
                    <w:rFonts w:ascii="Times New Roman" w:hAnsi="Times New Roman"/>
                    <w:color w:val="404040"/>
                    <w:sz w:val="26"/>
                    <w:szCs w:val="26"/>
                    <w:shd w:val="clear" w:color="auto" w:fill="FFFFFF"/>
                  </w:rPr>
                </w:rPrChange>
              </w:rPr>
            </w:pPr>
            <w:ins w:id="7029" w:author="Thảo Nguyễn Kim" w:date="2019-03-10T21:47:00Z">
              <w:r>
                <w:rPr>
                  <w:rFonts w:ascii="Times New Roman" w:hAnsi="Times New Roman"/>
                  <w:color w:val="404040"/>
                  <w:sz w:val="26"/>
                  <w:szCs w:val="26"/>
                  <w:shd w:val="clear" w:color="auto" w:fill="FFFFFF"/>
                  <w:lang w:val="en-US"/>
                </w:rPr>
                <w:t xml:space="preserve">Đăng ký Api cho server </w:t>
              </w:r>
            </w:ins>
            <w:ins w:id="7030" w:author="Thảo Nguyễn Kim" w:date="2019-03-10T21:48:00Z">
              <w:r>
                <w:rPr>
                  <w:rFonts w:ascii="Times New Roman" w:hAnsi="Times New Roman"/>
                  <w:color w:val="404040"/>
                  <w:sz w:val="26"/>
                  <w:szCs w:val="26"/>
                  <w:shd w:val="clear" w:color="auto" w:fill="FFFFFF"/>
                  <w:lang w:val="en-US"/>
                </w:rPr>
                <w:t>Wordpress,</w:t>
              </w:r>
            </w:ins>
          </w:p>
        </w:tc>
      </w:tr>
      <w:tr w:rsidR="001A19EB" w:rsidRPr="00EB22ED" w14:paraId="13A536D0" w14:textId="77777777" w:rsidTr="005C2447">
        <w:tc>
          <w:tcPr>
            <w:tcW w:w="1951" w:type="dxa"/>
            <w:tcPrChange w:id="7031" w:author="Thảo Nguyễn Kim" w:date="2019-03-10T21:42:00Z">
              <w:tcPr>
                <w:tcW w:w="2268" w:type="dxa"/>
              </w:tcPr>
            </w:tcPrChange>
          </w:tcPr>
          <w:p w14:paraId="42D52DAA"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wp_ajax_nopriv_ajax_plugin_call</w:t>
            </w:r>
          </w:p>
        </w:tc>
        <w:tc>
          <w:tcPr>
            <w:tcW w:w="1080" w:type="dxa"/>
            <w:tcPrChange w:id="7032" w:author="Thảo Nguyễn Kim" w:date="2019-03-10T21:42:00Z">
              <w:tcPr>
                <w:tcW w:w="992" w:type="dxa"/>
              </w:tcPr>
            </w:tcPrChange>
          </w:tcPr>
          <w:p w14:paraId="0745A256"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Action</w:t>
            </w:r>
          </w:p>
        </w:tc>
        <w:tc>
          <w:tcPr>
            <w:tcW w:w="2781" w:type="dxa"/>
            <w:tcPrChange w:id="7033" w:author="Thảo Nguyễn Kim" w:date="2019-03-10T21:42:00Z">
              <w:tcPr>
                <w:tcW w:w="2552" w:type="dxa"/>
              </w:tcPr>
            </w:tcPrChange>
          </w:tcPr>
          <w:p w14:paraId="15716CF9"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ajax_plugin_call_callback</w:t>
            </w:r>
          </w:p>
        </w:tc>
        <w:tc>
          <w:tcPr>
            <w:tcW w:w="3118" w:type="dxa"/>
            <w:tcPrChange w:id="7034" w:author="Thảo Nguyễn Kim" w:date="2019-03-10T21:42:00Z">
              <w:tcPr>
                <w:tcW w:w="3118" w:type="dxa"/>
              </w:tcPr>
            </w:tcPrChange>
          </w:tcPr>
          <w:p w14:paraId="3B6E5AFC" w14:textId="6B423CDF" w:rsidR="001A19EB" w:rsidRPr="00220266" w:rsidRDefault="00220266" w:rsidP="00205807">
            <w:pPr>
              <w:spacing w:line="360" w:lineRule="auto"/>
              <w:rPr>
                <w:rFonts w:ascii="Times New Roman" w:hAnsi="Times New Roman"/>
                <w:color w:val="404040"/>
                <w:sz w:val="26"/>
                <w:szCs w:val="26"/>
                <w:shd w:val="clear" w:color="auto" w:fill="FFFFFF"/>
                <w:lang w:val="en-US"/>
                <w:rPrChange w:id="7035" w:author="Thảo Nguyễn Kim" w:date="2019-03-10T21:48:00Z">
                  <w:rPr>
                    <w:rFonts w:ascii="Times New Roman" w:hAnsi="Times New Roman"/>
                    <w:color w:val="404040"/>
                    <w:sz w:val="26"/>
                    <w:szCs w:val="26"/>
                    <w:shd w:val="clear" w:color="auto" w:fill="FFFFFF"/>
                  </w:rPr>
                </w:rPrChange>
              </w:rPr>
            </w:pPr>
            <w:ins w:id="7036" w:author="Thảo Nguyễn Kim" w:date="2019-03-10T21:48:00Z">
              <w:r>
                <w:rPr>
                  <w:rFonts w:ascii="Times New Roman" w:hAnsi="Times New Roman"/>
                  <w:color w:val="404040"/>
                  <w:sz w:val="26"/>
                  <w:szCs w:val="26"/>
                  <w:shd w:val="clear" w:color="auto" w:fill="FFFFFF"/>
                  <w:lang w:val="en-US"/>
                </w:rPr>
                <w:t>Giống Wp_ajax_ajax_plugin_call</w:t>
              </w:r>
            </w:ins>
          </w:p>
        </w:tc>
      </w:tr>
      <w:tr w:rsidR="001A19EB" w:rsidRPr="00EB22ED" w14:paraId="48F76E58" w14:textId="77777777" w:rsidTr="005C2447">
        <w:tc>
          <w:tcPr>
            <w:tcW w:w="1951" w:type="dxa"/>
            <w:tcPrChange w:id="7037" w:author="Thảo Nguyễn Kim" w:date="2019-03-10T21:42:00Z">
              <w:tcPr>
                <w:tcW w:w="2268" w:type="dxa"/>
              </w:tcPr>
            </w:tcPrChange>
          </w:tcPr>
          <w:p w14:paraId="4434850E"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wp_head</w:t>
            </w:r>
          </w:p>
        </w:tc>
        <w:tc>
          <w:tcPr>
            <w:tcW w:w="1080" w:type="dxa"/>
            <w:tcPrChange w:id="7038" w:author="Thảo Nguyễn Kim" w:date="2019-03-10T21:42:00Z">
              <w:tcPr>
                <w:tcW w:w="992" w:type="dxa"/>
              </w:tcPr>
            </w:tcPrChange>
          </w:tcPr>
          <w:p w14:paraId="2DE14C78"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Action</w:t>
            </w:r>
          </w:p>
        </w:tc>
        <w:tc>
          <w:tcPr>
            <w:tcW w:w="2781" w:type="dxa"/>
            <w:tcPrChange w:id="7039" w:author="Thảo Nguyễn Kim" w:date="2019-03-10T21:42:00Z">
              <w:tcPr>
                <w:tcW w:w="2552" w:type="dxa"/>
              </w:tcPr>
            </w:tcPrChange>
          </w:tcPr>
          <w:p w14:paraId="373F5E07" w14:textId="77777777" w:rsidR="001A19EB" w:rsidRPr="00EB22ED" w:rsidRDefault="001A19EB" w:rsidP="00205807">
            <w:pPr>
              <w:spacing w:line="360" w:lineRule="auto"/>
              <w:rPr>
                <w:rFonts w:ascii="Times New Roman" w:hAnsi="Times New Roman"/>
                <w:sz w:val="26"/>
                <w:szCs w:val="26"/>
              </w:rPr>
            </w:pPr>
            <w:r w:rsidRPr="00EB22ED">
              <w:rPr>
                <w:rFonts w:ascii="Times New Roman" w:hAnsi="Times New Roman"/>
                <w:sz w:val="26"/>
                <w:szCs w:val="26"/>
              </w:rPr>
              <w:t>my_js_variables</w:t>
            </w:r>
          </w:p>
        </w:tc>
        <w:tc>
          <w:tcPr>
            <w:tcW w:w="3118" w:type="dxa"/>
            <w:tcPrChange w:id="7040" w:author="Thảo Nguyễn Kim" w:date="2019-03-10T21:42:00Z">
              <w:tcPr>
                <w:tcW w:w="3118" w:type="dxa"/>
              </w:tcPr>
            </w:tcPrChange>
          </w:tcPr>
          <w:p w14:paraId="1507027F" w14:textId="7516051B" w:rsidR="001A19EB" w:rsidRPr="00EB22ED" w:rsidRDefault="00220266" w:rsidP="00220266">
            <w:pPr>
              <w:spacing w:line="360" w:lineRule="auto"/>
              <w:rPr>
                <w:rFonts w:ascii="Times New Roman" w:hAnsi="Times New Roman"/>
                <w:color w:val="404040"/>
                <w:sz w:val="26"/>
                <w:szCs w:val="26"/>
                <w:shd w:val="clear" w:color="auto" w:fill="FFFFFF"/>
              </w:rPr>
            </w:pPr>
            <w:ins w:id="7041" w:author="Thảo Nguyễn Kim" w:date="2019-03-10T21:48:00Z">
              <w:r w:rsidRPr="00EB7DE2">
                <w:rPr>
                  <w:rFonts w:ascii="Times New Roman" w:hAnsi="Times New Roman"/>
                  <w:color w:val="404040"/>
                  <w:sz w:val="26"/>
                  <w:szCs w:val="26"/>
                  <w:shd w:val="clear" w:color="auto" w:fill="FFFFFF"/>
                  <w:rPrChange w:id="7042" w:author="Chanh Duc Ngo" w:date="2019-03-13T09:59:00Z">
                    <w:rPr>
                      <w:rFonts w:ascii="Times New Roman" w:hAnsi="Times New Roman"/>
                      <w:color w:val="404040"/>
                      <w:sz w:val="26"/>
                      <w:szCs w:val="26"/>
                      <w:shd w:val="clear" w:color="auto" w:fill="FFFFFF"/>
                      <w:lang w:val="en-US"/>
                    </w:rPr>
                  </w:rPrChange>
                </w:rPr>
                <w:t>Thêm những biến toàn cục vào đầu trang html</w:t>
              </w:r>
            </w:ins>
            <w:commentRangeStart w:id="7043"/>
            <w:del w:id="7044" w:author="Thảo Nguyễn Kim" w:date="2019-03-10T21:48:00Z">
              <w:r w:rsidR="001A19EB" w:rsidRPr="00EB22ED" w:rsidDel="00220266">
                <w:rPr>
                  <w:rFonts w:ascii="Times New Roman" w:hAnsi="Times New Roman"/>
                  <w:color w:val="404040"/>
                  <w:sz w:val="26"/>
                  <w:szCs w:val="26"/>
                  <w:shd w:val="clear" w:color="auto" w:fill="FFFFFF"/>
                </w:rPr>
                <w:delText>Prints scripts or data in the head tag on the front end.</w:delText>
              </w:r>
              <w:commentRangeEnd w:id="7043"/>
              <w:r w:rsidR="00F12A3D" w:rsidDel="00220266">
                <w:rPr>
                  <w:rStyle w:val="CommentReference"/>
                </w:rPr>
                <w:commentReference w:id="7043"/>
              </w:r>
            </w:del>
          </w:p>
        </w:tc>
      </w:tr>
    </w:tbl>
    <w:p w14:paraId="57510640" w14:textId="77777777" w:rsidR="001A19EB" w:rsidRPr="00EB22ED" w:rsidRDefault="00721360" w:rsidP="00721360">
      <w:pPr>
        <w:pStyle w:val="Bng"/>
      </w:pPr>
      <w:bookmarkStart w:id="7045" w:name="_Toc1769898"/>
      <w:bookmarkStart w:id="7046" w:name="_Toc1802870"/>
      <w:bookmarkStart w:id="7047" w:name="_Toc1902258"/>
      <w:bookmarkStart w:id="7048" w:name="_Toc1990288"/>
      <w:bookmarkStart w:id="7049" w:name="_Toc1990372"/>
      <w:bookmarkStart w:id="7050" w:name="_Toc1997467"/>
      <w:bookmarkStart w:id="7051" w:name="_Toc3208049"/>
      <w:bookmarkStart w:id="7052" w:name="_Toc3208535"/>
      <w:bookmarkStart w:id="7053" w:name="_Toc3208619"/>
      <w:bookmarkStart w:id="7054" w:name="_Toc3376255"/>
      <w:r>
        <w:t xml:space="preserve">Bảng 5. </w:t>
      </w:r>
      <w:r w:rsidR="00173019">
        <w:rPr>
          <w:noProof/>
        </w:rPr>
        <w:fldChar w:fldCharType="begin"/>
      </w:r>
      <w:r w:rsidR="008A37A2">
        <w:rPr>
          <w:noProof/>
        </w:rPr>
        <w:instrText xml:space="preserve"> SEQ Bảng_5. \* ARABIC </w:instrText>
      </w:r>
      <w:r w:rsidR="00173019">
        <w:rPr>
          <w:noProof/>
        </w:rPr>
        <w:fldChar w:fldCharType="separate"/>
      </w:r>
      <w:r>
        <w:rPr>
          <w:noProof/>
        </w:rPr>
        <w:t>6</w:t>
      </w:r>
      <w:r w:rsidR="00173019">
        <w:rPr>
          <w:noProof/>
        </w:rPr>
        <w:fldChar w:fldCharType="end"/>
      </w:r>
      <w:r>
        <w:t>-</w:t>
      </w:r>
      <w:r w:rsidRPr="00EB22ED">
        <w:t xml:space="preserve"> Các function hook cơ bản trong WCP</w:t>
      </w:r>
      <w:bookmarkEnd w:id="7045"/>
      <w:bookmarkEnd w:id="7046"/>
      <w:bookmarkEnd w:id="7047"/>
      <w:bookmarkEnd w:id="7048"/>
      <w:bookmarkEnd w:id="7049"/>
      <w:bookmarkEnd w:id="7050"/>
      <w:bookmarkEnd w:id="7051"/>
      <w:bookmarkEnd w:id="7052"/>
      <w:bookmarkEnd w:id="7053"/>
      <w:bookmarkEnd w:id="7054"/>
    </w:p>
    <w:p w14:paraId="5A69AEBF" w14:textId="15E53637" w:rsidR="001A19EB" w:rsidRPr="00CD26EC" w:rsidRDefault="001A19EB" w:rsidP="00205807">
      <w:pPr>
        <w:spacing w:line="360" w:lineRule="auto"/>
        <w:ind w:left="720" w:firstLine="720"/>
        <w:rPr>
          <w:rFonts w:ascii="Times New Roman" w:hAnsi="Times New Roman"/>
          <w:sz w:val="26"/>
          <w:szCs w:val="26"/>
        </w:rPr>
      </w:pPr>
      <w:r w:rsidRPr="00EB22ED">
        <w:rPr>
          <w:rFonts w:ascii="Times New Roman" w:hAnsi="Times New Roman"/>
          <w:sz w:val="26"/>
          <w:szCs w:val="26"/>
        </w:rPr>
        <w:t xml:space="preserve">Các </w:t>
      </w:r>
      <w:r w:rsidR="00030CF1" w:rsidRPr="00030CF1">
        <w:rPr>
          <w:rFonts w:ascii="Times New Roman" w:hAnsi="Times New Roman"/>
          <w:sz w:val="26"/>
          <w:szCs w:val="26"/>
        </w:rPr>
        <w:t>hàm</w:t>
      </w:r>
      <w:r w:rsidRPr="00EB22ED">
        <w:rPr>
          <w:rFonts w:ascii="Times New Roman" w:hAnsi="Times New Roman"/>
          <w:sz w:val="26"/>
          <w:szCs w:val="26"/>
        </w:rPr>
        <w:t xml:space="preserve">Hook trong bảng </w:t>
      </w:r>
      <w:r>
        <w:rPr>
          <w:rFonts w:ascii="Times New Roman" w:hAnsi="Times New Roman"/>
          <w:sz w:val="26"/>
          <w:szCs w:val="26"/>
        </w:rPr>
        <w:t>5</w:t>
      </w:r>
      <w:r w:rsidRPr="00EB22ED">
        <w:rPr>
          <w:rFonts w:ascii="Times New Roman" w:hAnsi="Times New Roman"/>
          <w:sz w:val="26"/>
          <w:szCs w:val="26"/>
        </w:rPr>
        <w:t>.</w:t>
      </w:r>
      <w:ins w:id="7055" w:author="Thảo Nguyễn Kim" w:date="2019-03-10T21:49:00Z">
        <w:r w:rsidR="00B44562" w:rsidRPr="00EB7DE2">
          <w:rPr>
            <w:rFonts w:ascii="Times New Roman" w:hAnsi="Times New Roman"/>
            <w:sz w:val="26"/>
            <w:szCs w:val="26"/>
            <w:rPrChange w:id="7056" w:author="Chanh Duc Ngo" w:date="2019-03-13T09:59:00Z">
              <w:rPr>
                <w:rFonts w:ascii="Times New Roman" w:hAnsi="Times New Roman"/>
                <w:sz w:val="26"/>
                <w:szCs w:val="26"/>
                <w:lang w:val="en-US"/>
              </w:rPr>
            </w:rPrChange>
          </w:rPr>
          <w:t>6</w:t>
        </w:r>
      </w:ins>
      <w:del w:id="7057" w:author="Thảo Nguyễn Kim" w:date="2019-03-10T21:49:00Z">
        <w:r w:rsidR="00B47231" w:rsidDel="00B44562">
          <w:rPr>
            <w:rFonts w:ascii="Times New Roman" w:hAnsi="Times New Roman"/>
            <w:sz w:val="26"/>
            <w:szCs w:val="26"/>
          </w:rPr>
          <w:delText>5</w:delText>
        </w:r>
      </w:del>
      <w:r w:rsidRPr="00EB22ED">
        <w:rPr>
          <w:rFonts w:ascii="Times New Roman" w:hAnsi="Times New Roman"/>
          <w:sz w:val="26"/>
          <w:szCs w:val="26"/>
        </w:rPr>
        <w:t xml:space="preserve"> được sử trong việc tạo ra giao diện cho người sử dụng tương tác với hệ thống camunda-engine-extend.</w:t>
      </w:r>
    </w:p>
    <w:p w14:paraId="2361CC00" w14:textId="77777777" w:rsidR="00493994" w:rsidRDefault="00493994" w:rsidP="00205807">
      <w:pPr>
        <w:spacing w:line="360" w:lineRule="auto"/>
        <w:jc w:val="left"/>
        <w:rPr>
          <w:rFonts w:ascii="Times New Roman" w:hAnsi="Times New Roman"/>
          <w:b/>
          <w:sz w:val="26"/>
          <w:szCs w:val="26"/>
        </w:rPr>
      </w:pPr>
      <w:bookmarkStart w:id="7058" w:name="_Toc1743583"/>
      <w:r>
        <w:rPr>
          <w:rFonts w:ascii="Times New Roman" w:hAnsi="Times New Roman"/>
          <w:b/>
          <w:sz w:val="26"/>
          <w:szCs w:val="26"/>
        </w:rPr>
        <w:br w:type="page"/>
      </w:r>
    </w:p>
    <w:p w14:paraId="79DBE414" w14:textId="77777777" w:rsidR="002324E1" w:rsidRDefault="00ED728B" w:rsidP="0024219D">
      <w:pPr>
        <w:pStyle w:val="ListParagraph"/>
        <w:numPr>
          <w:ilvl w:val="2"/>
          <w:numId w:val="33"/>
        </w:numPr>
        <w:spacing w:line="360" w:lineRule="auto"/>
        <w:jc w:val="left"/>
        <w:outlineLvl w:val="2"/>
        <w:rPr>
          <w:rFonts w:ascii="Times New Roman" w:hAnsi="Times New Roman"/>
          <w:b/>
          <w:sz w:val="26"/>
          <w:szCs w:val="26"/>
        </w:rPr>
      </w:pPr>
      <w:bookmarkStart w:id="7059" w:name="_Toc3204549"/>
      <w:commentRangeStart w:id="7060"/>
      <w:commentRangeStart w:id="7061"/>
      <w:r w:rsidRPr="00ED728B">
        <w:rPr>
          <w:rFonts w:ascii="Times New Roman" w:hAnsi="Times New Roman"/>
          <w:b/>
          <w:sz w:val="26"/>
          <w:szCs w:val="26"/>
        </w:rPr>
        <w:lastRenderedPageBreak/>
        <w:t>Các hoạt động của WCP</w:t>
      </w:r>
      <w:bookmarkEnd w:id="7058"/>
      <w:commentRangeEnd w:id="7060"/>
      <w:r w:rsidR="00F12A3D">
        <w:rPr>
          <w:rStyle w:val="CommentReference"/>
        </w:rPr>
        <w:commentReference w:id="7060"/>
      </w:r>
      <w:bookmarkEnd w:id="7059"/>
      <w:commentRangeEnd w:id="7061"/>
      <w:r w:rsidR="00AF0AB5">
        <w:rPr>
          <w:rStyle w:val="CommentReference"/>
        </w:rPr>
        <w:commentReference w:id="7061"/>
      </w:r>
    </w:p>
    <w:p w14:paraId="3037E04B" w14:textId="707F4372" w:rsidR="007D2A8A" w:rsidRPr="009F292B" w:rsidRDefault="007D2A8A" w:rsidP="00015E19">
      <w:pPr>
        <w:spacing w:line="360" w:lineRule="auto"/>
        <w:ind w:left="1440" w:firstLine="720"/>
        <w:jc w:val="left"/>
        <w:rPr>
          <w:ins w:id="7062" w:author="Thảo Nguyễn Kim" w:date="2019-03-11T02:55:00Z"/>
          <w:rFonts w:ascii="Times New Roman" w:hAnsi="Times New Roman"/>
          <w:sz w:val="26"/>
          <w:szCs w:val="26"/>
        </w:rPr>
      </w:pPr>
      <w:ins w:id="7063" w:author="Thảo Nguyễn Kim" w:date="2019-03-11T02:55:00Z">
        <w:r w:rsidRPr="00EB7DE2">
          <w:rPr>
            <w:rFonts w:ascii="Times New Roman" w:hAnsi="Times New Roman"/>
            <w:sz w:val="26"/>
            <w:szCs w:val="26"/>
            <w:rPrChange w:id="7064" w:author="Chanh Duc Ngo" w:date="2019-03-13T09:59:00Z">
              <w:rPr>
                <w:rFonts w:ascii="Times New Roman" w:hAnsi="Times New Roman"/>
                <w:sz w:val="26"/>
                <w:szCs w:val="26"/>
                <w:lang w:val="en-US"/>
              </w:rPr>
            </w:rPrChange>
          </w:rPr>
          <w:t xml:space="preserve">Để hiểu được các hoạt động của WCP, em xin trình bày một </w:t>
        </w:r>
        <w:del w:id="7065" w:author="Chanh Duc Ngo" w:date="2019-03-13T10:31:00Z">
          <w:r w:rsidRPr="00EB7DE2" w:rsidDel="004315DD">
            <w:rPr>
              <w:rFonts w:ascii="Times New Roman" w:hAnsi="Times New Roman"/>
              <w:sz w:val="26"/>
              <w:szCs w:val="26"/>
              <w:rPrChange w:id="7066" w:author="Chanh Duc Ngo" w:date="2019-03-13T09:59:00Z">
                <w:rPr>
                  <w:rFonts w:ascii="Times New Roman" w:hAnsi="Times New Roman"/>
                  <w:sz w:val="26"/>
                  <w:szCs w:val="26"/>
                  <w:lang w:val="en-US"/>
                </w:rPr>
              </w:rPrChange>
            </w:rPr>
            <w:delText>vị</w:delText>
          </w:r>
        </w:del>
      </w:ins>
      <w:ins w:id="7067" w:author="Chanh Duc Ngo" w:date="2019-03-13T10:31:00Z">
        <w:r w:rsidR="004315DD" w:rsidRPr="004315DD">
          <w:rPr>
            <w:rFonts w:ascii="Times New Roman" w:hAnsi="Times New Roman"/>
            <w:sz w:val="26"/>
            <w:szCs w:val="26"/>
            <w:rPrChange w:id="7068" w:author="Chanh Duc Ngo" w:date="2019-03-13T10:31:00Z">
              <w:rPr>
                <w:rFonts w:ascii="Times New Roman" w:hAnsi="Times New Roman"/>
                <w:sz w:val="26"/>
                <w:szCs w:val="26"/>
                <w:lang w:val="en-US"/>
              </w:rPr>
            </w:rPrChange>
          </w:rPr>
          <w:t>v</w:t>
        </w:r>
        <w:r w:rsidR="004315DD" w:rsidRPr="004315DD">
          <w:rPr>
            <w:rFonts w:ascii="Times New Roman" w:hAnsi="Times New Roman"/>
            <w:sz w:val="26"/>
            <w:szCs w:val="26"/>
            <w:rPrChange w:id="7069" w:author="Chanh Duc Ngo" w:date="2019-03-13T10:33:00Z">
              <w:rPr>
                <w:rFonts w:ascii="Times New Roman" w:hAnsi="Times New Roman"/>
                <w:sz w:val="26"/>
                <w:szCs w:val="26"/>
                <w:lang w:val="en-US"/>
              </w:rPr>
            </w:rPrChange>
          </w:rPr>
          <w:t>í</w:t>
        </w:r>
      </w:ins>
      <w:ins w:id="7070" w:author="Thảo Nguyễn Kim" w:date="2019-03-11T02:55:00Z">
        <w:r w:rsidRPr="00EB7DE2">
          <w:rPr>
            <w:rFonts w:ascii="Times New Roman" w:hAnsi="Times New Roman"/>
            <w:sz w:val="26"/>
            <w:szCs w:val="26"/>
            <w:rPrChange w:id="7071" w:author="Chanh Duc Ngo" w:date="2019-03-13T09:59:00Z">
              <w:rPr>
                <w:rFonts w:ascii="Times New Roman" w:hAnsi="Times New Roman"/>
                <w:sz w:val="26"/>
                <w:szCs w:val="26"/>
                <w:lang w:val="en-US"/>
              </w:rPr>
            </w:rPrChange>
          </w:rPr>
          <w:t xml:space="preserve"> dụ cụ thể là nghiệp vụ </w:t>
        </w:r>
        <w:r w:rsidRPr="00EB7DE2">
          <w:rPr>
            <w:rFonts w:ascii="Times New Roman" w:hAnsi="Times New Roman"/>
            <w:b/>
            <w:sz w:val="26"/>
            <w:szCs w:val="26"/>
            <w:rPrChange w:id="7072" w:author="Chanh Duc Ngo" w:date="2019-03-13T09:59:00Z">
              <w:rPr>
                <w:rFonts w:ascii="Times New Roman" w:hAnsi="Times New Roman"/>
                <w:sz w:val="26"/>
                <w:szCs w:val="26"/>
                <w:lang w:val="en-US"/>
              </w:rPr>
            </w:rPrChange>
          </w:rPr>
          <w:t>AddBook</w:t>
        </w:r>
      </w:ins>
      <w:ins w:id="7073" w:author="Thảo Nguyễn Kim" w:date="2019-03-11T02:56:00Z">
        <w:r w:rsidRPr="00EB7DE2">
          <w:rPr>
            <w:rFonts w:ascii="Times New Roman" w:hAnsi="Times New Roman"/>
            <w:b/>
            <w:sz w:val="26"/>
            <w:szCs w:val="26"/>
            <w:rPrChange w:id="7074" w:author="Chanh Duc Ngo" w:date="2019-03-13T09:59:00Z">
              <w:rPr>
                <w:rFonts w:ascii="Times New Roman" w:hAnsi="Times New Roman"/>
                <w:b/>
                <w:sz w:val="26"/>
                <w:szCs w:val="26"/>
                <w:lang w:val="en-US"/>
              </w:rPr>
            </w:rPrChange>
          </w:rPr>
          <w:t xml:space="preserve">. </w:t>
        </w:r>
        <w:r w:rsidRPr="00EB7DE2">
          <w:rPr>
            <w:rFonts w:ascii="Times New Roman" w:hAnsi="Times New Roman"/>
            <w:sz w:val="26"/>
            <w:szCs w:val="26"/>
            <w:rPrChange w:id="7075" w:author="Chanh Duc Ngo" w:date="2019-03-13T09:59:00Z">
              <w:rPr>
                <w:rFonts w:ascii="Times New Roman" w:hAnsi="Times New Roman"/>
                <w:sz w:val="26"/>
                <w:szCs w:val="26"/>
                <w:lang w:val="en-US"/>
              </w:rPr>
            </w:rPrChange>
          </w:rPr>
          <w:t xml:space="preserve">Khi nghiệp vụ AddBook được deploy vào hệ thống Camunda-Extend-Sytem sẽ lưu thông tin về quy trình này vào database của Wordpress. Khi truy cập vào Wordpress, WCP có nhiệm vụ truy cập xuống database để lấy các thông tin về quy trình </w:t>
        </w:r>
        <w:r w:rsidRPr="00EB7DE2">
          <w:rPr>
            <w:rFonts w:ascii="Times New Roman" w:hAnsi="Times New Roman"/>
            <w:b/>
            <w:sz w:val="26"/>
            <w:szCs w:val="26"/>
            <w:rPrChange w:id="7076" w:author="Chanh Duc Ngo" w:date="2019-03-13T09:59:00Z">
              <w:rPr>
                <w:rFonts w:ascii="Times New Roman" w:hAnsi="Times New Roman"/>
                <w:sz w:val="26"/>
                <w:szCs w:val="26"/>
                <w:lang w:val="en-US"/>
              </w:rPr>
            </w:rPrChange>
          </w:rPr>
          <w:t>AddBook</w:t>
        </w:r>
        <w:r w:rsidRPr="00EB7DE2">
          <w:rPr>
            <w:rFonts w:ascii="Times New Roman" w:hAnsi="Times New Roman"/>
            <w:sz w:val="26"/>
            <w:szCs w:val="26"/>
            <w:rPrChange w:id="7077" w:author="Chanh Duc Ngo" w:date="2019-03-13T09:59:00Z">
              <w:rPr>
                <w:rFonts w:ascii="Times New Roman" w:hAnsi="Times New Roman"/>
                <w:sz w:val="26"/>
                <w:szCs w:val="26"/>
                <w:lang w:val="en-US"/>
              </w:rPr>
            </w:rPrChange>
          </w:rPr>
          <w:t xml:space="preserve"> này lên</w:t>
        </w:r>
      </w:ins>
      <w:ins w:id="7078" w:author="Thảo Nguyễn Kim" w:date="2019-03-11T02:59:00Z">
        <w:r w:rsidRPr="00EB7DE2">
          <w:rPr>
            <w:rFonts w:ascii="Times New Roman" w:hAnsi="Times New Roman"/>
            <w:sz w:val="26"/>
            <w:szCs w:val="26"/>
            <w:rPrChange w:id="7079" w:author="Chanh Duc Ngo" w:date="2019-03-13T09:59:00Z">
              <w:rPr>
                <w:rFonts w:ascii="Times New Roman" w:hAnsi="Times New Roman"/>
                <w:sz w:val="26"/>
                <w:szCs w:val="26"/>
                <w:lang w:val="en-US"/>
              </w:rPr>
            </w:rPrChange>
          </w:rPr>
          <w:t xml:space="preserve">( bao gồm các form task của </w:t>
        </w:r>
        <w:r w:rsidRPr="00EB7DE2">
          <w:rPr>
            <w:rFonts w:ascii="Times New Roman" w:hAnsi="Times New Roman"/>
            <w:b/>
            <w:sz w:val="26"/>
            <w:szCs w:val="26"/>
            <w:rPrChange w:id="7080" w:author="Chanh Duc Ngo" w:date="2019-03-13T09:59:00Z">
              <w:rPr>
                <w:rFonts w:ascii="Times New Roman" w:hAnsi="Times New Roman"/>
                <w:sz w:val="26"/>
                <w:szCs w:val="26"/>
                <w:lang w:val="en-US"/>
              </w:rPr>
            </w:rPrChange>
          </w:rPr>
          <w:t>AddBook</w:t>
        </w:r>
        <w:r w:rsidRPr="00EB7DE2">
          <w:rPr>
            <w:rFonts w:ascii="Times New Roman" w:hAnsi="Times New Roman"/>
            <w:sz w:val="26"/>
            <w:szCs w:val="26"/>
            <w:rPrChange w:id="7081" w:author="Chanh Duc Ngo" w:date="2019-03-13T09:59:00Z">
              <w:rPr>
                <w:rFonts w:ascii="Times New Roman" w:hAnsi="Times New Roman"/>
                <w:sz w:val="26"/>
                <w:szCs w:val="26"/>
                <w:lang w:val="en-US"/>
              </w:rPr>
            </w:rPrChange>
          </w:rPr>
          <w:t xml:space="preserve"> ). Việc chỉnh sửa các form task này được WCP hỗ trợ vào lưu lại xuống database. </w:t>
        </w:r>
      </w:ins>
      <w:ins w:id="7082" w:author="Thảo Nguyễn Kim" w:date="2019-03-11T03:00:00Z">
        <w:r w:rsidRPr="00EB7DE2">
          <w:rPr>
            <w:rFonts w:ascii="Times New Roman" w:hAnsi="Times New Roman"/>
            <w:sz w:val="26"/>
            <w:szCs w:val="26"/>
            <w:rPrChange w:id="7083" w:author="Chanh Duc Ngo" w:date="2019-03-13T09:59:00Z">
              <w:rPr>
                <w:rFonts w:ascii="Times New Roman" w:hAnsi="Times New Roman"/>
                <w:sz w:val="26"/>
                <w:szCs w:val="26"/>
                <w:lang w:val="en-US"/>
              </w:rPr>
            </w:rPrChange>
          </w:rPr>
          <w:t xml:space="preserve"> Khi việc chỉnh sửa đã xong, người dùng muốn thực thi quy trình </w:t>
        </w:r>
        <w:r w:rsidRPr="00EB7DE2">
          <w:rPr>
            <w:rFonts w:ascii="Times New Roman" w:hAnsi="Times New Roman"/>
            <w:b/>
            <w:sz w:val="26"/>
            <w:szCs w:val="26"/>
            <w:rPrChange w:id="7084" w:author="Chanh Duc Ngo" w:date="2019-03-13T09:59:00Z">
              <w:rPr>
                <w:rFonts w:ascii="Times New Roman" w:hAnsi="Times New Roman"/>
                <w:sz w:val="26"/>
                <w:szCs w:val="26"/>
                <w:lang w:val="en-US"/>
              </w:rPr>
            </w:rPrChange>
          </w:rPr>
          <w:t>AddBook</w:t>
        </w:r>
        <w:r w:rsidRPr="00EB7DE2">
          <w:rPr>
            <w:rFonts w:ascii="Times New Roman" w:hAnsi="Times New Roman"/>
            <w:sz w:val="26"/>
            <w:szCs w:val="26"/>
            <w:rPrChange w:id="7085" w:author="Chanh Duc Ngo" w:date="2019-03-13T09:59:00Z">
              <w:rPr>
                <w:rFonts w:ascii="Times New Roman" w:hAnsi="Times New Roman"/>
                <w:sz w:val="26"/>
                <w:szCs w:val="26"/>
                <w:lang w:val="en-US"/>
              </w:rPr>
            </w:rPrChange>
          </w:rPr>
          <w:t xml:space="preserve"> này</w:t>
        </w:r>
      </w:ins>
      <w:ins w:id="7086" w:author="Thảo Nguyễn Kim" w:date="2019-03-11T03:01:00Z">
        <w:r w:rsidRPr="00EB7DE2">
          <w:rPr>
            <w:rFonts w:ascii="Times New Roman" w:hAnsi="Times New Roman"/>
            <w:sz w:val="26"/>
            <w:szCs w:val="26"/>
            <w:rPrChange w:id="7087" w:author="Chanh Duc Ngo" w:date="2019-03-13T09:59:00Z">
              <w:rPr>
                <w:rFonts w:ascii="Times New Roman" w:hAnsi="Times New Roman"/>
                <w:sz w:val="26"/>
                <w:szCs w:val="26"/>
                <w:lang w:val="en-US"/>
              </w:rPr>
            </w:rPrChange>
          </w:rPr>
          <w:t>, thì WCP sẽ có nhiệm vụ</w:t>
        </w:r>
      </w:ins>
      <w:ins w:id="7088" w:author="Thảo Nguyễn Kim" w:date="2019-03-11T03:02:00Z">
        <w:r w:rsidRPr="00EB7DE2">
          <w:rPr>
            <w:rFonts w:ascii="Times New Roman" w:hAnsi="Times New Roman"/>
            <w:sz w:val="26"/>
            <w:szCs w:val="26"/>
            <w:rPrChange w:id="7089" w:author="Chanh Duc Ngo" w:date="2019-03-13T09:59:00Z">
              <w:rPr>
                <w:rFonts w:ascii="Times New Roman" w:hAnsi="Times New Roman"/>
                <w:sz w:val="26"/>
                <w:szCs w:val="26"/>
                <w:lang w:val="en-US"/>
              </w:rPr>
            </w:rPrChange>
          </w:rPr>
          <w:t xml:space="preserve"> tiếp nhận các API từ client và gửi các API </w:t>
        </w:r>
      </w:ins>
      <w:ins w:id="7090" w:author="Thảo Nguyễn Kim" w:date="2019-03-11T03:03:00Z">
        <w:r w:rsidRPr="00EB7DE2">
          <w:rPr>
            <w:rFonts w:ascii="Times New Roman" w:hAnsi="Times New Roman"/>
            <w:sz w:val="26"/>
            <w:szCs w:val="26"/>
            <w:rPrChange w:id="7091" w:author="Chanh Duc Ngo" w:date="2019-03-13T09:59:00Z">
              <w:rPr>
                <w:rFonts w:ascii="Times New Roman" w:hAnsi="Times New Roman"/>
                <w:sz w:val="26"/>
                <w:szCs w:val="26"/>
                <w:lang w:val="en-US"/>
              </w:rPr>
            </w:rPrChange>
          </w:rPr>
          <w:t xml:space="preserve">này </w:t>
        </w:r>
      </w:ins>
      <w:ins w:id="7092" w:author="Thảo Nguyễn Kim" w:date="2019-03-11T03:02:00Z">
        <w:r w:rsidRPr="00EB7DE2">
          <w:rPr>
            <w:rFonts w:ascii="Times New Roman" w:hAnsi="Times New Roman"/>
            <w:sz w:val="26"/>
            <w:szCs w:val="26"/>
            <w:rPrChange w:id="7093" w:author="Chanh Duc Ngo" w:date="2019-03-13T09:59:00Z">
              <w:rPr>
                <w:rFonts w:ascii="Times New Roman" w:hAnsi="Times New Roman"/>
                <w:sz w:val="26"/>
                <w:szCs w:val="26"/>
                <w:lang w:val="en-US"/>
              </w:rPr>
            </w:rPrChange>
          </w:rPr>
          <w:t xml:space="preserve">đến hệ thống Camuda-Engine-Extend để thực </w:t>
        </w:r>
      </w:ins>
      <w:ins w:id="7094" w:author="Thảo Nguyễn Kim" w:date="2019-03-11T03:03:00Z">
        <w:r w:rsidRPr="00EB7DE2">
          <w:rPr>
            <w:rFonts w:ascii="Times New Roman" w:hAnsi="Times New Roman"/>
            <w:sz w:val="26"/>
            <w:szCs w:val="26"/>
            <w:rPrChange w:id="7095" w:author="Chanh Duc Ngo" w:date="2019-03-13T09:59:00Z">
              <w:rPr>
                <w:rFonts w:ascii="Times New Roman" w:hAnsi="Times New Roman"/>
                <w:sz w:val="26"/>
                <w:szCs w:val="26"/>
                <w:lang w:val="en-US"/>
              </w:rPr>
            </w:rPrChange>
          </w:rPr>
          <w:t>thi nghiệp vụ.</w:t>
        </w:r>
      </w:ins>
    </w:p>
    <w:p w14:paraId="03C9C96E" w14:textId="77777777" w:rsidR="005A513D" w:rsidRPr="00015E19" w:rsidRDefault="005A513D" w:rsidP="00015E19">
      <w:pPr>
        <w:spacing w:line="360" w:lineRule="auto"/>
        <w:ind w:left="1440" w:firstLine="720"/>
        <w:jc w:val="left"/>
        <w:rPr>
          <w:rFonts w:ascii="Times New Roman" w:hAnsi="Times New Roman"/>
          <w:sz w:val="26"/>
          <w:szCs w:val="26"/>
        </w:rPr>
      </w:pPr>
      <w:r w:rsidRPr="00015E19">
        <w:rPr>
          <w:rFonts w:ascii="Times New Roman" w:hAnsi="Times New Roman"/>
          <w:sz w:val="26"/>
          <w:szCs w:val="26"/>
        </w:rPr>
        <w:t xml:space="preserve">Như đã đề cập trên phần trên, WCP sẽ có </w:t>
      </w:r>
      <w:r w:rsidR="00700885">
        <w:rPr>
          <w:rFonts w:ascii="Times New Roman" w:hAnsi="Times New Roman"/>
          <w:sz w:val="26"/>
          <w:szCs w:val="26"/>
        </w:rPr>
        <w:t>hai</w:t>
      </w:r>
      <w:r w:rsidRPr="00015E19">
        <w:rPr>
          <w:rFonts w:ascii="Times New Roman" w:hAnsi="Times New Roman"/>
          <w:sz w:val="26"/>
          <w:szCs w:val="26"/>
        </w:rPr>
        <w:t xml:space="preserve"> luồng xử lý chính, cách thức xử lý của từng luồng được mô tả như sau.</w:t>
      </w:r>
    </w:p>
    <w:p w14:paraId="6F4145AB" w14:textId="77777777" w:rsidR="005A513D" w:rsidRPr="00150418" w:rsidRDefault="005A513D" w:rsidP="005A513D">
      <w:pPr>
        <w:ind w:left="720" w:firstLine="720"/>
        <w:rPr>
          <w:rFonts w:ascii="Times New Roman" w:hAnsi="Times New Roman"/>
          <w:b/>
          <w:sz w:val="26"/>
          <w:szCs w:val="26"/>
          <w:rPrChange w:id="7096" w:author="Chanh Duc Ngo" w:date="2019-03-10T17:11:00Z">
            <w:rPr>
              <w:rFonts w:ascii="Times New Roman" w:hAnsi="Times New Roman"/>
              <w:sz w:val="26"/>
              <w:szCs w:val="26"/>
            </w:rPr>
          </w:rPrChange>
        </w:rPr>
      </w:pPr>
      <w:r w:rsidRPr="00150418">
        <w:rPr>
          <w:rFonts w:ascii="Times New Roman" w:hAnsi="Times New Roman"/>
          <w:b/>
          <w:sz w:val="26"/>
          <w:szCs w:val="26"/>
          <w:rPrChange w:id="7097" w:author="Chanh Duc Ngo" w:date="2019-03-10T17:11:00Z">
            <w:rPr>
              <w:rFonts w:ascii="Times New Roman" w:hAnsi="Times New Roman"/>
              <w:sz w:val="26"/>
              <w:szCs w:val="26"/>
            </w:rPr>
          </w:rPrChange>
        </w:rPr>
        <w:t>Xử lý chỉnh sửa form của task:</w:t>
      </w:r>
    </w:p>
    <w:p w14:paraId="361AA09E" w14:textId="77777777" w:rsidR="005A513D" w:rsidRDefault="005A513D" w:rsidP="005A513D">
      <w:pPr>
        <w:ind w:left="720" w:firstLine="720"/>
        <w:rPr>
          <w:rFonts w:ascii="Times New Roman" w:hAnsi="Times New Roman"/>
          <w:sz w:val="26"/>
          <w:szCs w:val="26"/>
        </w:rPr>
      </w:pPr>
      <w:r w:rsidRPr="00EB22ED">
        <w:rPr>
          <w:rFonts w:ascii="Times New Roman" w:hAnsi="Times New Roman"/>
          <w:noProof/>
          <w:color w:val="3A3A3A"/>
          <w:sz w:val="26"/>
          <w:szCs w:val="26"/>
          <w:shd w:val="clear" w:color="auto" w:fill="FEFEFE"/>
          <w:lang w:val="en-US"/>
        </w:rPr>
        <w:drawing>
          <wp:inline distT="0" distB="0" distL="0" distR="0" wp14:anchorId="692DE9EB" wp14:editId="2173D216">
            <wp:extent cx="3895725" cy="2828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5725" cy="2828925"/>
                    </a:xfrm>
                    <a:prstGeom prst="rect">
                      <a:avLst/>
                    </a:prstGeom>
                    <a:noFill/>
                    <a:ln>
                      <a:noFill/>
                    </a:ln>
                  </pic:spPr>
                </pic:pic>
              </a:graphicData>
            </a:graphic>
          </wp:inline>
        </w:drawing>
      </w:r>
    </w:p>
    <w:p w14:paraId="36908BAA" w14:textId="046265D1" w:rsidR="00B05A88" w:rsidRPr="00EB7DE2" w:rsidRDefault="00B05A88" w:rsidP="008A4616">
      <w:pPr>
        <w:pStyle w:val="Hnh"/>
        <w:rPr>
          <w:szCs w:val="26"/>
        </w:rPr>
      </w:pPr>
      <w:bookmarkStart w:id="7098" w:name="_Toc1769780"/>
      <w:bookmarkStart w:id="7099" w:name="_Toc1802930"/>
      <w:bookmarkStart w:id="7100" w:name="_Toc1982252"/>
      <w:bookmarkStart w:id="7101" w:name="_Toc1997534"/>
      <w:bookmarkStart w:id="7102" w:name="_Toc1999001"/>
      <w:bookmarkStart w:id="7103" w:name="_Toc3208684"/>
      <w:bookmarkStart w:id="7104" w:name="_Toc3208742"/>
      <w:bookmarkStart w:id="7105" w:name="_Toc3376366"/>
      <w:bookmarkStart w:id="7106" w:name="_Toc3376428"/>
      <w:r w:rsidRPr="008A4616">
        <w:lastRenderedPageBreak/>
        <w:t>Hình 5.</w:t>
      </w:r>
      <w:del w:id="7107" w:author="Thảo Nguyễn Kim" w:date="2019-03-11T14:43:00Z">
        <w:r w:rsidRPr="00CF5A07" w:rsidDel="00D41F6B">
          <w:delText xml:space="preserve"> </w:delText>
        </w:r>
      </w:del>
      <w:del w:id="7108" w:author="Thảo Nguyễn Kim" w:date="2019-03-11T14:35:00Z">
        <w:r w:rsidR="00173019" w:rsidDel="00E7298B">
          <w:rPr>
            <w:noProof/>
          </w:rPr>
          <w:fldChar w:fldCharType="begin"/>
        </w:r>
        <w:r w:rsidR="008A37A2" w:rsidRPr="00EB7DE2" w:rsidDel="00E7298B">
          <w:rPr>
            <w:noProof/>
          </w:rPr>
          <w:delInstrText xml:space="preserve"> SEQ Hình_5. \* ARABIC </w:delInstrText>
        </w:r>
        <w:r w:rsidR="00173019" w:rsidDel="00E7298B">
          <w:rPr>
            <w:noProof/>
          </w:rPr>
          <w:fldChar w:fldCharType="separate"/>
        </w:r>
        <w:r w:rsidR="00CB481F" w:rsidRPr="008A4616" w:rsidDel="00E7298B">
          <w:rPr>
            <w:noProof/>
          </w:rPr>
          <w:delText>9</w:delText>
        </w:r>
        <w:r w:rsidR="00173019" w:rsidDel="00E7298B">
          <w:rPr>
            <w:noProof/>
          </w:rPr>
          <w:fldChar w:fldCharType="end"/>
        </w:r>
        <w:r w:rsidRPr="008A4616" w:rsidDel="00E7298B">
          <w:delText xml:space="preserve"> </w:delText>
        </w:r>
      </w:del>
      <w:ins w:id="7109" w:author="Thảo Nguyễn Kim" w:date="2019-03-11T14:35:00Z">
        <w:r w:rsidR="00E7298B" w:rsidRPr="00CF5A07">
          <w:rPr>
            <w:noProof/>
          </w:rPr>
          <w:t>6</w:t>
        </w:r>
        <w:r w:rsidR="00E7298B" w:rsidRPr="00EB7DE2">
          <w:t xml:space="preserve"> </w:t>
        </w:r>
      </w:ins>
      <w:r w:rsidRPr="00EB7DE2">
        <w:t>– Luồng xử lý việc chỉnh sửa Form</w:t>
      </w:r>
      <w:bookmarkEnd w:id="7098"/>
      <w:bookmarkEnd w:id="7099"/>
      <w:bookmarkEnd w:id="7100"/>
      <w:bookmarkEnd w:id="7101"/>
      <w:bookmarkEnd w:id="7102"/>
      <w:bookmarkEnd w:id="7103"/>
      <w:bookmarkEnd w:id="7104"/>
      <w:bookmarkEnd w:id="7105"/>
      <w:bookmarkEnd w:id="7106"/>
    </w:p>
    <w:p w14:paraId="624AD06C" w14:textId="77777777" w:rsidR="005A513D" w:rsidRPr="00E233C8" w:rsidRDefault="005A513D" w:rsidP="005A513D">
      <w:pPr>
        <w:spacing w:line="360" w:lineRule="auto"/>
        <w:ind w:left="1440" w:firstLine="720"/>
        <w:rPr>
          <w:rFonts w:ascii="Times New Roman" w:hAnsi="Times New Roman"/>
          <w:sz w:val="26"/>
          <w:szCs w:val="26"/>
        </w:rPr>
      </w:pPr>
      <w:r w:rsidRPr="00E233C8">
        <w:rPr>
          <w:rFonts w:ascii="Times New Roman" w:hAnsi="Times New Roman"/>
          <w:sz w:val="26"/>
          <w:szCs w:val="26"/>
        </w:rPr>
        <w:t xml:space="preserve">Việc xử lý chỉnh sửa form của WCP cực kì đơn giản là: lưu nguyên </w:t>
      </w:r>
      <w:r w:rsidR="00A02DC1">
        <w:rPr>
          <w:rFonts w:ascii="Times New Roman" w:hAnsi="Times New Roman"/>
          <w:sz w:val="26"/>
          <w:szCs w:val="26"/>
        </w:rPr>
        <w:t>một</w:t>
      </w:r>
      <w:r w:rsidR="00A02DC1" w:rsidRPr="00E233C8">
        <w:rPr>
          <w:rFonts w:ascii="Times New Roman" w:hAnsi="Times New Roman"/>
          <w:sz w:val="26"/>
          <w:szCs w:val="26"/>
        </w:rPr>
        <w:t xml:space="preserve"> </w:t>
      </w:r>
      <w:r w:rsidRPr="00E233C8">
        <w:rPr>
          <w:rFonts w:ascii="Times New Roman" w:hAnsi="Times New Roman"/>
          <w:sz w:val="26"/>
          <w:szCs w:val="26"/>
        </w:rPr>
        <w:t>khối html của task xuống database. Khi cần thì load nguyên khối html và chỉnh sửa lại rồi đưa lại cho WCP lưu xuống database lại. Việc chỉnh sửa form chủ yếu là javascript kết hợp với angrulajs.</w:t>
      </w:r>
    </w:p>
    <w:p w14:paraId="6B2AAD01" w14:textId="77777777" w:rsidR="005A513D" w:rsidRPr="00F12A3D" w:rsidRDefault="005A513D" w:rsidP="005A513D">
      <w:pPr>
        <w:spacing w:line="360" w:lineRule="auto"/>
        <w:ind w:left="1440" w:firstLine="720"/>
        <w:rPr>
          <w:rFonts w:ascii="Times New Roman" w:hAnsi="Times New Roman"/>
          <w:b/>
          <w:sz w:val="26"/>
          <w:szCs w:val="26"/>
          <w:rPrChange w:id="7110" w:author="Chanh Duc Ngo" w:date="2019-03-10T17:11:00Z">
            <w:rPr>
              <w:rFonts w:ascii="Times New Roman" w:hAnsi="Times New Roman"/>
              <w:sz w:val="26"/>
              <w:szCs w:val="26"/>
            </w:rPr>
          </w:rPrChange>
        </w:rPr>
      </w:pPr>
      <w:r w:rsidRPr="00F12A3D">
        <w:rPr>
          <w:rFonts w:ascii="Times New Roman" w:hAnsi="Times New Roman"/>
          <w:b/>
          <w:sz w:val="26"/>
          <w:szCs w:val="26"/>
          <w:rPrChange w:id="7111" w:author="Chanh Duc Ngo" w:date="2019-03-10T17:11:00Z">
            <w:rPr>
              <w:rFonts w:ascii="Times New Roman" w:hAnsi="Times New Roman"/>
              <w:sz w:val="26"/>
              <w:szCs w:val="26"/>
            </w:rPr>
          </w:rPrChange>
        </w:rPr>
        <w:t>Xử lý thực thi task của ‘Process’:</w:t>
      </w:r>
    </w:p>
    <w:p w14:paraId="5F3BDD2C" w14:textId="77777777" w:rsidR="005A513D" w:rsidRDefault="005A513D" w:rsidP="005A513D">
      <w:pPr>
        <w:spacing w:line="360" w:lineRule="auto"/>
        <w:ind w:left="720" w:firstLine="720"/>
        <w:rPr>
          <w:rFonts w:ascii="Times New Roman" w:hAnsi="Times New Roman"/>
          <w:sz w:val="26"/>
          <w:szCs w:val="26"/>
        </w:rPr>
      </w:pPr>
      <w:r w:rsidRPr="00EB22ED">
        <w:rPr>
          <w:rFonts w:ascii="Times New Roman" w:hAnsi="Times New Roman"/>
          <w:noProof/>
          <w:color w:val="3A3A3A"/>
          <w:sz w:val="26"/>
          <w:szCs w:val="26"/>
          <w:shd w:val="clear" w:color="auto" w:fill="FEFEFE"/>
          <w:lang w:val="en-US"/>
        </w:rPr>
        <w:drawing>
          <wp:inline distT="0" distB="0" distL="0" distR="0" wp14:anchorId="734F572D" wp14:editId="45D05A99">
            <wp:extent cx="4176395" cy="46774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76395" cy="4677410"/>
                    </a:xfrm>
                    <a:prstGeom prst="rect">
                      <a:avLst/>
                    </a:prstGeom>
                    <a:noFill/>
                    <a:ln>
                      <a:noFill/>
                    </a:ln>
                  </pic:spPr>
                </pic:pic>
              </a:graphicData>
            </a:graphic>
          </wp:inline>
        </w:drawing>
      </w:r>
    </w:p>
    <w:p w14:paraId="16A0CAB6" w14:textId="5D08BAD6" w:rsidR="005A513D" w:rsidRPr="00EB7DE2" w:rsidRDefault="00B05A88" w:rsidP="008A4616">
      <w:pPr>
        <w:pStyle w:val="Hnh"/>
        <w:rPr>
          <w:szCs w:val="26"/>
        </w:rPr>
      </w:pPr>
      <w:bookmarkStart w:id="7112" w:name="_Toc1769781"/>
      <w:bookmarkStart w:id="7113" w:name="_Toc1802931"/>
      <w:bookmarkStart w:id="7114" w:name="_Toc1982253"/>
      <w:bookmarkStart w:id="7115" w:name="_Toc1997535"/>
      <w:bookmarkStart w:id="7116" w:name="_Toc1999002"/>
      <w:bookmarkStart w:id="7117" w:name="_Toc3208685"/>
      <w:bookmarkStart w:id="7118" w:name="_Toc3208743"/>
      <w:bookmarkStart w:id="7119" w:name="_Toc3376367"/>
      <w:bookmarkStart w:id="7120" w:name="_Toc3376429"/>
      <w:r w:rsidRPr="008A4616">
        <w:t>Hình 5.</w:t>
      </w:r>
      <w:del w:id="7121" w:author="Thảo Nguyễn Kim" w:date="2019-03-11T14:43:00Z">
        <w:r w:rsidRPr="00CF5A07" w:rsidDel="00D73C5C">
          <w:delText xml:space="preserve"> </w:delText>
        </w:r>
      </w:del>
      <w:ins w:id="7122" w:author="Thảo Nguyễn Kim" w:date="2019-03-11T14:36:00Z">
        <w:r w:rsidR="00065E30" w:rsidRPr="00EB7DE2">
          <w:t>7</w:t>
        </w:r>
      </w:ins>
      <w:ins w:id="7123" w:author="Thảo Nguyễn Kim" w:date="2019-03-11T14:43:00Z">
        <w:r w:rsidR="00D73C5C" w:rsidRPr="00EB7DE2">
          <w:t xml:space="preserve"> </w:t>
        </w:r>
      </w:ins>
      <w:del w:id="7124" w:author="Thảo Nguyễn Kim" w:date="2019-03-11T14:36:00Z">
        <w:r w:rsidR="00173019" w:rsidDel="00065E30">
          <w:rPr>
            <w:noProof/>
          </w:rPr>
          <w:fldChar w:fldCharType="begin"/>
        </w:r>
        <w:r w:rsidR="008A37A2" w:rsidRPr="00EB7DE2" w:rsidDel="00065E30">
          <w:rPr>
            <w:noProof/>
          </w:rPr>
          <w:delInstrText xml:space="preserve"> SEQ Hình_5. \* ARABIC </w:delInstrText>
        </w:r>
        <w:r w:rsidR="00173019" w:rsidDel="00065E30">
          <w:rPr>
            <w:noProof/>
          </w:rPr>
          <w:fldChar w:fldCharType="separate"/>
        </w:r>
        <w:r w:rsidR="00CB481F" w:rsidRPr="008A4616" w:rsidDel="00065E30">
          <w:rPr>
            <w:noProof/>
          </w:rPr>
          <w:delText>10</w:delText>
        </w:r>
        <w:r w:rsidR="00173019" w:rsidDel="00065E30">
          <w:rPr>
            <w:noProof/>
          </w:rPr>
          <w:fldChar w:fldCharType="end"/>
        </w:r>
      </w:del>
      <w:r w:rsidRPr="008A4616">
        <w:rPr>
          <w:szCs w:val="26"/>
        </w:rPr>
        <w:t xml:space="preserve">- Luồng xử lý việc thực thi </w:t>
      </w:r>
      <w:r w:rsidR="00ED40CD" w:rsidRPr="00CF5A07">
        <w:rPr>
          <w:szCs w:val="26"/>
        </w:rPr>
        <w:t>Task</w:t>
      </w:r>
      <w:r w:rsidRPr="00EB7DE2">
        <w:rPr>
          <w:szCs w:val="26"/>
        </w:rPr>
        <w:t>.</w:t>
      </w:r>
      <w:bookmarkEnd w:id="7112"/>
      <w:bookmarkEnd w:id="7113"/>
      <w:bookmarkEnd w:id="7114"/>
      <w:bookmarkEnd w:id="7115"/>
      <w:bookmarkEnd w:id="7116"/>
      <w:bookmarkEnd w:id="7117"/>
      <w:bookmarkEnd w:id="7118"/>
      <w:bookmarkEnd w:id="7119"/>
      <w:bookmarkEnd w:id="7120"/>
    </w:p>
    <w:p w14:paraId="318D66E9" w14:textId="77777777" w:rsidR="005A513D" w:rsidRPr="00243589" w:rsidRDefault="005A513D" w:rsidP="005A513D">
      <w:pPr>
        <w:spacing w:line="360" w:lineRule="auto"/>
        <w:ind w:left="1440" w:firstLine="720"/>
        <w:rPr>
          <w:rFonts w:ascii="Times New Roman" w:hAnsi="Times New Roman"/>
          <w:sz w:val="26"/>
          <w:szCs w:val="26"/>
        </w:rPr>
      </w:pPr>
      <w:r w:rsidRPr="00243589">
        <w:rPr>
          <w:rFonts w:ascii="Times New Roman" w:hAnsi="Times New Roman"/>
          <w:sz w:val="26"/>
          <w:szCs w:val="26"/>
        </w:rPr>
        <w:lastRenderedPageBreak/>
        <w:t xml:space="preserve">Do còn hẹn chế việc lấy </w:t>
      </w:r>
      <w:r w:rsidR="00726D39" w:rsidRPr="00243589">
        <w:rPr>
          <w:rFonts w:ascii="Times New Roman" w:hAnsi="Times New Roman"/>
          <w:sz w:val="26"/>
          <w:szCs w:val="26"/>
        </w:rPr>
        <w:t xml:space="preserve">Form Task </w:t>
      </w:r>
      <w:r w:rsidRPr="00243589">
        <w:rPr>
          <w:rFonts w:ascii="Times New Roman" w:hAnsi="Times New Roman"/>
          <w:sz w:val="26"/>
          <w:szCs w:val="26"/>
        </w:rPr>
        <w:t xml:space="preserve">trong từng nghiệp vụ ( mỗi nghiệp vụ chỉ mới lấy được </w:t>
      </w:r>
      <w:r w:rsidR="00C527C6">
        <w:rPr>
          <w:rFonts w:ascii="Times New Roman" w:hAnsi="Times New Roman"/>
          <w:sz w:val="26"/>
          <w:szCs w:val="26"/>
        </w:rPr>
        <w:t>một</w:t>
      </w:r>
      <w:r w:rsidR="00C527C6" w:rsidRPr="00243589">
        <w:rPr>
          <w:rFonts w:ascii="Times New Roman" w:hAnsi="Times New Roman"/>
          <w:sz w:val="26"/>
          <w:szCs w:val="26"/>
        </w:rPr>
        <w:t xml:space="preserve"> </w:t>
      </w:r>
      <w:r w:rsidR="00726D39" w:rsidRPr="00243589">
        <w:rPr>
          <w:rFonts w:ascii="Times New Roman" w:hAnsi="Times New Roman"/>
          <w:sz w:val="26"/>
          <w:szCs w:val="26"/>
        </w:rPr>
        <w:t xml:space="preserve">Form Task </w:t>
      </w:r>
      <w:r w:rsidRPr="00243589">
        <w:rPr>
          <w:rFonts w:ascii="Times New Roman" w:hAnsi="Times New Roman"/>
          <w:sz w:val="26"/>
          <w:szCs w:val="26"/>
        </w:rPr>
        <w:t xml:space="preserve">đầu tiên). Do đó em thiết kế theo kiểu này để đảm bảo việc lưu trữ </w:t>
      </w:r>
      <w:r w:rsidR="00ED40CD" w:rsidRPr="00243589">
        <w:rPr>
          <w:rFonts w:ascii="Times New Roman" w:hAnsi="Times New Roman"/>
          <w:sz w:val="26"/>
          <w:szCs w:val="26"/>
        </w:rPr>
        <w:t xml:space="preserve">Form Task </w:t>
      </w:r>
      <w:r w:rsidRPr="00243589">
        <w:rPr>
          <w:rFonts w:ascii="Times New Roman" w:hAnsi="Times New Roman"/>
          <w:sz w:val="26"/>
          <w:szCs w:val="26"/>
        </w:rPr>
        <w:t>có hiệu quả hơn.</w:t>
      </w:r>
    </w:p>
    <w:p w14:paraId="18B1B45D" w14:textId="77777777" w:rsidR="005A513D" w:rsidRPr="00243589" w:rsidRDefault="005A513D" w:rsidP="005A513D">
      <w:pPr>
        <w:spacing w:line="360" w:lineRule="auto"/>
        <w:ind w:left="1440" w:firstLine="720"/>
        <w:rPr>
          <w:rFonts w:ascii="Times New Roman" w:hAnsi="Times New Roman"/>
          <w:sz w:val="26"/>
          <w:szCs w:val="26"/>
        </w:rPr>
      </w:pPr>
      <w:r w:rsidRPr="00243589">
        <w:rPr>
          <w:rFonts w:ascii="Times New Roman" w:hAnsi="Times New Roman"/>
          <w:sz w:val="26"/>
          <w:szCs w:val="26"/>
        </w:rPr>
        <w:t>Khi một quy trình được thực hiện, WCP sẽ tiến thành xuống</w:t>
      </w:r>
      <w:r w:rsidR="00AE1C18">
        <w:rPr>
          <w:rFonts w:ascii="Times New Roman" w:hAnsi="Times New Roman"/>
          <w:sz w:val="26"/>
          <w:szCs w:val="26"/>
        </w:rPr>
        <w:t xml:space="preserve"> cơ sở dữ liệu</w:t>
      </w:r>
      <w:r w:rsidRPr="00243589">
        <w:rPr>
          <w:rFonts w:ascii="Times New Roman" w:hAnsi="Times New Roman"/>
          <w:sz w:val="26"/>
          <w:szCs w:val="26"/>
        </w:rPr>
        <w:t xml:space="preserve"> để lấy </w:t>
      </w:r>
      <w:r w:rsidR="00434379" w:rsidRPr="00243589">
        <w:rPr>
          <w:rFonts w:ascii="Times New Roman" w:hAnsi="Times New Roman"/>
          <w:sz w:val="26"/>
          <w:szCs w:val="26"/>
        </w:rPr>
        <w:t>Form Task</w:t>
      </w:r>
      <w:r w:rsidRPr="00243589">
        <w:rPr>
          <w:rFonts w:ascii="Times New Roman" w:hAnsi="Times New Roman"/>
          <w:sz w:val="26"/>
          <w:szCs w:val="26"/>
        </w:rPr>
        <w:t xml:space="preserve">, nếu trong </w:t>
      </w:r>
      <w:r w:rsidR="00434379">
        <w:rPr>
          <w:rFonts w:ascii="Times New Roman" w:hAnsi="Times New Roman"/>
          <w:sz w:val="26"/>
          <w:szCs w:val="26"/>
        </w:rPr>
        <w:t xml:space="preserve">cơ sở dữ liệu </w:t>
      </w:r>
      <w:r w:rsidRPr="00243589">
        <w:rPr>
          <w:rFonts w:ascii="Times New Roman" w:hAnsi="Times New Roman"/>
          <w:sz w:val="26"/>
          <w:szCs w:val="26"/>
        </w:rPr>
        <w:t xml:space="preserve">chưa có </w:t>
      </w:r>
      <w:r w:rsidR="00726D39" w:rsidRPr="00243589">
        <w:rPr>
          <w:rFonts w:ascii="Times New Roman" w:hAnsi="Times New Roman"/>
          <w:sz w:val="26"/>
          <w:szCs w:val="26"/>
        </w:rPr>
        <w:t>Form Task</w:t>
      </w:r>
      <w:r w:rsidRPr="00243589">
        <w:rPr>
          <w:rFonts w:ascii="Times New Roman" w:hAnsi="Times New Roman"/>
          <w:sz w:val="26"/>
          <w:szCs w:val="26"/>
        </w:rPr>
        <w:t xml:space="preserve">, WCP sẽ gửi RestAPI đến CEE để lấy </w:t>
      </w:r>
      <w:r w:rsidR="00BF3338" w:rsidRPr="00243589">
        <w:rPr>
          <w:rFonts w:ascii="Times New Roman" w:hAnsi="Times New Roman"/>
          <w:sz w:val="26"/>
          <w:szCs w:val="26"/>
        </w:rPr>
        <w:t xml:space="preserve">Form Task </w:t>
      </w:r>
      <w:r w:rsidRPr="00243589">
        <w:rPr>
          <w:rFonts w:ascii="Times New Roman" w:hAnsi="Times New Roman"/>
          <w:sz w:val="26"/>
          <w:szCs w:val="26"/>
        </w:rPr>
        <w:t xml:space="preserve">được định sẵn từ </w:t>
      </w:r>
      <w:r w:rsidR="00BF3338" w:rsidRPr="00243589">
        <w:rPr>
          <w:rFonts w:ascii="Times New Roman" w:hAnsi="Times New Roman"/>
          <w:sz w:val="26"/>
          <w:szCs w:val="26"/>
        </w:rPr>
        <w:t>Engine</w:t>
      </w:r>
      <w:r w:rsidRPr="00243589">
        <w:rPr>
          <w:rFonts w:ascii="Times New Roman" w:hAnsi="Times New Roman"/>
          <w:sz w:val="26"/>
          <w:szCs w:val="26"/>
        </w:rPr>
        <w:t>-</w:t>
      </w:r>
      <w:r w:rsidR="00BF3338" w:rsidRPr="00243589">
        <w:rPr>
          <w:rFonts w:ascii="Times New Roman" w:hAnsi="Times New Roman"/>
          <w:sz w:val="26"/>
          <w:szCs w:val="26"/>
        </w:rPr>
        <w:t xml:space="preserve">Rest </w:t>
      </w:r>
      <w:r w:rsidRPr="00243589">
        <w:rPr>
          <w:rFonts w:ascii="Times New Roman" w:hAnsi="Times New Roman"/>
          <w:sz w:val="26"/>
          <w:szCs w:val="26"/>
        </w:rPr>
        <w:t xml:space="preserve">của Camunda. Sau đó sẽ lưu vào </w:t>
      </w:r>
      <w:r w:rsidR="00434379">
        <w:rPr>
          <w:rFonts w:ascii="Times New Roman" w:hAnsi="Times New Roman"/>
          <w:sz w:val="26"/>
          <w:szCs w:val="26"/>
        </w:rPr>
        <w:t xml:space="preserve">cơ sở dữ liệu </w:t>
      </w:r>
      <w:r w:rsidRPr="00243589">
        <w:rPr>
          <w:rFonts w:ascii="Times New Roman" w:hAnsi="Times New Roman"/>
          <w:sz w:val="26"/>
          <w:szCs w:val="26"/>
        </w:rPr>
        <w:t>và trả về người dùng.</w:t>
      </w:r>
    </w:p>
    <w:p w14:paraId="14AC89EB" w14:textId="28851DDD" w:rsidR="005A513D" w:rsidRPr="005A513D" w:rsidRDefault="00D57817">
      <w:pPr>
        <w:spacing w:line="259" w:lineRule="auto"/>
        <w:jc w:val="left"/>
        <w:rPr>
          <w:rFonts w:ascii="Times New Roman" w:hAnsi="Times New Roman"/>
          <w:sz w:val="26"/>
          <w:szCs w:val="26"/>
        </w:rPr>
        <w:pPrChange w:id="7125" w:author="Thảo Nguyễn Kim" w:date="2019-03-11T14:52:00Z">
          <w:pPr>
            <w:ind w:left="720" w:firstLine="720"/>
          </w:pPr>
        </w:pPrChange>
      </w:pPr>
      <w:ins w:id="7126" w:author="Thảo Nguyễn Kim" w:date="2019-03-11T14:52:00Z">
        <w:r>
          <w:rPr>
            <w:rFonts w:ascii="Times New Roman" w:hAnsi="Times New Roman"/>
            <w:sz w:val="26"/>
            <w:szCs w:val="26"/>
          </w:rPr>
          <w:br w:type="page"/>
        </w:r>
      </w:ins>
    </w:p>
    <w:p w14:paraId="45D99971" w14:textId="544F0DEA" w:rsidR="00444692" w:rsidRDefault="00D02C06" w:rsidP="00D02C06">
      <w:pPr>
        <w:spacing w:line="360" w:lineRule="auto"/>
        <w:jc w:val="left"/>
        <w:outlineLvl w:val="0"/>
        <w:rPr>
          <w:rFonts w:ascii="Times New Roman" w:hAnsi="Times New Roman"/>
          <w:b/>
          <w:sz w:val="28"/>
          <w:szCs w:val="28"/>
        </w:rPr>
      </w:pPr>
      <w:bookmarkStart w:id="7127" w:name="_Toc3204550"/>
      <w:bookmarkStart w:id="7128" w:name="_Toc1743584"/>
      <w:r w:rsidRPr="00444692">
        <w:rPr>
          <w:rFonts w:ascii="Times New Roman" w:hAnsi="Times New Roman"/>
          <w:b/>
          <w:color w:val="FFFFFF" w:themeColor="background1"/>
          <w:sz w:val="28"/>
          <w:szCs w:val="28"/>
        </w:rPr>
        <w:lastRenderedPageBreak/>
        <w:t>6.</w:t>
      </w:r>
      <w:r w:rsidRPr="00E42B10">
        <w:rPr>
          <w:rFonts w:ascii="Times New Roman" w:hAnsi="Times New Roman"/>
          <w:b/>
          <w:sz w:val="28"/>
          <w:szCs w:val="28"/>
        </w:rPr>
        <w:t xml:space="preserve"> </w:t>
      </w:r>
      <w:r w:rsidR="008A60F3" w:rsidRPr="00E42B10">
        <w:rPr>
          <w:rFonts w:ascii="Times New Roman" w:hAnsi="Times New Roman"/>
          <w:b/>
          <w:sz w:val="28"/>
          <w:szCs w:val="28"/>
        </w:rPr>
        <w:t>CHƯƠNG 6:</w:t>
      </w:r>
      <w:r w:rsidR="008A60F3">
        <w:rPr>
          <w:rFonts w:ascii="Times New Roman" w:hAnsi="Times New Roman"/>
          <w:b/>
          <w:sz w:val="28"/>
          <w:szCs w:val="28"/>
        </w:rPr>
        <w:t xml:space="preserve"> KẾT QUẢ </w:t>
      </w:r>
      <w:r w:rsidR="000F49C8">
        <w:rPr>
          <w:rFonts w:ascii="Times New Roman" w:hAnsi="Times New Roman"/>
          <w:b/>
          <w:sz w:val="28"/>
          <w:szCs w:val="28"/>
        </w:rPr>
        <w:t>CÀI ĐẠT</w:t>
      </w:r>
      <w:r w:rsidR="008A60F3">
        <w:rPr>
          <w:rFonts w:ascii="Times New Roman" w:hAnsi="Times New Roman"/>
          <w:b/>
          <w:sz w:val="28"/>
          <w:szCs w:val="28"/>
        </w:rPr>
        <w:t xml:space="preserve"> VÀ ĐÁNH GIÁ</w:t>
      </w:r>
      <w:bookmarkEnd w:id="7127"/>
    </w:p>
    <w:p w14:paraId="7B7889F4" w14:textId="7AD56E48" w:rsidR="000F49C8" w:rsidRDefault="000F49C8">
      <w:pPr>
        <w:rPr>
          <w:rFonts w:ascii="Times New Roman" w:hAnsi="Times New Roman"/>
          <w:b/>
          <w:sz w:val="28"/>
          <w:szCs w:val="28"/>
        </w:rPr>
        <w:pPrChange w:id="7129" w:author="Thảo Nguyễn Kim" w:date="2019-03-10T20:25:00Z">
          <w:pPr>
            <w:spacing w:line="360" w:lineRule="auto"/>
            <w:jc w:val="left"/>
            <w:outlineLvl w:val="0"/>
          </w:pPr>
        </w:pPrChange>
      </w:pPr>
      <w:r w:rsidRPr="007D44A6">
        <w:rPr>
          <w:rFonts w:ascii="Times New Roman" w:hAnsi="Times New Roman"/>
          <w:i/>
          <w:sz w:val="26"/>
          <w:szCs w:val="26"/>
        </w:rPr>
        <w:t xml:space="preserve">Trong chương này, em sẽ </w:t>
      </w:r>
      <w:r>
        <w:rPr>
          <w:rFonts w:ascii="Times New Roman" w:hAnsi="Times New Roman"/>
          <w:i/>
          <w:sz w:val="26"/>
          <w:szCs w:val="26"/>
        </w:rPr>
        <w:t>trình bày kết quả cài đặt sau khu thực hiện cài đặt hệ thống. Và đồng thời em cũng xây dựng một ứng dụng minh họa để từ đó em rút ra được đánh giá cho hệ thống của mình.</w:t>
      </w:r>
    </w:p>
    <w:p w14:paraId="081C0647" w14:textId="1A983868" w:rsidR="00BD45CA" w:rsidRDefault="00BD45CA" w:rsidP="0024219D">
      <w:pPr>
        <w:pStyle w:val="ListParagraph"/>
        <w:numPr>
          <w:ilvl w:val="1"/>
          <w:numId w:val="32"/>
        </w:numPr>
        <w:spacing w:line="360" w:lineRule="auto"/>
        <w:jc w:val="left"/>
        <w:outlineLvl w:val="1"/>
        <w:rPr>
          <w:rFonts w:ascii="Times New Roman" w:hAnsi="Times New Roman"/>
          <w:b/>
          <w:sz w:val="26"/>
          <w:szCs w:val="26"/>
        </w:rPr>
      </w:pPr>
      <w:bookmarkStart w:id="7130" w:name="_Toc3204551"/>
      <w:bookmarkStart w:id="7131" w:name="_Toc1743585"/>
      <w:bookmarkEnd w:id="7128"/>
      <w:r>
        <w:rPr>
          <w:rFonts w:ascii="Times New Roman" w:hAnsi="Times New Roman"/>
          <w:b/>
          <w:sz w:val="26"/>
          <w:szCs w:val="26"/>
        </w:rPr>
        <w:t>Kết quả cài đ</w:t>
      </w:r>
      <w:ins w:id="7132" w:author="Thảo Nguyễn Kim" w:date="2019-03-11T13:51:00Z">
        <w:r w:rsidR="00651D4C">
          <w:rPr>
            <w:rFonts w:ascii="Times New Roman" w:hAnsi="Times New Roman"/>
            <w:b/>
            <w:sz w:val="26"/>
            <w:szCs w:val="26"/>
            <w:lang w:val="en-US"/>
          </w:rPr>
          <w:t>ặ</w:t>
        </w:r>
      </w:ins>
      <w:del w:id="7133" w:author="Thảo Nguyễn Kim" w:date="2019-03-11T13:51:00Z">
        <w:r w:rsidDel="00651D4C">
          <w:rPr>
            <w:rFonts w:ascii="Times New Roman" w:hAnsi="Times New Roman"/>
            <w:b/>
            <w:sz w:val="26"/>
            <w:szCs w:val="26"/>
          </w:rPr>
          <w:delText>ạ</w:delText>
        </w:r>
      </w:del>
      <w:r>
        <w:rPr>
          <w:rFonts w:ascii="Times New Roman" w:hAnsi="Times New Roman"/>
          <w:b/>
          <w:sz w:val="26"/>
          <w:szCs w:val="26"/>
        </w:rPr>
        <w:t>t</w:t>
      </w:r>
      <w:bookmarkEnd w:id="7130"/>
    </w:p>
    <w:p w14:paraId="39F5BADB" w14:textId="77777777" w:rsidR="00BD45CA" w:rsidRDefault="00BD45CA" w:rsidP="00BD45CA">
      <w:pPr>
        <w:pStyle w:val="ListParagraph"/>
        <w:numPr>
          <w:ilvl w:val="2"/>
          <w:numId w:val="32"/>
        </w:numPr>
        <w:spacing w:line="360" w:lineRule="auto"/>
        <w:jc w:val="left"/>
        <w:outlineLvl w:val="2"/>
        <w:rPr>
          <w:rFonts w:ascii="Times New Roman" w:hAnsi="Times New Roman"/>
          <w:b/>
          <w:sz w:val="26"/>
          <w:szCs w:val="26"/>
        </w:rPr>
      </w:pPr>
      <w:bookmarkStart w:id="7134" w:name="_Toc3204552"/>
      <w:r>
        <w:rPr>
          <w:rFonts w:ascii="Times New Roman" w:hAnsi="Times New Roman"/>
          <w:b/>
          <w:sz w:val="26"/>
          <w:szCs w:val="26"/>
        </w:rPr>
        <w:t>Camunda-Extend-System</w:t>
      </w:r>
      <w:bookmarkEnd w:id="7134"/>
    </w:p>
    <w:p w14:paraId="230E2FC3" w14:textId="77777777" w:rsidR="00BD45CA" w:rsidRPr="00AC1353" w:rsidRDefault="00BD45CA" w:rsidP="00BD45CA">
      <w:pPr>
        <w:spacing w:line="360" w:lineRule="auto"/>
        <w:rPr>
          <w:rFonts w:ascii="Times New Roman" w:hAnsi="Times New Roman"/>
          <w:sz w:val="26"/>
          <w:szCs w:val="26"/>
        </w:rPr>
      </w:pPr>
      <w:r w:rsidRPr="00AC1353">
        <w:rPr>
          <w:rFonts w:ascii="Times New Roman" w:hAnsi="Times New Roman"/>
          <w:noProof/>
          <w:lang w:val="en-US"/>
        </w:rPr>
        <w:drawing>
          <wp:inline distT="0" distB="0" distL="0" distR="0" wp14:anchorId="5CA9182D" wp14:editId="5E114FE3">
            <wp:extent cx="5791833" cy="4572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5779" cy="4575115"/>
                    </a:xfrm>
                    <a:prstGeom prst="rect">
                      <a:avLst/>
                    </a:prstGeom>
                  </pic:spPr>
                </pic:pic>
              </a:graphicData>
            </a:graphic>
          </wp:inline>
        </w:drawing>
      </w:r>
    </w:p>
    <w:p w14:paraId="724B1B43" w14:textId="07CF236D" w:rsidR="00BD45CA" w:rsidRPr="00AC1353" w:rsidRDefault="00BD45CA" w:rsidP="008A4616">
      <w:pPr>
        <w:pStyle w:val="Hnh"/>
      </w:pPr>
      <w:bookmarkStart w:id="7135" w:name="_Toc3208686"/>
      <w:bookmarkStart w:id="7136" w:name="_Toc3208744"/>
      <w:bookmarkStart w:id="7137" w:name="_Toc3376368"/>
      <w:bookmarkStart w:id="7138" w:name="_Toc3376430"/>
      <w:r>
        <w:t>Hình 6.</w:t>
      </w:r>
      <w:del w:id="7139" w:author="Thảo Nguyễn Kim" w:date="2019-03-11T14:43:00Z">
        <w:r w:rsidDel="00113754">
          <w:delText xml:space="preserve"> </w:delText>
        </w:r>
      </w:del>
      <w:r>
        <w:rPr>
          <w:noProof/>
        </w:rPr>
        <w:t>1</w:t>
      </w:r>
      <w:ins w:id="7140" w:author="Thảo Nguyễn Kim" w:date="2019-03-11T14:43:00Z">
        <w:r w:rsidR="00113754">
          <w:rPr>
            <w:noProof/>
          </w:rPr>
          <w:t xml:space="preserve"> </w:t>
        </w:r>
      </w:ins>
      <w:r>
        <w:t xml:space="preserve">- </w:t>
      </w:r>
      <w:r w:rsidRPr="00AC1353">
        <w:t>Giao diện login của BWC</w:t>
      </w:r>
      <w:bookmarkEnd w:id="7135"/>
      <w:bookmarkEnd w:id="7136"/>
      <w:bookmarkEnd w:id="7137"/>
      <w:bookmarkEnd w:id="7138"/>
    </w:p>
    <w:p w14:paraId="4661C7DC" w14:textId="77777777" w:rsidR="00BD45CA" w:rsidRPr="00AC1353" w:rsidRDefault="00BD45CA" w:rsidP="00BD45CA">
      <w:pPr>
        <w:spacing w:line="360" w:lineRule="auto"/>
        <w:rPr>
          <w:rFonts w:ascii="Times New Roman" w:hAnsi="Times New Roman"/>
          <w:sz w:val="26"/>
          <w:szCs w:val="26"/>
        </w:rPr>
      </w:pPr>
      <w:r w:rsidRPr="00AC1353">
        <w:rPr>
          <w:rFonts w:ascii="Times New Roman" w:hAnsi="Times New Roman"/>
          <w:noProof/>
          <w:lang w:val="en-US"/>
        </w:rPr>
        <w:lastRenderedPageBreak/>
        <w:drawing>
          <wp:inline distT="0" distB="0" distL="0" distR="0" wp14:anchorId="593293A0" wp14:editId="04564B01">
            <wp:extent cx="5791835" cy="20766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2076645"/>
                    </a:xfrm>
                    <a:prstGeom prst="rect">
                      <a:avLst/>
                    </a:prstGeom>
                  </pic:spPr>
                </pic:pic>
              </a:graphicData>
            </a:graphic>
          </wp:inline>
        </w:drawing>
      </w:r>
    </w:p>
    <w:p w14:paraId="303D19C4" w14:textId="2D4D4A5F" w:rsidR="00BD45CA" w:rsidRPr="00AC1353" w:rsidRDefault="00BD45CA" w:rsidP="008A4616">
      <w:pPr>
        <w:pStyle w:val="Hnh"/>
      </w:pPr>
      <w:bookmarkStart w:id="7141" w:name="_Toc3208687"/>
      <w:bookmarkStart w:id="7142" w:name="_Toc3208745"/>
      <w:bookmarkStart w:id="7143" w:name="_Toc3376369"/>
      <w:bookmarkStart w:id="7144" w:name="_Toc3376431"/>
      <w:r>
        <w:t>Hình</w:t>
      </w:r>
      <w:ins w:id="7145" w:author="Thảo Nguyễn Kim" w:date="2019-03-11T14:36:00Z">
        <w:r w:rsidR="00065E30">
          <w:t xml:space="preserve"> </w:t>
        </w:r>
      </w:ins>
      <w:del w:id="7146" w:author="Thảo Nguyễn Kim" w:date="2019-03-11T14:36:00Z">
        <w:r w:rsidDel="00065E30">
          <w:delText xml:space="preserve"> </w:delText>
        </w:r>
      </w:del>
      <w:ins w:id="7147" w:author="Thảo Nguyễn Kim" w:date="2019-03-11T14:36:00Z">
        <w:r w:rsidR="00065E30">
          <w:t>6</w:t>
        </w:r>
      </w:ins>
      <w:del w:id="7148" w:author="Thảo Nguyễn Kim" w:date="2019-03-11T14:36:00Z">
        <w:r w:rsidDel="00065E30">
          <w:delText>5</w:delText>
        </w:r>
      </w:del>
      <w:r>
        <w:t>.</w:t>
      </w:r>
      <w:del w:id="7149" w:author="Thảo Nguyễn Kim" w:date="2019-03-11T14:43:00Z">
        <w:r w:rsidDel="00113754">
          <w:delText xml:space="preserve"> </w:delText>
        </w:r>
      </w:del>
      <w:r>
        <w:rPr>
          <w:noProof/>
        </w:rPr>
        <w:t>2</w:t>
      </w:r>
      <w:r>
        <w:t xml:space="preserve"> - </w:t>
      </w:r>
      <w:r w:rsidRPr="00AC1353">
        <w:t>Giao diện bussines-webapp-creator</w:t>
      </w:r>
      <w:bookmarkEnd w:id="7141"/>
      <w:bookmarkEnd w:id="7142"/>
      <w:bookmarkEnd w:id="7143"/>
      <w:bookmarkEnd w:id="7144"/>
    </w:p>
    <w:p w14:paraId="33123BB0" w14:textId="77777777" w:rsidR="00BD45CA" w:rsidRPr="00F12A3D" w:rsidRDefault="00BD45CA" w:rsidP="00BD45CA">
      <w:pPr>
        <w:spacing w:line="360" w:lineRule="auto"/>
        <w:ind w:firstLine="720"/>
        <w:rPr>
          <w:rFonts w:ascii="Times New Roman" w:hAnsi="Times New Roman"/>
          <w:b/>
          <w:sz w:val="26"/>
          <w:szCs w:val="26"/>
          <w:rPrChange w:id="7150" w:author="Chanh Duc Ngo" w:date="2019-03-10T17:14:00Z">
            <w:rPr>
              <w:rFonts w:ascii="Times New Roman" w:hAnsi="Times New Roman"/>
              <w:sz w:val="26"/>
              <w:szCs w:val="26"/>
            </w:rPr>
          </w:rPrChange>
        </w:rPr>
      </w:pPr>
      <w:r w:rsidRPr="00F12A3D">
        <w:rPr>
          <w:rFonts w:ascii="Times New Roman" w:hAnsi="Times New Roman"/>
          <w:b/>
          <w:sz w:val="26"/>
          <w:szCs w:val="26"/>
          <w:rPrChange w:id="7151" w:author="Chanh Duc Ngo" w:date="2019-03-10T17:14:00Z">
            <w:rPr>
              <w:rFonts w:ascii="Times New Roman" w:hAnsi="Times New Roman"/>
              <w:sz w:val="26"/>
              <w:szCs w:val="26"/>
            </w:rPr>
          </w:rPrChange>
        </w:rPr>
        <w:t xml:space="preserve">Đăng nhập: </w:t>
      </w:r>
    </w:p>
    <w:p w14:paraId="5D888D5A" w14:textId="77777777" w:rsidR="00BD45CA" w:rsidRPr="00BD45CA" w:rsidRDefault="00BD45CA" w:rsidP="00BD45CA">
      <w:pPr>
        <w:pStyle w:val="ListParagraph"/>
        <w:numPr>
          <w:ilvl w:val="0"/>
          <w:numId w:val="31"/>
        </w:numPr>
        <w:spacing w:line="360" w:lineRule="auto"/>
        <w:rPr>
          <w:rFonts w:ascii="Times New Roman" w:hAnsi="Times New Roman"/>
          <w:sz w:val="26"/>
          <w:szCs w:val="26"/>
        </w:rPr>
      </w:pPr>
      <w:r w:rsidRPr="00AC1353">
        <w:rPr>
          <w:rFonts w:ascii="Times New Roman" w:hAnsi="Times New Roman"/>
          <w:sz w:val="26"/>
          <w:szCs w:val="26"/>
        </w:rPr>
        <w:t>Camunda sử dụng Basic Authentication để xác thực cũng như</w:t>
      </w:r>
      <w:r>
        <w:rPr>
          <w:rFonts w:ascii="Times New Roman" w:hAnsi="Times New Roman"/>
          <w:sz w:val="26"/>
          <w:szCs w:val="26"/>
        </w:rPr>
        <w:t xml:space="preserve"> </w:t>
      </w:r>
      <w:r w:rsidRPr="00BD45CA">
        <w:rPr>
          <w:rFonts w:ascii="Times New Roman" w:hAnsi="Times New Roman"/>
          <w:sz w:val="26"/>
          <w:szCs w:val="26"/>
        </w:rPr>
        <w:t>phân quyền cho các người dùng mà không cung cấp một cơ chế xác thực thông qua API.</w:t>
      </w:r>
    </w:p>
    <w:p w14:paraId="5AA39B4C" w14:textId="77777777" w:rsidR="00BD45CA" w:rsidRPr="00AC1353" w:rsidRDefault="00BD45CA" w:rsidP="00BD45CA">
      <w:pPr>
        <w:pStyle w:val="ListParagraph"/>
        <w:numPr>
          <w:ilvl w:val="0"/>
          <w:numId w:val="31"/>
        </w:numPr>
        <w:spacing w:line="360" w:lineRule="auto"/>
        <w:rPr>
          <w:rFonts w:ascii="Times New Roman" w:hAnsi="Times New Roman"/>
          <w:sz w:val="26"/>
          <w:szCs w:val="26"/>
        </w:rPr>
      </w:pPr>
      <w:r w:rsidRPr="00AC1353">
        <w:rPr>
          <w:rFonts w:ascii="Times New Roman" w:hAnsi="Times New Roman"/>
          <w:sz w:val="26"/>
          <w:szCs w:val="26"/>
        </w:rPr>
        <w:t xml:space="preserve">Thiết kế giao diện cho phần đăng nhập </w:t>
      </w:r>
      <w:r>
        <w:rPr>
          <w:rFonts w:ascii="Times New Roman" w:hAnsi="Times New Roman"/>
          <w:sz w:val="26"/>
          <w:szCs w:val="26"/>
        </w:rPr>
        <w:t>trong hệ thống Camunda-Database</w:t>
      </w:r>
      <w:r w:rsidRPr="00AC1353">
        <w:rPr>
          <w:rFonts w:ascii="Times New Roman" w:hAnsi="Times New Roman"/>
          <w:sz w:val="26"/>
          <w:szCs w:val="26"/>
        </w:rPr>
        <w:t xml:space="preserve"> phát triển dựa vào API, nếu API trả về mã lỗi 401 thì ứng dụng sẽ nhận biết là xác thực người dùng không thành công và yêu cầu đăng nhập lại.</w:t>
      </w:r>
    </w:p>
    <w:p w14:paraId="35A70812" w14:textId="2714AC4C" w:rsidR="00976669" w:rsidRPr="00976669" w:rsidRDefault="00976669">
      <w:pPr>
        <w:spacing w:line="360" w:lineRule="auto"/>
        <w:ind w:left="720"/>
        <w:rPr>
          <w:ins w:id="7152" w:author="Thảo Nguyễn Kim" w:date="2019-03-10T20:15:00Z"/>
          <w:rFonts w:ascii="Times New Roman" w:hAnsi="Times New Roman"/>
          <w:b/>
          <w:sz w:val="26"/>
          <w:szCs w:val="26"/>
          <w:rPrChange w:id="7153" w:author="Thảo Nguyễn Kim" w:date="2019-03-10T20:15:00Z">
            <w:rPr>
              <w:ins w:id="7154" w:author="Thảo Nguyễn Kim" w:date="2019-03-10T20:15:00Z"/>
            </w:rPr>
          </w:rPrChange>
        </w:rPr>
        <w:pPrChange w:id="7155" w:author="Thảo Nguyễn Kim" w:date="2019-03-10T20:15:00Z">
          <w:pPr>
            <w:pStyle w:val="ListParagraph"/>
            <w:numPr>
              <w:numId w:val="31"/>
            </w:numPr>
            <w:spacing w:line="360" w:lineRule="auto"/>
            <w:ind w:left="1080" w:hanging="360"/>
          </w:pPr>
        </w:pPrChange>
      </w:pPr>
      <w:commentRangeStart w:id="7156"/>
      <w:commentRangeStart w:id="7157"/>
      <w:ins w:id="7158" w:author="Thảo Nguyễn Kim" w:date="2019-03-10T20:15:00Z">
        <w:r w:rsidRPr="00976669">
          <w:rPr>
            <w:rFonts w:ascii="Times New Roman" w:hAnsi="Times New Roman"/>
            <w:b/>
            <w:sz w:val="26"/>
            <w:szCs w:val="26"/>
            <w:rPrChange w:id="7159" w:author="Thảo Nguyễn Kim" w:date="2019-03-10T20:15:00Z">
              <w:rPr/>
            </w:rPrChange>
          </w:rPr>
          <w:t>Workspace</w:t>
        </w:r>
      </w:ins>
      <w:ins w:id="7160" w:author="Thảo Nguyễn Kim" w:date="2019-03-10T20:18:00Z">
        <w:r>
          <w:rPr>
            <w:rFonts w:ascii="Times New Roman" w:hAnsi="Times New Roman"/>
            <w:b/>
            <w:sz w:val="26"/>
            <w:szCs w:val="26"/>
            <w:lang w:val="en-US"/>
          </w:rPr>
          <w:t>s</w:t>
        </w:r>
      </w:ins>
      <w:ins w:id="7161" w:author="Thảo Nguyễn Kim" w:date="2019-03-10T20:15:00Z">
        <w:r w:rsidRPr="00976669">
          <w:rPr>
            <w:rFonts w:ascii="Times New Roman" w:hAnsi="Times New Roman"/>
            <w:b/>
            <w:sz w:val="26"/>
            <w:szCs w:val="26"/>
            <w:rPrChange w:id="7162" w:author="Thảo Nguyễn Kim" w:date="2019-03-10T20:15:00Z">
              <w:rPr/>
            </w:rPrChange>
          </w:rPr>
          <w:t>:</w:t>
        </w:r>
        <w:commentRangeEnd w:id="7156"/>
        <w:r>
          <w:rPr>
            <w:rStyle w:val="CommentReference"/>
          </w:rPr>
          <w:commentReference w:id="7156"/>
        </w:r>
      </w:ins>
      <w:commentRangeEnd w:id="7157"/>
      <w:ins w:id="7163" w:author="Thảo Nguyễn Kim" w:date="2019-03-13T11:06:00Z">
        <w:r w:rsidR="00AF0AB5">
          <w:rPr>
            <w:rStyle w:val="CommentReference"/>
          </w:rPr>
          <w:commentReference w:id="7157"/>
        </w:r>
      </w:ins>
    </w:p>
    <w:p w14:paraId="0F982A9B" w14:textId="3EDC6918" w:rsidR="00976669" w:rsidRPr="00976669" w:rsidRDefault="00976669">
      <w:pPr>
        <w:pStyle w:val="ListParagraph"/>
        <w:numPr>
          <w:ilvl w:val="0"/>
          <w:numId w:val="31"/>
        </w:numPr>
        <w:spacing w:line="360" w:lineRule="auto"/>
        <w:rPr>
          <w:ins w:id="7164" w:author="Thảo Nguyễn Kim" w:date="2019-03-10T20:15:00Z"/>
          <w:rFonts w:ascii="Times New Roman" w:hAnsi="Times New Roman"/>
          <w:sz w:val="26"/>
          <w:szCs w:val="26"/>
          <w:rPrChange w:id="7165" w:author="Thảo Nguyễn Kim" w:date="2019-03-10T20:15:00Z">
            <w:rPr>
              <w:ins w:id="7166" w:author="Thảo Nguyễn Kim" w:date="2019-03-10T20:15:00Z"/>
            </w:rPr>
          </w:rPrChange>
        </w:rPr>
        <w:pPrChange w:id="7167" w:author="Thảo Nguyễn Kim" w:date="2019-03-10T20:15:00Z">
          <w:pPr>
            <w:spacing w:line="360" w:lineRule="auto"/>
            <w:ind w:firstLine="720"/>
          </w:pPr>
        </w:pPrChange>
      </w:pPr>
      <w:ins w:id="7168" w:author="Thảo Nguyễn Kim" w:date="2019-03-10T20:15:00Z">
        <w:r w:rsidRPr="00AC1353">
          <w:rPr>
            <w:rFonts w:ascii="Times New Roman" w:hAnsi="Times New Roman"/>
            <w:sz w:val="26"/>
            <w:szCs w:val="26"/>
          </w:rPr>
          <w:t xml:space="preserve">Dùng chức năng của New Workspace để tạo các workspace tương ứng. Các workspace được tao sẽ hiện ra </w:t>
        </w:r>
        <w:r>
          <w:rPr>
            <w:rFonts w:ascii="Times New Roman" w:hAnsi="Times New Roman"/>
            <w:sz w:val="26"/>
            <w:szCs w:val="26"/>
          </w:rPr>
          <w:t>một</w:t>
        </w:r>
        <w:r w:rsidRPr="00AC1353">
          <w:rPr>
            <w:rFonts w:ascii="Times New Roman" w:hAnsi="Times New Roman"/>
            <w:sz w:val="26"/>
            <w:szCs w:val="26"/>
          </w:rPr>
          <w:t xml:space="preserve"> danh sách, khi bấm vào</w:t>
        </w:r>
        <w:r>
          <w:rPr>
            <w:rFonts w:ascii="Times New Roman" w:hAnsi="Times New Roman"/>
            <w:sz w:val="26"/>
            <w:szCs w:val="26"/>
          </w:rPr>
          <w:t xml:space="preserve"> một</w:t>
        </w:r>
        <w:r w:rsidRPr="00AC1353">
          <w:rPr>
            <w:rFonts w:ascii="Times New Roman" w:hAnsi="Times New Roman"/>
            <w:sz w:val="26"/>
            <w:szCs w:val="26"/>
          </w:rPr>
          <w:t xml:space="preserve"> workspace, giao diện sẽ load tất cả những process,</w:t>
        </w:r>
        <w:r>
          <w:rPr>
            <w:rFonts w:ascii="Times New Roman" w:hAnsi="Times New Roman"/>
            <w:sz w:val="26"/>
            <w:szCs w:val="26"/>
          </w:rPr>
          <w:t xml:space="preserve"> </w:t>
        </w:r>
        <w:r w:rsidRPr="00AC1353">
          <w:rPr>
            <w:rFonts w:ascii="Times New Roman" w:hAnsi="Times New Roman"/>
            <w:sz w:val="26"/>
            <w:szCs w:val="26"/>
          </w:rPr>
          <w:t>wordpress,</w:t>
        </w:r>
        <w:r>
          <w:rPr>
            <w:rFonts w:ascii="Times New Roman" w:hAnsi="Times New Roman"/>
            <w:sz w:val="26"/>
            <w:szCs w:val="26"/>
          </w:rPr>
          <w:t xml:space="preserve"> </w:t>
        </w:r>
        <w:r w:rsidRPr="00AC1353">
          <w:rPr>
            <w:rFonts w:ascii="Times New Roman" w:hAnsi="Times New Roman"/>
            <w:sz w:val="26"/>
            <w:szCs w:val="26"/>
          </w:rPr>
          <w:t>de</w:t>
        </w:r>
        <w:r>
          <w:rPr>
            <w:rFonts w:ascii="Times New Roman" w:hAnsi="Times New Roman"/>
            <w:sz w:val="26"/>
            <w:szCs w:val="26"/>
          </w:rPr>
          <w:t>p</w:t>
        </w:r>
        <w:r w:rsidRPr="00AC1353">
          <w:rPr>
            <w:rFonts w:ascii="Times New Roman" w:hAnsi="Times New Roman"/>
            <w:sz w:val="26"/>
            <w:szCs w:val="26"/>
          </w:rPr>
          <w:t>loyment  trong workspace đó.</w:t>
        </w:r>
        <w:r w:rsidRPr="00976669">
          <w:rPr>
            <w:rFonts w:ascii="Times New Roman" w:hAnsi="Times New Roman"/>
            <w:sz w:val="26"/>
            <w:szCs w:val="26"/>
          </w:rPr>
          <w:t xml:space="preserve"> </w:t>
        </w:r>
      </w:ins>
    </w:p>
    <w:p w14:paraId="51899823" w14:textId="4FB5AA5F" w:rsidR="00BD45CA" w:rsidRPr="00F12A3D" w:rsidRDefault="00BD45CA" w:rsidP="00BD45CA">
      <w:pPr>
        <w:spacing w:line="360" w:lineRule="auto"/>
        <w:ind w:firstLine="720"/>
        <w:rPr>
          <w:rFonts w:ascii="Times New Roman" w:hAnsi="Times New Roman"/>
          <w:b/>
          <w:sz w:val="26"/>
          <w:szCs w:val="26"/>
          <w:rPrChange w:id="7169" w:author="Chanh Duc Ngo" w:date="2019-03-10T17:14:00Z">
            <w:rPr>
              <w:rFonts w:ascii="Times New Roman" w:hAnsi="Times New Roman"/>
              <w:sz w:val="26"/>
              <w:szCs w:val="26"/>
            </w:rPr>
          </w:rPrChange>
        </w:rPr>
      </w:pPr>
      <w:commentRangeStart w:id="7170"/>
      <w:commentRangeStart w:id="7171"/>
      <w:commentRangeStart w:id="7172"/>
      <w:del w:id="7173" w:author="Thảo Nguyễn Kim" w:date="2019-03-10T20:16:00Z">
        <w:r w:rsidRPr="00F12A3D" w:rsidDel="00976669">
          <w:rPr>
            <w:rFonts w:ascii="Times New Roman" w:hAnsi="Times New Roman"/>
            <w:b/>
            <w:sz w:val="26"/>
            <w:szCs w:val="26"/>
            <w:rPrChange w:id="7174" w:author="Chanh Duc Ngo" w:date="2019-03-10T17:14:00Z">
              <w:rPr>
                <w:rFonts w:ascii="Times New Roman" w:hAnsi="Times New Roman"/>
                <w:sz w:val="26"/>
                <w:szCs w:val="26"/>
              </w:rPr>
            </w:rPrChange>
          </w:rPr>
          <w:delText>Workspace</w:delText>
        </w:r>
      </w:del>
      <w:ins w:id="7175" w:author="Thảo Nguyễn Kim" w:date="2019-03-10T20:16:00Z">
        <w:r w:rsidR="00976669">
          <w:rPr>
            <w:rFonts w:ascii="Times New Roman" w:hAnsi="Times New Roman"/>
            <w:b/>
            <w:sz w:val="26"/>
            <w:szCs w:val="26"/>
            <w:lang w:val="en-US"/>
          </w:rPr>
          <w:t>Process</w:t>
        </w:r>
      </w:ins>
      <w:ins w:id="7176" w:author="Thảo Nguyễn Kim" w:date="2019-03-10T20:18:00Z">
        <w:r w:rsidR="00976669">
          <w:rPr>
            <w:rFonts w:ascii="Times New Roman" w:hAnsi="Times New Roman"/>
            <w:b/>
            <w:sz w:val="26"/>
            <w:szCs w:val="26"/>
            <w:lang w:val="en-US"/>
          </w:rPr>
          <w:t>es</w:t>
        </w:r>
      </w:ins>
      <w:r w:rsidRPr="00F12A3D">
        <w:rPr>
          <w:rFonts w:ascii="Times New Roman" w:hAnsi="Times New Roman"/>
          <w:b/>
          <w:sz w:val="26"/>
          <w:szCs w:val="26"/>
          <w:rPrChange w:id="7177" w:author="Chanh Duc Ngo" w:date="2019-03-10T17:14:00Z">
            <w:rPr>
              <w:rFonts w:ascii="Times New Roman" w:hAnsi="Times New Roman"/>
              <w:sz w:val="26"/>
              <w:szCs w:val="26"/>
            </w:rPr>
          </w:rPrChange>
        </w:rPr>
        <w:t>:</w:t>
      </w:r>
      <w:commentRangeEnd w:id="7170"/>
      <w:r w:rsidR="00F12A3D">
        <w:rPr>
          <w:rStyle w:val="CommentReference"/>
        </w:rPr>
        <w:commentReference w:id="7170"/>
      </w:r>
      <w:commentRangeEnd w:id="7171"/>
      <w:r w:rsidR="004315DD">
        <w:rPr>
          <w:rStyle w:val="CommentReference"/>
        </w:rPr>
        <w:commentReference w:id="7171"/>
      </w:r>
      <w:commentRangeEnd w:id="7172"/>
      <w:r w:rsidR="00AF0AB5">
        <w:rPr>
          <w:rStyle w:val="CommentReference"/>
        </w:rPr>
        <w:commentReference w:id="7172"/>
      </w:r>
    </w:p>
    <w:p w14:paraId="269E5547" w14:textId="27032A1E" w:rsidR="00BD45CA" w:rsidRPr="00976669" w:rsidRDefault="00BD45CA" w:rsidP="00BD45CA">
      <w:pPr>
        <w:pStyle w:val="ListParagraph"/>
        <w:numPr>
          <w:ilvl w:val="0"/>
          <w:numId w:val="31"/>
        </w:numPr>
        <w:spacing w:line="360" w:lineRule="auto"/>
        <w:rPr>
          <w:ins w:id="7178" w:author="Thảo Nguyễn Kim" w:date="2019-03-10T20:19:00Z"/>
          <w:rFonts w:ascii="Times New Roman" w:hAnsi="Times New Roman"/>
          <w:sz w:val="26"/>
          <w:szCs w:val="26"/>
          <w:rPrChange w:id="7179" w:author="Thảo Nguyễn Kim" w:date="2019-03-10T20:19:00Z">
            <w:rPr>
              <w:ins w:id="7180" w:author="Thảo Nguyễn Kim" w:date="2019-03-10T20:19:00Z"/>
              <w:rFonts w:ascii="Times New Roman" w:hAnsi="Times New Roman"/>
              <w:sz w:val="26"/>
              <w:szCs w:val="26"/>
              <w:lang w:val="en-US"/>
            </w:rPr>
          </w:rPrChange>
        </w:rPr>
      </w:pPr>
      <w:del w:id="7181" w:author="Thảo Nguyễn Kim" w:date="2019-03-10T20:16:00Z">
        <w:r w:rsidRPr="00AC1353" w:rsidDel="00976669">
          <w:rPr>
            <w:rFonts w:ascii="Times New Roman" w:hAnsi="Times New Roman"/>
            <w:sz w:val="26"/>
            <w:szCs w:val="26"/>
          </w:rPr>
          <w:delText xml:space="preserve">Dùng chức năng của New Workspace để tạo các workspace tương ứng. Các workspace được tao sẽ hiện ra </w:delText>
        </w:r>
        <w:r w:rsidDel="00976669">
          <w:rPr>
            <w:rFonts w:ascii="Times New Roman" w:hAnsi="Times New Roman"/>
            <w:sz w:val="26"/>
            <w:szCs w:val="26"/>
          </w:rPr>
          <w:delText>một</w:delText>
        </w:r>
        <w:r w:rsidRPr="00AC1353" w:rsidDel="00976669">
          <w:rPr>
            <w:rFonts w:ascii="Times New Roman" w:hAnsi="Times New Roman"/>
            <w:sz w:val="26"/>
            <w:szCs w:val="26"/>
          </w:rPr>
          <w:delText xml:space="preserve"> danh sách, khi bấm vào</w:delText>
        </w:r>
        <w:r w:rsidDel="00976669">
          <w:rPr>
            <w:rFonts w:ascii="Times New Roman" w:hAnsi="Times New Roman"/>
            <w:sz w:val="26"/>
            <w:szCs w:val="26"/>
          </w:rPr>
          <w:delText xml:space="preserve"> một</w:delText>
        </w:r>
        <w:r w:rsidRPr="00AC1353" w:rsidDel="00976669">
          <w:rPr>
            <w:rFonts w:ascii="Times New Roman" w:hAnsi="Times New Roman"/>
            <w:sz w:val="26"/>
            <w:szCs w:val="26"/>
          </w:rPr>
          <w:delText xml:space="preserve"> workspace , giao diện sẽ load tất cả những process,</w:delText>
        </w:r>
      </w:del>
      <w:ins w:id="7182" w:author="Chanh Duc Ngo" w:date="2019-03-10T17:14:00Z">
        <w:del w:id="7183" w:author="Thảo Nguyễn Kim" w:date="2019-03-10T20:16:00Z">
          <w:r w:rsidR="00F12A3D" w:rsidDel="00976669">
            <w:rPr>
              <w:rFonts w:ascii="Times New Roman" w:hAnsi="Times New Roman"/>
              <w:sz w:val="26"/>
              <w:szCs w:val="26"/>
            </w:rPr>
            <w:delText xml:space="preserve"> </w:delText>
          </w:r>
        </w:del>
      </w:ins>
      <w:del w:id="7184" w:author="Thảo Nguyễn Kim" w:date="2019-03-10T20:16:00Z">
        <w:r w:rsidRPr="00AC1353" w:rsidDel="00976669">
          <w:rPr>
            <w:rFonts w:ascii="Times New Roman" w:hAnsi="Times New Roman"/>
            <w:sz w:val="26"/>
            <w:szCs w:val="26"/>
          </w:rPr>
          <w:delText>wordpress,</w:delText>
        </w:r>
      </w:del>
      <w:ins w:id="7185" w:author="Chanh Duc Ngo" w:date="2019-03-10T17:14:00Z">
        <w:del w:id="7186" w:author="Thảo Nguyễn Kim" w:date="2019-03-10T20:16:00Z">
          <w:r w:rsidR="00F12A3D" w:rsidDel="00976669">
            <w:rPr>
              <w:rFonts w:ascii="Times New Roman" w:hAnsi="Times New Roman"/>
              <w:sz w:val="26"/>
              <w:szCs w:val="26"/>
            </w:rPr>
            <w:delText xml:space="preserve"> </w:delText>
          </w:r>
        </w:del>
      </w:ins>
      <w:del w:id="7187" w:author="Thảo Nguyễn Kim" w:date="2019-03-10T20:16:00Z">
        <w:r w:rsidRPr="00AC1353" w:rsidDel="00976669">
          <w:rPr>
            <w:rFonts w:ascii="Times New Roman" w:hAnsi="Times New Roman"/>
            <w:sz w:val="26"/>
            <w:szCs w:val="26"/>
          </w:rPr>
          <w:delText>de</w:delText>
        </w:r>
      </w:del>
      <w:ins w:id="7188" w:author="Chanh Duc Ngo" w:date="2019-03-10T17:14:00Z">
        <w:del w:id="7189" w:author="Thảo Nguyễn Kim" w:date="2019-03-10T20:16:00Z">
          <w:r w:rsidR="00F12A3D" w:rsidDel="00976669">
            <w:rPr>
              <w:rFonts w:ascii="Times New Roman" w:hAnsi="Times New Roman"/>
              <w:sz w:val="26"/>
              <w:szCs w:val="26"/>
            </w:rPr>
            <w:delText>p</w:delText>
          </w:r>
        </w:del>
      </w:ins>
      <w:del w:id="7190" w:author="Thảo Nguyễn Kim" w:date="2019-03-10T20:16:00Z">
        <w:r w:rsidRPr="00AC1353" w:rsidDel="00976669">
          <w:rPr>
            <w:rFonts w:ascii="Times New Roman" w:hAnsi="Times New Roman"/>
            <w:sz w:val="26"/>
            <w:szCs w:val="26"/>
          </w:rPr>
          <w:delText xml:space="preserve">yloyment cho trong workspace đó. </w:delText>
        </w:r>
        <w:commentRangeStart w:id="7191"/>
        <w:r w:rsidRPr="00AC1353" w:rsidDel="00976669">
          <w:rPr>
            <w:rFonts w:ascii="Times New Roman" w:hAnsi="Times New Roman"/>
            <w:sz w:val="26"/>
            <w:szCs w:val="26"/>
          </w:rPr>
          <w:delText>Ngoài ra em còn cung cấp một số chức năng deployment để người dùng dễ sử dụng hơn</w:delText>
        </w:r>
        <w:r w:rsidDel="00976669">
          <w:rPr>
            <w:rFonts w:ascii="Times New Roman" w:hAnsi="Times New Roman"/>
            <w:sz w:val="26"/>
            <w:szCs w:val="26"/>
          </w:rPr>
          <w:delText>.</w:delText>
        </w:r>
        <w:commentRangeEnd w:id="7191"/>
        <w:r w:rsidR="00F12A3D" w:rsidDel="00976669">
          <w:rPr>
            <w:rStyle w:val="CommentReference"/>
          </w:rPr>
          <w:commentReference w:id="7191"/>
        </w:r>
      </w:del>
      <w:ins w:id="7192" w:author="Thảo Nguyễn Kim" w:date="2019-03-10T20:16:00Z">
        <w:r w:rsidR="00976669" w:rsidRPr="00EB7DE2">
          <w:rPr>
            <w:rFonts w:ascii="Times New Roman" w:hAnsi="Times New Roman"/>
            <w:sz w:val="26"/>
            <w:szCs w:val="26"/>
            <w:rPrChange w:id="7193" w:author="Chanh Duc Ngo" w:date="2019-03-13T09:59:00Z">
              <w:rPr>
                <w:rFonts w:ascii="Times New Roman" w:hAnsi="Times New Roman"/>
                <w:sz w:val="26"/>
                <w:szCs w:val="26"/>
                <w:lang w:val="en-US"/>
              </w:rPr>
            </w:rPrChange>
          </w:rPr>
          <w:t>Chứa các thông tin</w:t>
        </w:r>
      </w:ins>
      <w:ins w:id="7194" w:author="Thảo Nguyễn Kim" w:date="2019-03-10T20:17:00Z">
        <w:r w:rsidR="00976669" w:rsidRPr="00EB7DE2">
          <w:rPr>
            <w:rFonts w:ascii="Times New Roman" w:hAnsi="Times New Roman"/>
            <w:sz w:val="26"/>
            <w:szCs w:val="26"/>
            <w:rPrChange w:id="7195" w:author="Chanh Duc Ngo" w:date="2019-03-13T09:59:00Z">
              <w:rPr>
                <w:rFonts w:ascii="Times New Roman" w:hAnsi="Times New Roman"/>
                <w:sz w:val="26"/>
                <w:szCs w:val="26"/>
                <w:lang w:val="en-US"/>
              </w:rPr>
            </w:rPrChange>
          </w:rPr>
          <w:t xml:space="preserve"> của</w:t>
        </w:r>
      </w:ins>
      <w:ins w:id="7196" w:author="Thảo Nguyễn Kim" w:date="2019-03-10T20:16:00Z">
        <w:r w:rsidR="00976669" w:rsidRPr="00EB7DE2">
          <w:rPr>
            <w:rFonts w:ascii="Times New Roman" w:hAnsi="Times New Roman"/>
            <w:sz w:val="26"/>
            <w:szCs w:val="26"/>
            <w:rPrChange w:id="7197" w:author="Chanh Duc Ngo" w:date="2019-03-13T09:59:00Z">
              <w:rPr>
                <w:rFonts w:ascii="Times New Roman" w:hAnsi="Times New Roman"/>
                <w:sz w:val="26"/>
                <w:szCs w:val="26"/>
                <w:lang w:val="en-US"/>
              </w:rPr>
            </w:rPrChange>
          </w:rPr>
          <w:t xml:space="preserve"> quy trình vụ </w:t>
        </w:r>
      </w:ins>
      <w:ins w:id="7198" w:author="Thảo Nguyễn Kim" w:date="2019-03-10T20:17:00Z">
        <w:r w:rsidR="00976669" w:rsidRPr="00EB7DE2">
          <w:rPr>
            <w:rFonts w:ascii="Times New Roman" w:hAnsi="Times New Roman"/>
            <w:sz w:val="26"/>
            <w:szCs w:val="26"/>
            <w:rPrChange w:id="7199" w:author="Chanh Duc Ngo" w:date="2019-03-13T09:59:00Z">
              <w:rPr>
                <w:rFonts w:ascii="Times New Roman" w:hAnsi="Times New Roman"/>
                <w:sz w:val="26"/>
                <w:szCs w:val="26"/>
                <w:lang w:val="en-US"/>
              </w:rPr>
            </w:rPrChange>
          </w:rPr>
          <w:t>trong nhóm Workspace.</w:t>
        </w:r>
      </w:ins>
      <w:ins w:id="7200" w:author="Thảo Nguyễn Kim" w:date="2019-03-10T20:18:00Z">
        <w:r w:rsidR="00976669" w:rsidRPr="00EB7DE2">
          <w:rPr>
            <w:rFonts w:ascii="Times New Roman" w:hAnsi="Times New Roman"/>
            <w:sz w:val="26"/>
            <w:szCs w:val="26"/>
            <w:rPrChange w:id="7201" w:author="Chanh Duc Ngo" w:date="2019-03-13T09:59:00Z">
              <w:rPr>
                <w:rFonts w:ascii="Times New Roman" w:hAnsi="Times New Roman"/>
                <w:sz w:val="26"/>
                <w:szCs w:val="26"/>
                <w:lang w:val="en-US"/>
              </w:rPr>
            </w:rPrChange>
          </w:rPr>
          <w:t xml:space="preserve"> Hiện tại hệ thống chỉ mới có một chức năng là thực thi process được biểu di</w:t>
        </w:r>
      </w:ins>
      <w:ins w:id="7202" w:author="Thảo Nguyễn Kim" w:date="2019-03-10T20:19:00Z">
        <w:r w:rsidR="00976669" w:rsidRPr="00EB7DE2">
          <w:rPr>
            <w:rFonts w:ascii="Times New Roman" w:hAnsi="Times New Roman"/>
            <w:sz w:val="26"/>
            <w:szCs w:val="26"/>
            <w:rPrChange w:id="7203" w:author="Chanh Duc Ngo" w:date="2019-03-13T09:59:00Z">
              <w:rPr>
                <w:rFonts w:ascii="Times New Roman" w:hAnsi="Times New Roman"/>
                <w:sz w:val="26"/>
                <w:szCs w:val="26"/>
                <w:lang w:val="en-US"/>
              </w:rPr>
            </w:rPrChange>
          </w:rPr>
          <w:t>ện bởi “cây bút chì” ở cột Action</w:t>
        </w:r>
      </w:ins>
    </w:p>
    <w:p w14:paraId="06A388E2" w14:textId="506F13CC" w:rsidR="00976669" w:rsidRPr="00976669" w:rsidRDefault="00976669">
      <w:pPr>
        <w:spacing w:line="360" w:lineRule="auto"/>
        <w:ind w:left="720"/>
        <w:rPr>
          <w:ins w:id="7204" w:author="Thảo Nguyễn Kim" w:date="2019-03-10T20:19:00Z"/>
          <w:rFonts w:ascii="Times New Roman" w:hAnsi="Times New Roman"/>
          <w:b/>
          <w:sz w:val="26"/>
          <w:szCs w:val="26"/>
          <w:rPrChange w:id="7205" w:author="Thảo Nguyễn Kim" w:date="2019-03-10T20:19:00Z">
            <w:rPr>
              <w:ins w:id="7206" w:author="Thảo Nguyễn Kim" w:date="2019-03-10T20:19:00Z"/>
              <w:rFonts w:ascii="Times New Roman" w:hAnsi="Times New Roman"/>
              <w:sz w:val="26"/>
              <w:szCs w:val="26"/>
              <w:lang w:val="en-US"/>
            </w:rPr>
          </w:rPrChange>
        </w:rPr>
        <w:pPrChange w:id="7207" w:author="Thảo Nguyễn Kim" w:date="2019-03-10T20:19:00Z">
          <w:pPr>
            <w:pStyle w:val="ListParagraph"/>
            <w:numPr>
              <w:numId w:val="31"/>
            </w:numPr>
            <w:spacing w:line="360" w:lineRule="auto"/>
            <w:ind w:left="1080" w:hanging="360"/>
          </w:pPr>
        </w:pPrChange>
      </w:pPr>
      <w:ins w:id="7208" w:author="Thảo Nguyễn Kim" w:date="2019-03-10T20:19:00Z">
        <w:r w:rsidRPr="00976669">
          <w:rPr>
            <w:rFonts w:ascii="Times New Roman" w:hAnsi="Times New Roman"/>
            <w:b/>
            <w:sz w:val="26"/>
            <w:szCs w:val="26"/>
            <w:lang w:val="en-US"/>
            <w:rPrChange w:id="7209" w:author="Thảo Nguyễn Kim" w:date="2019-03-10T20:19:00Z">
              <w:rPr>
                <w:lang w:val="en-US"/>
              </w:rPr>
            </w:rPrChange>
          </w:rPr>
          <w:lastRenderedPageBreak/>
          <w:t>Deployment:</w:t>
        </w:r>
      </w:ins>
    </w:p>
    <w:p w14:paraId="5E9FACD1" w14:textId="77777777" w:rsidR="00976669" w:rsidRPr="00976669" w:rsidRDefault="00976669" w:rsidP="00BD45CA">
      <w:pPr>
        <w:pStyle w:val="ListParagraph"/>
        <w:numPr>
          <w:ilvl w:val="0"/>
          <w:numId w:val="31"/>
        </w:numPr>
        <w:spacing w:line="360" w:lineRule="auto"/>
        <w:rPr>
          <w:ins w:id="7210" w:author="Thảo Nguyễn Kim" w:date="2019-03-10T20:21:00Z"/>
          <w:rFonts w:ascii="Times New Roman" w:hAnsi="Times New Roman"/>
          <w:sz w:val="26"/>
          <w:szCs w:val="26"/>
          <w:rPrChange w:id="7211" w:author="Thảo Nguyễn Kim" w:date="2019-03-10T20:21:00Z">
            <w:rPr>
              <w:ins w:id="7212" w:author="Thảo Nguyễn Kim" w:date="2019-03-10T20:21:00Z"/>
              <w:rFonts w:ascii="Times New Roman" w:hAnsi="Times New Roman"/>
              <w:sz w:val="26"/>
              <w:szCs w:val="26"/>
              <w:lang w:val="en-US"/>
            </w:rPr>
          </w:rPrChange>
        </w:rPr>
      </w:pPr>
      <w:ins w:id="7213" w:author="Thảo Nguyễn Kim" w:date="2019-03-10T20:20:00Z">
        <w:r w:rsidRPr="00EB7DE2">
          <w:rPr>
            <w:rFonts w:ascii="Times New Roman" w:hAnsi="Times New Roman"/>
            <w:sz w:val="26"/>
            <w:szCs w:val="26"/>
            <w:rPrChange w:id="7214" w:author="Chanh Duc Ngo" w:date="2019-03-13T09:59:00Z">
              <w:rPr>
                <w:rFonts w:ascii="Times New Roman" w:hAnsi="Times New Roman"/>
                <w:sz w:val="26"/>
                <w:szCs w:val="26"/>
                <w:lang w:val="en-US"/>
              </w:rPr>
            </w:rPrChange>
          </w:rPr>
          <w:t>Người dùng có 2 chế độ để deploy quy trình nghiệp vụ, đó là deploy từng tập tin .bmpn, hoặc deploy một nhóm quy trình</w:t>
        </w:r>
      </w:ins>
      <w:ins w:id="7215" w:author="Thảo Nguyễn Kim" w:date="2019-03-10T20:21:00Z">
        <w:r w:rsidRPr="00EB7DE2">
          <w:rPr>
            <w:rFonts w:ascii="Times New Roman" w:hAnsi="Times New Roman"/>
            <w:sz w:val="26"/>
            <w:szCs w:val="26"/>
            <w:rPrChange w:id="7216" w:author="Chanh Duc Ngo" w:date="2019-03-13T09:59:00Z">
              <w:rPr>
                <w:rFonts w:ascii="Times New Roman" w:hAnsi="Times New Roman"/>
                <w:sz w:val="26"/>
                <w:szCs w:val="26"/>
                <w:lang w:val="en-US"/>
              </w:rPr>
            </w:rPrChange>
          </w:rPr>
          <w:t xml:space="preserve"> nghiệp vụ được đóng gói dưới dạng tập tin .war</w:t>
        </w:r>
      </w:ins>
    </w:p>
    <w:p w14:paraId="40E12D50" w14:textId="77777777" w:rsidR="00976669" w:rsidRPr="00976669" w:rsidRDefault="00976669" w:rsidP="00BD45CA">
      <w:pPr>
        <w:pStyle w:val="ListParagraph"/>
        <w:numPr>
          <w:ilvl w:val="0"/>
          <w:numId w:val="31"/>
        </w:numPr>
        <w:spacing w:line="360" w:lineRule="auto"/>
        <w:rPr>
          <w:ins w:id="7217" w:author="Thảo Nguyễn Kim" w:date="2019-03-10T20:22:00Z"/>
          <w:rFonts w:ascii="Times New Roman" w:hAnsi="Times New Roman"/>
          <w:sz w:val="26"/>
          <w:szCs w:val="26"/>
          <w:rPrChange w:id="7218" w:author="Thảo Nguyễn Kim" w:date="2019-03-10T20:22:00Z">
            <w:rPr>
              <w:ins w:id="7219" w:author="Thảo Nguyễn Kim" w:date="2019-03-10T20:22:00Z"/>
              <w:rFonts w:ascii="Times New Roman" w:hAnsi="Times New Roman"/>
              <w:sz w:val="26"/>
              <w:szCs w:val="26"/>
              <w:lang w:val="en-US"/>
            </w:rPr>
          </w:rPrChange>
        </w:rPr>
      </w:pPr>
      <w:ins w:id="7220" w:author="Thảo Nguyễn Kim" w:date="2019-03-10T20:21:00Z">
        <w:r w:rsidRPr="00EB7DE2">
          <w:rPr>
            <w:rFonts w:ascii="Times New Roman" w:hAnsi="Times New Roman"/>
            <w:sz w:val="26"/>
            <w:szCs w:val="26"/>
            <w:rPrChange w:id="7221" w:author="Chanh Duc Ngo" w:date="2019-03-13T09:59:00Z">
              <w:rPr>
                <w:rFonts w:ascii="Times New Roman" w:hAnsi="Times New Roman"/>
                <w:sz w:val="26"/>
                <w:szCs w:val="26"/>
                <w:lang w:val="en-US"/>
              </w:rPr>
            </w:rPrChange>
          </w:rPr>
          <w:t>Ở tab deployment sẽ cũng cấp chức năng tạo , thêm, xóa những deployment</w:t>
        </w:r>
      </w:ins>
      <w:ins w:id="7222" w:author="Thảo Nguyễn Kim" w:date="2019-03-10T20:22:00Z">
        <w:r w:rsidRPr="00EB7DE2">
          <w:rPr>
            <w:rFonts w:ascii="Times New Roman" w:hAnsi="Times New Roman"/>
            <w:sz w:val="26"/>
            <w:szCs w:val="26"/>
            <w:rPrChange w:id="7223" w:author="Chanh Duc Ngo" w:date="2019-03-13T09:59:00Z">
              <w:rPr>
                <w:rFonts w:ascii="Times New Roman" w:hAnsi="Times New Roman"/>
                <w:sz w:val="26"/>
                <w:szCs w:val="26"/>
                <w:lang w:val="en-US"/>
              </w:rPr>
            </w:rPrChange>
          </w:rPr>
          <w:t xml:space="preserve"> trong nhóm workspace đó</w:t>
        </w:r>
      </w:ins>
    </w:p>
    <w:p w14:paraId="68280172" w14:textId="0CF58A5A" w:rsidR="00976669" w:rsidRPr="00976669" w:rsidRDefault="00976669">
      <w:pPr>
        <w:spacing w:line="360" w:lineRule="auto"/>
        <w:ind w:left="720"/>
        <w:rPr>
          <w:rFonts w:ascii="Times New Roman" w:hAnsi="Times New Roman"/>
          <w:sz w:val="26"/>
          <w:szCs w:val="26"/>
          <w:rPrChange w:id="7224" w:author="Thảo Nguyễn Kim" w:date="2019-03-10T20:22:00Z">
            <w:rPr/>
          </w:rPrChange>
        </w:rPr>
        <w:pPrChange w:id="7225" w:author="Thảo Nguyễn Kim" w:date="2019-03-10T20:22:00Z">
          <w:pPr>
            <w:pStyle w:val="ListParagraph"/>
            <w:numPr>
              <w:numId w:val="31"/>
            </w:numPr>
            <w:spacing w:line="360" w:lineRule="auto"/>
            <w:ind w:left="1080" w:hanging="360"/>
          </w:pPr>
        </w:pPrChange>
      </w:pPr>
      <w:ins w:id="7226" w:author="Thảo Nguyễn Kim" w:date="2019-03-10T20:22:00Z">
        <w:r>
          <w:rPr>
            <w:rFonts w:ascii="Times New Roman" w:hAnsi="Times New Roman"/>
            <w:b/>
            <w:sz w:val="26"/>
            <w:szCs w:val="26"/>
            <w:lang w:val="en-US"/>
          </w:rPr>
          <w:t>Wordpress:</w:t>
        </w:r>
      </w:ins>
    </w:p>
    <w:p w14:paraId="13484912" w14:textId="42176E42" w:rsidR="00976669" w:rsidRDefault="00976669" w:rsidP="00BD45CA">
      <w:pPr>
        <w:pStyle w:val="ListParagraph"/>
        <w:numPr>
          <w:ilvl w:val="0"/>
          <w:numId w:val="31"/>
        </w:numPr>
        <w:spacing w:line="360" w:lineRule="auto"/>
        <w:rPr>
          <w:ins w:id="7227" w:author="Thảo Nguyễn Kim" w:date="2019-03-10T20:22:00Z"/>
          <w:rFonts w:ascii="Times New Roman" w:hAnsi="Times New Roman"/>
          <w:sz w:val="26"/>
          <w:szCs w:val="26"/>
        </w:rPr>
      </w:pPr>
      <w:ins w:id="7228" w:author="Thảo Nguyễn Kim" w:date="2019-03-10T20:22:00Z">
        <w:r w:rsidRPr="00EB7DE2">
          <w:rPr>
            <w:rFonts w:ascii="Times New Roman" w:hAnsi="Times New Roman"/>
            <w:sz w:val="26"/>
            <w:szCs w:val="26"/>
            <w:rPrChange w:id="7229" w:author="Chanh Duc Ngo" w:date="2019-03-13T09:59:00Z">
              <w:rPr>
                <w:rFonts w:ascii="Times New Roman" w:hAnsi="Times New Roman"/>
                <w:sz w:val="26"/>
                <w:szCs w:val="26"/>
                <w:lang w:val="en-US"/>
              </w:rPr>
            </w:rPrChange>
          </w:rPr>
          <w:t>Cung cấp thông tin về những wordpress đã được tạo ra.</w:t>
        </w:r>
      </w:ins>
    </w:p>
    <w:p w14:paraId="34EA752D" w14:textId="5A0905EC" w:rsidR="00BD45CA" w:rsidRPr="00113754" w:rsidRDefault="00BD45CA">
      <w:pPr>
        <w:pStyle w:val="ListParagraph"/>
        <w:numPr>
          <w:ilvl w:val="0"/>
          <w:numId w:val="31"/>
        </w:numPr>
        <w:spacing w:line="360" w:lineRule="auto"/>
        <w:rPr>
          <w:rFonts w:ascii="Times New Roman" w:hAnsi="Times New Roman"/>
          <w:sz w:val="26"/>
          <w:szCs w:val="26"/>
          <w:rPrChange w:id="7230" w:author="Thảo Nguyễn Kim" w:date="2019-03-11T14:44:00Z">
            <w:rPr/>
          </w:rPrChange>
        </w:rPr>
      </w:pPr>
      <w:del w:id="7231" w:author="Thảo Nguyễn Kim" w:date="2019-03-10T20:24:00Z">
        <w:r w:rsidRPr="00AC1353" w:rsidDel="00976669">
          <w:rPr>
            <w:rFonts w:ascii="Times New Roman" w:hAnsi="Times New Roman"/>
            <w:sz w:val="26"/>
            <w:szCs w:val="26"/>
          </w:rPr>
          <w:delText xml:space="preserve">Đồng thời em còn cung cấp chức năng tạo Wordpress nhanh chóng bằng </w:delText>
        </w:r>
        <w:commentRangeStart w:id="7232"/>
        <w:r w:rsidRPr="00AC1353" w:rsidDel="00976669">
          <w:rPr>
            <w:rFonts w:ascii="Times New Roman" w:hAnsi="Times New Roman"/>
            <w:sz w:val="26"/>
            <w:szCs w:val="26"/>
          </w:rPr>
          <w:delText xml:space="preserve">wp-install-quick </w:delText>
        </w:r>
        <w:commentRangeEnd w:id="7232"/>
        <w:r w:rsidR="00F12A3D" w:rsidDel="00976669">
          <w:rPr>
            <w:rStyle w:val="CommentReference"/>
          </w:rPr>
          <w:commentReference w:id="7232"/>
        </w:r>
        <w:r w:rsidRPr="00AC1353" w:rsidDel="00976669">
          <w:rPr>
            <w:rFonts w:ascii="Times New Roman" w:hAnsi="Times New Roman"/>
            <w:sz w:val="26"/>
            <w:szCs w:val="26"/>
          </w:rPr>
          <w:delText xml:space="preserve">do Wordpress cung cấp.  Nhằm </w:delText>
        </w:r>
        <w:r w:rsidDel="00976669">
          <w:rPr>
            <w:rFonts w:ascii="Times New Roman" w:hAnsi="Times New Roman"/>
            <w:sz w:val="26"/>
            <w:szCs w:val="26"/>
          </w:rPr>
          <w:delText>một</w:delText>
        </w:r>
        <w:r w:rsidRPr="00AC1353" w:rsidDel="00976669">
          <w:rPr>
            <w:rFonts w:ascii="Times New Roman" w:hAnsi="Times New Roman"/>
            <w:sz w:val="26"/>
            <w:szCs w:val="26"/>
          </w:rPr>
          <w:delText xml:space="preserve"> số h</w:delText>
        </w:r>
        <w:r w:rsidDel="00976669">
          <w:rPr>
            <w:rFonts w:ascii="Times New Roman" w:hAnsi="Times New Roman"/>
            <w:sz w:val="26"/>
            <w:szCs w:val="26"/>
          </w:rPr>
          <w:delText>ạ</w:delText>
        </w:r>
        <w:r w:rsidRPr="00AC1353" w:rsidDel="00976669">
          <w:rPr>
            <w:rFonts w:ascii="Times New Roman" w:hAnsi="Times New Roman"/>
            <w:sz w:val="26"/>
            <w:szCs w:val="26"/>
          </w:rPr>
          <w:delText xml:space="preserve">n chế </w:delText>
        </w:r>
        <w:r w:rsidDel="00976669">
          <w:rPr>
            <w:rFonts w:ascii="Times New Roman" w:hAnsi="Times New Roman"/>
            <w:sz w:val="26"/>
            <w:szCs w:val="26"/>
          </w:rPr>
          <w:delText>một số nhập nhằng</w:delText>
        </w:r>
      </w:del>
      <w:ins w:id="7233" w:author="Chanh Duc Ngo" w:date="2019-03-10T17:15:00Z">
        <w:del w:id="7234" w:author="Thảo Nguyễn Kim" w:date="2019-03-10T20:24:00Z">
          <w:r w:rsidR="00F12A3D" w:rsidDel="00976669">
            <w:rPr>
              <w:rFonts w:ascii="Times New Roman" w:hAnsi="Times New Roman"/>
              <w:sz w:val="26"/>
              <w:szCs w:val="26"/>
            </w:rPr>
            <w:delText xml:space="preserve"> </w:delText>
          </w:r>
        </w:del>
      </w:ins>
      <w:del w:id="7235" w:author="Thảo Nguyễn Kim" w:date="2019-03-10T20:24:00Z">
        <w:r w:rsidRPr="00AC1353" w:rsidDel="00976669">
          <w:rPr>
            <w:rFonts w:ascii="Times New Roman" w:hAnsi="Times New Roman"/>
            <w:sz w:val="26"/>
            <w:szCs w:val="26"/>
          </w:rPr>
          <w:delText xml:space="preserve">trong thao tắc </w:delText>
        </w:r>
      </w:del>
      <w:ins w:id="7236" w:author="Chanh Duc Ngo" w:date="2019-03-10T17:15:00Z">
        <w:del w:id="7237" w:author="Thảo Nguyễn Kim" w:date="2019-03-10T20:24:00Z">
          <w:r w:rsidR="00F12A3D" w:rsidDel="00976669">
            <w:rPr>
              <w:rFonts w:ascii="Times New Roman" w:hAnsi="Times New Roman"/>
              <w:sz w:val="26"/>
              <w:szCs w:val="26"/>
            </w:rPr>
            <w:delText>tác</w:delText>
          </w:r>
          <w:r w:rsidR="00F12A3D" w:rsidRPr="00AC1353" w:rsidDel="00976669">
            <w:rPr>
              <w:rFonts w:ascii="Times New Roman" w:hAnsi="Times New Roman"/>
              <w:sz w:val="26"/>
              <w:szCs w:val="26"/>
            </w:rPr>
            <w:delText xml:space="preserve"> </w:delText>
          </w:r>
        </w:del>
      </w:ins>
      <w:del w:id="7238" w:author="Thảo Nguyễn Kim" w:date="2019-03-10T20:24:00Z">
        <w:r w:rsidRPr="00AC1353" w:rsidDel="00976669">
          <w:rPr>
            <w:rFonts w:ascii="Times New Roman" w:hAnsi="Times New Roman"/>
            <w:sz w:val="26"/>
            <w:szCs w:val="26"/>
          </w:rPr>
          <w:delText>tạo Wordpress.</w:delText>
        </w:r>
      </w:del>
      <w:ins w:id="7239" w:author="Thảo Nguyễn Kim" w:date="2019-03-10T20:24:00Z">
        <w:r w:rsidR="00976669">
          <w:rPr>
            <w:rFonts w:ascii="Times New Roman" w:hAnsi="Times New Roman"/>
            <w:sz w:val="26"/>
            <w:szCs w:val="26"/>
            <w:lang w:val="en-US"/>
          </w:rPr>
          <w:t>Có thêm chức năng deploy nhanh ra wordpress.</w:t>
        </w:r>
      </w:ins>
      <w:del w:id="7240" w:author="Thảo Nguyễn Kim" w:date="2019-03-11T14:44:00Z">
        <w:r w:rsidRPr="00113754" w:rsidDel="00113754">
          <w:rPr>
            <w:rFonts w:ascii="Times New Roman" w:hAnsi="Times New Roman"/>
            <w:sz w:val="26"/>
            <w:szCs w:val="26"/>
            <w:rPrChange w:id="7241" w:author="Thảo Nguyễn Kim" w:date="2019-03-11T14:44:00Z">
              <w:rPr/>
            </w:rPrChange>
          </w:rPr>
          <w:br w:type="page"/>
        </w:r>
      </w:del>
    </w:p>
    <w:p w14:paraId="6914E83F" w14:textId="0FFCC4C1" w:rsidR="00BD45CA" w:rsidRPr="00BD45CA" w:rsidRDefault="00BD45CA" w:rsidP="00BD45CA">
      <w:pPr>
        <w:pStyle w:val="ListParagraph"/>
        <w:numPr>
          <w:ilvl w:val="2"/>
          <w:numId w:val="32"/>
        </w:numPr>
        <w:spacing w:line="360" w:lineRule="auto"/>
        <w:jc w:val="left"/>
        <w:outlineLvl w:val="2"/>
        <w:rPr>
          <w:rFonts w:ascii="Times New Roman" w:hAnsi="Times New Roman"/>
          <w:b/>
          <w:sz w:val="26"/>
          <w:szCs w:val="26"/>
        </w:rPr>
      </w:pPr>
      <w:bookmarkStart w:id="7242" w:name="_Toc3204553"/>
      <w:r>
        <w:rPr>
          <w:rFonts w:ascii="Times New Roman" w:hAnsi="Times New Roman"/>
          <w:b/>
          <w:sz w:val="26"/>
          <w:szCs w:val="26"/>
        </w:rPr>
        <w:t>Wordpress</w:t>
      </w:r>
      <w:bookmarkEnd w:id="7242"/>
    </w:p>
    <w:p w14:paraId="18B02635" w14:textId="77777777" w:rsidR="00BD45CA" w:rsidRPr="00490116" w:rsidRDefault="00BD45CA" w:rsidP="00BD45CA">
      <w:pPr>
        <w:spacing w:line="360" w:lineRule="auto"/>
        <w:rPr>
          <w:rFonts w:ascii="Times New Roman" w:hAnsi="Times New Roman"/>
          <w:sz w:val="26"/>
          <w:szCs w:val="26"/>
        </w:rPr>
      </w:pPr>
      <w:r w:rsidRPr="00AC1353">
        <w:rPr>
          <w:noProof/>
          <w:lang w:val="en-US"/>
        </w:rPr>
        <w:drawing>
          <wp:inline distT="0" distB="0" distL="0" distR="0" wp14:anchorId="2C814FB2" wp14:editId="77DB2D5D">
            <wp:extent cx="5791835" cy="210139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835" cy="2101397"/>
                    </a:xfrm>
                    <a:prstGeom prst="rect">
                      <a:avLst/>
                    </a:prstGeom>
                  </pic:spPr>
                </pic:pic>
              </a:graphicData>
            </a:graphic>
          </wp:inline>
        </w:drawing>
      </w:r>
    </w:p>
    <w:p w14:paraId="38B66EC2" w14:textId="29D7055B" w:rsidR="00BD45CA" w:rsidRPr="00AC1353" w:rsidRDefault="00BD45CA" w:rsidP="008A4616">
      <w:pPr>
        <w:pStyle w:val="Hnh"/>
      </w:pPr>
      <w:bookmarkStart w:id="7243" w:name="_Toc3208688"/>
      <w:bookmarkStart w:id="7244" w:name="_Toc3208746"/>
      <w:bookmarkStart w:id="7245" w:name="_Toc3376370"/>
      <w:bookmarkStart w:id="7246" w:name="_Toc3376432"/>
      <w:r>
        <w:t xml:space="preserve">Hình </w:t>
      </w:r>
      <w:ins w:id="7247" w:author="Thảo Nguyễn Kim" w:date="2019-03-11T14:36:00Z">
        <w:r w:rsidR="00065E30">
          <w:t>6</w:t>
        </w:r>
      </w:ins>
      <w:del w:id="7248" w:author="Thảo Nguyễn Kim" w:date="2019-03-11T14:36:00Z">
        <w:r w:rsidDel="00065E30">
          <w:delText>5</w:delText>
        </w:r>
      </w:del>
      <w:r>
        <w:t>.</w:t>
      </w:r>
      <w:ins w:id="7249" w:author="Thảo Nguyễn Kim" w:date="2019-03-11T14:36:00Z">
        <w:r w:rsidR="00065E30">
          <w:t>3</w:t>
        </w:r>
      </w:ins>
      <w:del w:id="7250" w:author="Thảo Nguyễn Kim" w:date="2019-03-11T14:36:00Z">
        <w:r w:rsidDel="00065E30">
          <w:delText xml:space="preserve"> </w:delText>
        </w:r>
        <w:r w:rsidDel="00065E30">
          <w:rPr>
            <w:noProof/>
          </w:rPr>
          <w:fldChar w:fldCharType="begin"/>
        </w:r>
        <w:r w:rsidDel="00065E30">
          <w:rPr>
            <w:noProof/>
          </w:rPr>
          <w:delInstrText xml:space="preserve"> SEQ Hình_5. \* ARABIC </w:delInstrText>
        </w:r>
        <w:r w:rsidDel="00065E30">
          <w:rPr>
            <w:noProof/>
          </w:rPr>
          <w:fldChar w:fldCharType="separate"/>
        </w:r>
        <w:r w:rsidDel="00065E30">
          <w:rPr>
            <w:noProof/>
          </w:rPr>
          <w:delText>13</w:delText>
        </w:r>
        <w:r w:rsidDel="00065E30">
          <w:rPr>
            <w:noProof/>
          </w:rPr>
          <w:fldChar w:fldCharType="end"/>
        </w:r>
      </w:del>
      <w:r>
        <w:t xml:space="preserve"> - </w:t>
      </w:r>
      <w:r w:rsidRPr="00AC1353">
        <w:t>Giao diện thiết kế vụ trong Wordpress</w:t>
      </w:r>
      <w:bookmarkEnd w:id="7243"/>
      <w:bookmarkEnd w:id="7244"/>
      <w:bookmarkEnd w:id="7245"/>
      <w:bookmarkEnd w:id="7246"/>
    </w:p>
    <w:p w14:paraId="49C3E876" w14:textId="77777777" w:rsidR="00BD45CA" w:rsidRPr="00BD45CA" w:rsidRDefault="00BD45CA" w:rsidP="00BD45CA">
      <w:pPr>
        <w:spacing w:line="360" w:lineRule="auto"/>
        <w:ind w:left="720" w:firstLine="720"/>
        <w:rPr>
          <w:rFonts w:ascii="Times New Roman" w:hAnsi="Times New Roman"/>
          <w:color w:val="000000"/>
          <w:sz w:val="26"/>
          <w:szCs w:val="26"/>
        </w:rPr>
      </w:pPr>
      <w:r w:rsidRPr="00F12A3D">
        <w:rPr>
          <w:rFonts w:ascii="Times New Roman" w:hAnsi="Times New Roman"/>
          <w:b/>
          <w:bCs/>
          <w:color w:val="000000"/>
          <w:sz w:val="26"/>
          <w:szCs w:val="26"/>
          <w:rPrChange w:id="7251" w:author="Chanh Duc Ngo" w:date="2019-03-10T17:15:00Z">
            <w:rPr>
              <w:rFonts w:ascii="Times New Roman" w:hAnsi="Times New Roman"/>
              <w:bCs/>
              <w:color w:val="000000"/>
              <w:sz w:val="26"/>
              <w:szCs w:val="26"/>
            </w:rPr>
          </w:rPrChange>
        </w:rPr>
        <w:t>New Task:</w:t>
      </w:r>
      <w:r w:rsidRPr="00BD45CA">
        <w:rPr>
          <w:rFonts w:ascii="Times New Roman" w:hAnsi="Times New Roman"/>
          <w:bCs/>
          <w:color w:val="000000"/>
          <w:sz w:val="26"/>
          <w:szCs w:val="26"/>
        </w:rPr>
        <w:t xml:space="preserve"> </w:t>
      </w:r>
      <w:r w:rsidRPr="00BD45CA">
        <w:rPr>
          <w:rFonts w:ascii="Times New Roman" w:hAnsi="Times New Roman"/>
          <w:color w:val="000000"/>
          <w:sz w:val="26"/>
          <w:szCs w:val="26"/>
        </w:rPr>
        <w:t>Do hạn chế trong việc lấy form từ Camunda, nên em cung cấp chức năng tạo task để người dùng có thể designer form trực tiếp trước khi thực hiện nghiệp vụ.</w:t>
      </w:r>
    </w:p>
    <w:p w14:paraId="7BB9C47D" w14:textId="77777777" w:rsidR="00BD45CA" w:rsidRPr="00AC1353" w:rsidRDefault="00BD45CA" w:rsidP="00BD45CA">
      <w:pPr>
        <w:spacing w:line="360" w:lineRule="auto"/>
        <w:ind w:left="720" w:firstLine="720"/>
        <w:rPr>
          <w:rFonts w:ascii="Times New Roman" w:hAnsi="Times New Roman"/>
          <w:color w:val="000000"/>
          <w:sz w:val="26"/>
          <w:szCs w:val="26"/>
        </w:rPr>
      </w:pPr>
      <w:r w:rsidRPr="00F12A3D">
        <w:rPr>
          <w:rFonts w:ascii="Times New Roman" w:hAnsi="Times New Roman"/>
          <w:b/>
          <w:bCs/>
          <w:color w:val="000000"/>
          <w:sz w:val="26"/>
          <w:szCs w:val="26"/>
          <w:rPrChange w:id="7252" w:author="Chanh Duc Ngo" w:date="2019-03-10T17:15:00Z">
            <w:rPr>
              <w:rFonts w:ascii="Times New Roman" w:hAnsi="Times New Roman"/>
              <w:bCs/>
              <w:color w:val="000000"/>
              <w:sz w:val="26"/>
              <w:szCs w:val="26"/>
            </w:rPr>
          </w:rPrChange>
        </w:rPr>
        <w:t>Update và Delete Task</w:t>
      </w:r>
      <w:r w:rsidRPr="00AC1353">
        <w:rPr>
          <w:rFonts w:ascii="Times New Roman" w:hAnsi="Times New Roman"/>
          <w:bCs/>
          <w:color w:val="000000"/>
          <w:sz w:val="26"/>
          <w:szCs w:val="26"/>
        </w:rPr>
        <w:t xml:space="preserve"> : </w:t>
      </w:r>
      <w:r w:rsidRPr="00AC1353">
        <w:rPr>
          <w:rFonts w:ascii="Times New Roman" w:hAnsi="Times New Roman"/>
          <w:color w:val="000000"/>
          <w:sz w:val="26"/>
          <w:szCs w:val="26"/>
        </w:rPr>
        <w:t>Do để điều chỉnh lại thông tin Task.</w:t>
      </w:r>
    </w:p>
    <w:p w14:paraId="36297E3A" w14:textId="4FB105F1" w:rsidR="00BD45CA" w:rsidRPr="00BD45CA" w:rsidRDefault="00BD45CA" w:rsidP="00BD45CA">
      <w:pPr>
        <w:spacing w:line="360" w:lineRule="auto"/>
        <w:ind w:left="720" w:firstLine="720"/>
        <w:rPr>
          <w:rFonts w:ascii="Times New Roman" w:hAnsi="Times New Roman"/>
          <w:color w:val="000000"/>
          <w:sz w:val="26"/>
          <w:szCs w:val="26"/>
        </w:rPr>
      </w:pPr>
      <w:r w:rsidRPr="00F12A3D">
        <w:rPr>
          <w:rFonts w:ascii="Times New Roman" w:hAnsi="Times New Roman"/>
          <w:b/>
          <w:bCs/>
          <w:color w:val="000000"/>
          <w:sz w:val="26"/>
          <w:szCs w:val="26"/>
          <w:rPrChange w:id="7253" w:author="Chanh Duc Ngo" w:date="2019-03-10T17:15:00Z">
            <w:rPr>
              <w:rFonts w:ascii="Times New Roman" w:hAnsi="Times New Roman"/>
              <w:bCs/>
              <w:color w:val="000000"/>
              <w:sz w:val="26"/>
              <w:szCs w:val="26"/>
            </w:rPr>
          </w:rPrChange>
        </w:rPr>
        <w:lastRenderedPageBreak/>
        <w:t>Update Form</w:t>
      </w:r>
      <w:r w:rsidRPr="00AC1353">
        <w:rPr>
          <w:rFonts w:ascii="Times New Roman" w:hAnsi="Times New Roman"/>
          <w:bCs/>
          <w:color w:val="000000"/>
          <w:sz w:val="26"/>
          <w:szCs w:val="26"/>
        </w:rPr>
        <w:t xml:space="preserve">: </w:t>
      </w:r>
      <w:r w:rsidRPr="00AC1353">
        <w:rPr>
          <w:rFonts w:ascii="Times New Roman" w:hAnsi="Times New Roman"/>
          <w:color w:val="000000"/>
          <w:sz w:val="26"/>
          <w:szCs w:val="26"/>
        </w:rPr>
        <w:t>Đây là phần chính ở Wordpress mà em cung cấp cho người sư dụng. Người sử dụng sẽ dùng các chức năng để tạo các trường form phù hợp với họ mong muốn.</w:t>
      </w:r>
    </w:p>
    <w:p w14:paraId="06741D26" w14:textId="77777777" w:rsidR="00901244" w:rsidRPr="00957447" w:rsidRDefault="008E065D" w:rsidP="00901244">
      <w:pPr>
        <w:pStyle w:val="ListParagraph"/>
        <w:numPr>
          <w:ilvl w:val="1"/>
          <w:numId w:val="32"/>
        </w:numPr>
        <w:spacing w:line="360" w:lineRule="auto"/>
        <w:jc w:val="left"/>
        <w:outlineLvl w:val="1"/>
        <w:rPr>
          <w:rFonts w:ascii="Times New Roman" w:hAnsi="Times New Roman"/>
          <w:sz w:val="26"/>
          <w:szCs w:val="26"/>
        </w:rPr>
      </w:pPr>
      <w:bookmarkStart w:id="7254" w:name="_Toc3204554"/>
      <w:bookmarkStart w:id="7255" w:name="_Toc1743586"/>
      <w:bookmarkEnd w:id="7131"/>
      <w:r>
        <w:rPr>
          <w:rFonts w:ascii="Times New Roman" w:hAnsi="Times New Roman"/>
          <w:b/>
          <w:sz w:val="26"/>
          <w:szCs w:val="26"/>
        </w:rPr>
        <w:t>Xây dựng ứng dụng minh họa</w:t>
      </w:r>
      <w:bookmarkEnd w:id="7254"/>
    </w:p>
    <w:p w14:paraId="2F8EEA16" w14:textId="77777777" w:rsidR="00E42B10" w:rsidRPr="00AF6F39" w:rsidRDefault="00957447" w:rsidP="00913469">
      <w:pPr>
        <w:spacing w:line="360" w:lineRule="auto"/>
        <w:ind w:firstLine="720"/>
        <w:jc w:val="left"/>
        <w:rPr>
          <w:rFonts w:ascii="Times New Roman" w:hAnsi="Times New Roman"/>
          <w:sz w:val="26"/>
          <w:szCs w:val="26"/>
        </w:rPr>
      </w:pPr>
      <w:r w:rsidRPr="00AF6F39">
        <w:rPr>
          <w:rFonts w:ascii="Times New Roman" w:hAnsi="Times New Roman"/>
          <w:sz w:val="26"/>
          <w:szCs w:val="26"/>
        </w:rPr>
        <w:t>Để đánh</w:t>
      </w:r>
      <w:r w:rsidR="00E42B10" w:rsidRPr="00AF6F39">
        <w:rPr>
          <w:rFonts w:ascii="Times New Roman" w:hAnsi="Times New Roman"/>
          <w:sz w:val="26"/>
          <w:szCs w:val="26"/>
        </w:rPr>
        <w:t xml:space="preserve"> giá kết quả đạt được, em xin minh họa bằng việc xây dựng ứng dụng  quản lý mượn sách theo từng bước như sau:</w:t>
      </w:r>
    </w:p>
    <w:p w14:paraId="18B71913" w14:textId="77777777" w:rsidR="00E42B10" w:rsidRPr="007F48A5" w:rsidRDefault="00E42B10" w:rsidP="007F48A5">
      <w:pPr>
        <w:pStyle w:val="ListParagraph"/>
        <w:numPr>
          <w:ilvl w:val="0"/>
          <w:numId w:val="42"/>
        </w:numPr>
        <w:spacing w:line="360" w:lineRule="auto"/>
        <w:jc w:val="left"/>
        <w:rPr>
          <w:rFonts w:ascii="Times New Roman" w:hAnsi="Times New Roman"/>
          <w:sz w:val="26"/>
          <w:szCs w:val="26"/>
        </w:rPr>
      </w:pPr>
      <w:r w:rsidRPr="007F48A5">
        <w:rPr>
          <w:rFonts w:ascii="Times New Roman" w:hAnsi="Times New Roman"/>
          <w:sz w:val="26"/>
          <w:szCs w:val="26"/>
        </w:rPr>
        <w:t>Thiết kế các bảng dữ liệu.</w:t>
      </w:r>
    </w:p>
    <w:p w14:paraId="4349A187" w14:textId="77777777" w:rsidR="00957447" w:rsidRDefault="00E42B10" w:rsidP="00957447">
      <w:pPr>
        <w:pStyle w:val="ListParagraph"/>
        <w:spacing w:line="360" w:lineRule="auto"/>
        <w:jc w:val="left"/>
        <w:rPr>
          <w:rFonts w:ascii="Times New Roman" w:hAnsi="Times New Roman"/>
          <w:sz w:val="26"/>
          <w:szCs w:val="26"/>
        </w:rPr>
      </w:pPr>
      <w:r>
        <w:rPr>
          <w:rFonts w:ascii="Times New Roman" w:hAnsi="Times New Roman"/>
          <w:noProof/>
          <w:sz w:val="26"/>
          <w:szCs w:val="26"/>
          <w:lang w:val="en-US"/>
        </w:rPr>
        <w:drawing>
          <wp:inline distT="0" distB="0" distL="0" distR="0" wp14:anchorId="52D34C31" wp14:editId="26BA4E82">
            <wp:extent cx="4692650" cy="4529494"/>
            <wp:effectExtent l="0" t="0" r="0" b="0"/>
            <wp:docPr id="6" name="Picture 6" descr="52915664_288213261849633_87309191526439976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2915664_288213261849633_8730919152643997696_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05053" cy="4541466"/>
                    </a:xfrm>
                    <a:prstGeom prst="rect">
                      <a:avLst/>
                    </a:prstGeom>
                    <a:noFill/>
                    <a:ln>
                      <a:noFill/>
                    </a:ln>
                  </pic:spPr>
                </pic:pic>
              </a:graphicData>
            </a:graphic>
          </wp:inline>
        </w:drawing>
      </w:r>
    </w:p>
    <w:p w14:paraId="7AC697A6" w14:textId="351389BA" w:rsidR="00E42B10" w:rsidRPr="00EB7DE2" w:rsidRDefault="00E42B10" w:rsidP="008A4616">
      <w:pPr>
        <w:pStyle w:val="Hnh"/>
      </w:pPr>
      <w:bookmarkStart w:id="7256" w:name="_Toc1999006"/>
      <w:bookmarkStart w:id="7257" w:name="_Toc3208689"/>
      <w:bookmarkStart w:id="7258" w:name="_Toc3208747"/>
      <w:bookmarkStart w:id="7259" w:name="_Toc3376371"/>
      <w:bookmarkStart w:id="7260" w:name="_Toc3376433"/>
      <w:r w:rsidRPr="008A4616">
        <w:t>Hình 6</w:t>
      </w:r>
      <w:ins w:id="7261" w:author="Thảo Nguyễn Kim" w:date="2019-03-11T14:36:00Z">
        <w:r w:rsidR="00065E30" w:rsidRPr="00CF5A07">
          <w:t xml:space="preserve">.4 </w:t>
        </w:r>
      </w:ins>
      <w:del w:id="7262" w:author="Thảo Nguyễn Kim" w:date="2019-03-11T14:36:00Z">
        <w:r w:rsidRPr="00EB7DE2" w:rsidDel="00065E30">
          <w:delText>.1</w:delText>
        </w:r>
      </w:del>
      <w:ins w:id="7263" w:author="Thảo Nguyễn Kim" w:date="2019-03-11T14:36:00Z">
        <w:r w:rsidR="00065E30" w:rsidRPr="00EB7DE2">
          <w:t>-</w:t>
        </w:r>
      </w:ins>
      <w:del w:id="7264" w:author="Thảo Nguyễn Kim" w:date="2019-03-11T14:36:00Z">
        <w:r w:rsidRPr="00EB7DE2" w:rsidDel="00065E30">
          <w:delText>:</w:delText>
        </w:r>
      </w:del>
      <w:r w:rsidRPr="00EB7DE2">
        <w:t xml:space="preserve"> Kiến trúc database nghiệp vụ quản lí mượn sách.</w:t>
      </w:r>
      <w:bookmarkEnd w:id="7256"/>
      <w:bookmarkEnd w:id="7257"/>
      <w:bookmarkEnd w:id="7258"/>
      <w:bookmarkEnd w:id="7259"/>
      <w:bookmarkEnd w:id="7260"/>
    </w:p>
    <w:p w14:paraId="2FB4B2D1" w14:textId="499786CD" w:rsidR="00977DEE" w:rsidRDefault="00E42B10" w:rsidP="00913469">
      <w:pPr>
        <w:spacing w:line="360" w:lineRule="auto"/>
        <w:ind w:firstLine="720"/>
        <w:jc w:val="left"/>
        <w:rPr>
          <w:rFonts w:ascii="Times New Roman" w:hAnsi="Times New Roman"/>
          <w:sz w:val="26"/>
          <w:szCs w:val="26"/>
        </w:rPr>
      </w:pPr>
      <w:r w:rsidRPr="00AF6F39">
        <w:rPr>
          <w:rFonts w:ascii="Times New Roman" w:hAnsi="Times New Roman"/>
          <w:sz w:val="26"/>
          <w:szCs w:val="26"/>
        </w:rPr>
        <w:lastRenderedPageBreak/>
        <w:t>Hình 6.</w:t>
      </w:r>
      <w:ins w:id="7265" w:author="Thảo Nguyễn Kim" w:date="2019-03-11T14:36:00Z">
        <w:r w:rsidR="00065E30" w:rsidRPr="00EB7DE2">
          <w:rPr>
            <w:rFonts w:ascii="Times New Roman" w:hAnsi="Times New Roman"/>
            <w:sz w:val="26"/>
            <w:szCs w:val="26"/>
            <w:rPrChange w:id="7266" w:author="Chanh Duc Ngo" w:date="2019-03-13T09:59:00Z">
              <w:rPr>
                <w:rFonts w:ascii="Times New Roman" w:hAnsi="Times New Roman"/>
                <w:sz w:val="26"/>
                <w:szCs w:val="26"/>
                <w:lang w:val="en-US"/>
              </w:rPr>
            </w:rPrChange>
          </w:rPr>
          <w:t>4</w:t>
        </w:r>
      </w:ins>
      <w:del w:id="7267" w:author="Thảo Nguyễn Kim" w:date="2019-03-11T14:36:00Z">
        <w:r w:rsidRPr="00AF6F39" w:rsidDel="00065E30">
          <w:rPr>
            <w:rFonts w:ascii="Times New Roman" w:hAnsi="Times New Roman"/>
            <w:sz w:val="26"/>
            <w:szCs w:val="26"/>
          </w:rPr>
          <w:delText>1</w:delText>
        </w:r>
      </w:del>
      <w:r w:rsidRPr="00AF6F39">
        <w:rPr>
          <w:rFonts w:ascii="Times New Roman" w:hAnsi="Times New Roman"/>
          <w:sz w:val="26"/>
          <w:szCs w:val="26"/>
        </w:rPr>
        <w:t xml:space="preserve"> </w:t>
      </w:r>
      <w:ins w:id="7268" w:author="Thảo Nguyễn Kim" w:date="2019-03-11T13:15:00Z">
        <w:r w:rsidR="00532FCF" w:rsidRPr="00EB7DE2">
          <w:rPr>
            <w:rFonts w:ascii="Times New Roman" w:hAnsi="Times New Roman"/>
            <w:sz w:val="26"/>
            <w:szCs w:val="26"/>
            <w:rPrChange w:id="7269" w:author="Chanh Duc Ngo" w:date="2019-03-13T09:59:00Z">
              <w:rPr>
                <w:rFonts w:ascii="Times New Roman" w:hAnsi="Times New Roman"/>
                <w:sz w:val="26"/>
                <w:szCs w:val="26"/>
                <w:lang w:val="en-US"/>
              </w:rPr>
            </w:rPrChange>
          </w:rPr>
          <w:t>T</w:t>
        </w:r>
      </w:ins>
      <w:del w:id="7270" w:author="Thảo Nguyễn Kim" w:date="2019-03-11T13:15:00Z">
        <w:r w:rsidRPr="00AF6F39" w:rsidDel="00532FCF">
          <w:rPr>
            <w:rFonts w:ascii="Times New Roman" w:hAnsi="Times New Roman"/>
            <w:sz w:val="26"/>
            <w:szCs w:val="26"/>
          </w:rPr>
          <w:delText>t</w:delText>
        </w:r>
      </w:del>
      <w:r w:rsidRPr="00AF6F39">
        <w:rPr>
          <w:rFonts w:ascii="Times New Roman" w:hAnsi="Times New Roman"/>
          <w:sz w:val="26"/>
          <w:szCs w:val="26"/>
        </w:rPr>
        <w:t>hể hiện thiết kế kiến trúc database trong qu</w:t>
      </w:r>
      <w:ins w:id="7271" w:author="Thảo Nguyễn Kim" w:date="2019-03-11T13:15:00Z">
        <w:r w:rsidR="00532FCF" w:rsidRPr="00EB7DE2">
          <w:rPr>
            <w:rFonts w:ascii="Times New Roman" w:hAnsi="Times New Roman"/>
            <w:sz w:val="26"/>
            <w:szCs w:val="26"/>
            <w:rPrChange w:id="7272" w:author="Chanh Duc Ngo" w:date="2019-03-13T09:59:00Z">
              <w:rPr>
                <w:rFonts w:ascii="Times New Roman" w:hAnsi="Times New Roman"/>
                <w:sz w:val="26"/>
                <w:szCs w:val="26"/>
                <w:lang w:val="en-US"/>
              </w:rPr>
            </w:rPrChange>
          </w:rPr>
          <w:t>ản</w:t>
        </w:r>
      </w:ins>
      <w:del w:id="7273" w:author="Thảo Nguyễn Kim" w:date="2019-03-11T13:15:00Z">
        <w:r w:rsidRPr="00AF6F39" w:rsidDel="00532FCF">
          <w:rPr>
            <w:rFonts w:ascii="Times New Roman" w:hAnsi="Times New Roman"/>
            <w:sz w:val="26"/>
            <w:szCs w:val="26"/>
          </w:rPr>
          <w:delText>an</w:delText>
        </w:r>
      </w:del>
      <w:r w:rsidRPr="00AF6F39">
        <w:rPr>
          <w:rFonts w:ascii="Times New Roman" w:hAnsi="Times New Roman"/>
          <w:sz w:val="26"/>
          <w:szCs w:val="26"/>
        </w:rPr>
        <w:t xml:space="preserve"> lý mượn sách. Trong đó bảng student chứa dữ liệu thông tin của học sinh. Bảng catergories là thông tin danh mục sách. Bảng book chưa thông tin của sách , đồng thời có khóa ngoại là catergory đến khóa chính của bảng catergories. Bảng borrow chứa thông tin đạt sách của học sinh.</w:t>
      </w:r>
      <w:r w:rsidR="00977DEE" w:rsidRPr="00977DEE">
        <w:rPr>
          <w:rFonts w:ascii="Times New Roman" w:hAnsi="Times New Roman"/>
          <w:sz w:val="26"/>
          <w:szCs w:val="26"/>
        </w:rPr>
        <w:t xml:space="preserve"> </w:t>
      </w:r>
    </w:p>
    <w:p w14:paraId="423CCAFA" w14:textId="77777777" w:rsidR="00977DEE" w:rsidRDefault="00977DEE" w:rsidP="00913469">
      <w:pPr>
        <w:spacing w:line="360" w:lineRule="auto"/>
        <w:ind w:firstLine="720"/>
        <w:jc w:val="left"/>
        <w:rPr>
          <w:rFonts w:ascii="Times New Roman" w:hAnsi="Times New Roman"/>
          <w:sz w:val="26"/>
          <w:szCs w:val="26"/>
        </w:rPr>
      </w:pPr>
      <w:r>
        <w:rPr>
          <w:rFonts w:ascii="Times New Roman" w:hAnsi="Times New Roman"/>
          <w:sz w:val="26"/>
          <w:szCs w:val="26"/>
        </w:rPr>
        <w:t>Để thể hiện hết các tính năng trong luận văn này, em đề xuất ra 5 nghiệp vụ để thể hiện, bao gồm:</w:t>
      </w:r>
    </w:p>
    <w:p w14:paraId="3143A480" w14:textId="0CF74672" w:rsidR="00977DEE" w:rsidRPr="00281C9B" w:rsidRDefault="00977DEE" w:rsidP="00977DEE">
      <w:pPr>
        <w:pStyle w:val="ListParagraph"/>
        <w:numPr>
          <w:ilvl w:val="0"/>
          <w:numId w:val="41"/>
        </w:numPr>
        <w:spacing w:line="360" w:lineRule="auto"/>
        <w:jc w:val="left"/>
        <w:rPr>
          <w:rFonts w:ascii="Times New Roman" w:hAnsi="Times New Roman"/>
          <w:sz w:val="26"/>
          <w:szCs w:val="26"/>
        </w:rPr>
      </w:pPr>
      <w:r>
        <w:rPr>
          <w:rFonts w:ascii="Times New Roman" w:hAnsi="Times New Roman"/>
          <w:sz w:val="26"/>
          <w:szCs w:val="26"/>
        </w:rPr>
        <w:t xml:space="preserve">Nghiệp vụ </w:t>
      </w:r>
      <w:r w:rsidRPr="00F12A3D">
        <w:rPr>
          <w:rFonts w:ascii="Times New Roman" w:hAnsi="Times New Roman"/>
          <w:b/>
          <w:sz w:val="26"/>
          <w:szCs w:val="26"/>
          <w:rPrChange w:id="7274" w:author="Chanh Duc Ngo" w:date="2019-03-10T17:16:00Z">
            <w:rPr>
              <w:rFonts w:ascii="Times New Roman" w:hAnsi="Times New Roman"/>
              <w:sz w:val="26"/>
              <w:szCs w:val="26"/>
            </w:rPr>
          </w:rPrChange>
        </w:rPr>
        <w:t>AddStudent</w:t>
      </w:r>
      <w:r>
        <w:rPr>
          <w:rFonts w:ascii="Times New Roman" w:hAnsi="Times New Roman"/>
          <w:sz w:val="26"/>
          <w:szCs w:val="26"/>
        </w:rPr>
        <w:t>:  Dùng để thêm 1 “học sinh” vào, nghiệp vụ này không có gì đ</w:t>
      </w:r>
      <w:ins w:id="7275" w:author="Thảo Nguyễn Kim" w:date="2019-03-11T13:16:00Z">
        <w:r w:rsidR="00532FCF" w:rsidRPr="00EB7DE2">
          <w:rPr>
            <w:rFonts w:ascii="Times New Roman" w:hAnsi="Times New Roman"/>
            <w:sz w:val="26"/>
            <w:szCs w:val="26"/>
            <w:rPrChange w:id="7276" w:author="Chanh Duc Ngo" w:date="2019-03-13T09:59:00Z">
              <w:rPr>
                <w:rFonts w:ascii="Times New Roman" w:hAnsi="Times New Roman"/>
                <w:sz w:val="26"/>
                <w:szCs w:val="26"/>
                <w:lang w:val="en-US"/>
              </w:rPr>
            </w:rPrChange>
          </w:rPr>
          <w:t>ặ</w:t>
        </w:r>
      </w:ins>
      <w:del w:id="7277" w:author="Thảo Nguyễn Kim" w:date="2019-03-11T13:16:00Z">
        <w:r w:rsidDel="00532FCF">
          <w:rPr>
            <w:rFonts w:ascii="Times New Roman" w:hAnsi="Times New Roman"/>
            <w:sz w:val="26"/>
            <w:szCs w:val="26"/>
          </w:rPr>
          <w:delText>ạ</w:delText>
        </w:r>
      </w:del>
      <w:r>
        <w:rPr>
          <w:rFonts w:ascii="Times New Roman" w:hAnsi="Times New Roman"/>
          <w:sz w:val="26"/>
          <w:szCs w:val="26"/>
        </w:rPr>
        <w:t>c biệt, chỉ cần render ra những trường cơ bản, để giúp cho những người mới bắt đầu làm quen về hệ thống.</w:t>
      </w:r>
    </w:p>
    <w:p w14:paraId="0B0A8783" w14:textId="77777777" w:rsidR="00977DEE" w:rsidRDefault="00977DEE" w:rsidP="00977DEE">
      <w:pPr>
        <w:pStyle w:val="ListParagraph"/>
        <w:numPr>
          <w:ilvl w:val="0"/>
          <w:numId w:val="41"/>
        </w:numPr>
        <w:spacing w:line="360" w:lineRule="auto"/>
        <w:jc w:val="left"/>
        <w:rPr>
          <w:rFonts w:ascii="Times New Roman" w:hAnsi="Times New Roman"/>
          <w:sz w:val="26"/>
          <w:szCs w:val="26"/>
        </w:rPr>
      </w:pPr>
      <w:r>
        <w:rPr>
          <w:rFonts w:ascii="Times New Roman" w:hAnsi="Times New Roman"/>
          <w:sz w:val="26"/>
          <w:szCs w:val="26"/>
        </w:rPr>
        <w:t xml:space="preserve">Nghiệp vụ </w:t>
      </w:r>
      <w:r w:rsidRPr="00F12A3D">
        <w:rPr>
          <w:rFonts w:ascii="Times New Roman" w:hAnsi="Times New Roman"/>
          <w:b/>
          <w:sz w:val="26"/>
          <w:szCs w:val="26"/>
          <w:rPrChange w:id="7278" w:author="Chanh Duc Ngo" w:date="2019-03-10T17:17:00Z">
            <w:rPr>
              <w:rFonts w:ascii="Times New Roman" w:hAnsi="Times New Roman"/>
              <w:sz w:val="26"/>
              <w:szCs w:val="26"/>
            </w:rPr>
          </w:rPrChange>
        </w:rPr>
        <w:t>AddBook</w:t>
      </w:r>
      <w:r>
        <w:rPr>
          <w:rFonts w:ascii="Times New Roman" w:hAnsi="Times New Roman"/>
          <w:sz w:val="26"/>
          <w:szCs w:val="26"/>
        </w:rPr>
        <w:t>:  Dùng để thêm 1 “sách” vào, nghiệp vụ này có thêm tính mapping giữa khóa ngoại catergory đến khóa chính của bảng catergories(id)</w:t>
      </w:r>
    </w:p>
    <w:p w14:paraId="2DFD6B3B" w14:textId="77777777" w:rsidR="00977DEE" w:rsidRDefault="00977DEE" w:rsidP="00977DEE">
      <w:pPr>
        <w:pStyle w:val="ListParagraph"/>
        <w:numPr>
          <w:ilvl w:val="0"/>
          <w:numId w:val="41"/>
        </w:numPr>
        <w:spacing w:line="360" w:lineRule="auto"/>
        <w:jc w:val="left"/>
        <w:rPr>
          <w:rFonts w:ascii="Times New Roman" w:hAnsi="Times New Roman"/>
          <w:sz w:val="26"/>
          <w:szCs w:val="26"/>
        </w:rPr>
      </w:pPr>
      <w:r>
        <w:rPr>
          <w:rFonts w:ascii="Times New Roman" w:hAnsi="Times New Roman"/>
          <w:sz w:val="26"/>
          <w:szCs w:val="26"/>
        </w:rPr>
        <w:t xml:space="preserve">Nghiệp vụ </w:t>
      </w:r>
      <w:r w:rsidRPr="00F12A3D">
        <w:rPr>
          <w:rFonts w:ascii="Times New Roman" w:hAnsi="Times New Roman"/>
          <w:b/>
          <w:sz w:val="26"/>
          <w:szCs w:val="26"/>
          <w:rPrChange w:id="7279" w:author="Chanh Duc Ngo" w:date="2019-03-10T17:17:00Z">
            <w:rPr>
              <w:rFonts w:ascii="Times New Roman" w:hAnsi="Times New Roman"/>
              <w:sz w:val="26"/>
              <w:szCs w:val="26"/>
            </w:rPr>
          </w:rPrChange>
        </w:rPr>
        <w:t>ListStudent</w:t>
      </w:r>
      <w:r>
        <w:rPr>
          <w:rFonts w:ascii="Times New Roman" w:hAnsi="Times New Roman"/>
          <w:sz w:val="26"/>
          <w:szCs w:val="26"/>
        </w:rPr>
        <w:t>: Dùng xuất ra danh sách học sinh, bao gồm thêm chức năng xóa và sửa từng học sinh trong danh sách.</w:t>
      </w:r>
    </w:p>
    <w:p w14:paraId="6E078A93" w14:textId="77777777" w:rsidR="00977DEE" w:rsidRDefault="00977DEE" w:rsidP="00977DEE">
      <w:pPr>
        <w:pStyle w:val="ListParagraph"/>
        <w:numPr>
          <w:ilvl w:val="0"/>
          <w:numId w:val="41"/>
        </w:numPr>
        <w:spacing w:line="360" w:lineRule="auto"/>
        <w:jc w:val="left"/>
        <w:rPr>
          <w:rFonts w:ascii="Times New Roman" w:hAnsi="Times New Roman"/>
          <w:sz w:val="26"/>
          <w:szCs w:val="26"/>
        </w:rPr>
      </w:pPr>
      <w:r>
        <w:rPr>
          <w:rFonts w:ascii="Times New Roman" w:hAnsi="Times New Roman"/>
          <w:sz w:val="26"/>
          <w:szCs w:val="26"/>
        </w:rPr>
        <w:t xml:space="preserve">Nghiệp vụ </w:t>
      </w:r>
      <w:r w:rsidRPr="00F42D88">
        <w:rPr>
          <w:rFonts w:ascii="Times New Roman" w:hAnsi="Times New Roman"/>
          <w:b/>
          <w:sz w:val="26"/>
          <w:szCs w:val="26"/>
          <w:rPrChange w:id="7280" w:author="Thảo Nguyễn Kim" w:date="2019-03-10T20:14:00Z">
            <w:rPr>
              <w:rFonts w:ascii="Times New Roman" w:hAnsi="Times New Roman"/>
              <w:sz w:val="26"/>
              <w:szCs w:val="26"/>
            </w:rPr>
          </w:rPrChange>
        </w:rPr>
        <w:t>ListBook</w:t>
      </w:r>
      <w:r>
        <w:rPr>
          <w:rFonts w:ascii="Times New Roman" w:hAnsi="Times New Roman"/>
          <w:sz w:val="26"/>
          <w:szCs w:val="26"/>
        </w:rPr>
        <w:t>: Dùng để xuất ra danh sách sách , bao gồm thêm chức năng xóa  và sửa từng sách trong danh sách sách.</w:t>
      </w:r>
    </w:p>
    <w:p w14:paraId="149B124C" w14:textId="055646C7" w:rsidR="00E42B10" w:rsidRPr="00913469" w:rsidRDefault="00977DEE" w:rsidP="00913469">
      <w:pPr>
        <w:pStyle w:val="ListParagraph"/>
        <w:numPr>
          <w:ilvl w:val="0"/>
          <w:numId w:val="41"/>
        </w:numPr>
        <w:spacing w:line="360" w:lineRule="auto"/>
        <w:jc w:val="left"/>
        <w:rPr>
          <w:rFonts w:ascii="Times New Roman" w:hAnsi="Times New Roman"/>
          <w:sz w:val="26"/>
          <w:szCs w:val="26"/>
        </w:rPr>
      </w:pPr>
      <w:r>
        <w:rPr>
          <w:rFonts w:ascii="Times New Roman" w:hAnsi="Times New Roman"/>
          <w:sz w:val="26"/>
          <w:szCs w:val="26"/>
        </w:rPr>
        <w:t xml:space="preserve">Nghiệp vụ </w:t>
      </w:r>
      <w:r w:rsidRPr="00F12A3D">
        <w:rPr>
          <w:rFonts w:ascii="Times New Roman" w:hAnsi="Times New Roman"/>
          <w:b/>
          <w:sz w:val="26"/>
          <w:szCs w:val="26"/>
          <w:rPrChange w:id="7281" w:author="Chanh Duc Ngo" w:date="2019-03-10T17:17:00Z">
            <w:rPr>
              <w:rFonts w:ascii="Times New Roman" w:hAnsi="Times New Roman"/>
              <w:sz w:val="26"/>
              <w:szCs w:val="26"/>
            </w:rPr>
          </w:rPrChange>
        </w:rPr>
        <w:t>Borrow</w:t>
      </w:r>
      <w:r>
        <w:rPr>
          <w:rFonts w:ascii="Times New Roman" w:hAnsi="Times New Roman"/>
          <w:sz w:val="26"/>
          <w:szCs w:val="26"/>
        </w:rPr>
        <w:t>: Là nghiệp vụ học sinh đặt s</w:t>
      </w:r>
      <w:ins w:id="7282" w:author="Thảo Nguyễn Kim" w:date="2019-03-11T13:16:00Z">
        <w:r w:rsidR="00532FCF" w:rsidRPr="00EB7DE2">
          <w:rPr>
            <w:rFonts w:ascii="Times New Roman" w:hAnsi="Times New Roman"/>
            <w:sz w:val="26"/>
            <w:szCs w:val="26"/>
            <w:rPrChange w:id="7283" w:author="Chanh Duc Ngo" w:date="2019-03-13T09:59:00Z">
              <w:rPr>
                <w:rFonts w:ascii="Times New Roman" w:hAnsi="Times New Roman"/>
                <w:sz w:val="26"/>
                <w:szCs w:val="26"/>
                <w:lang w:val="en-US"/>
              </w:rPr>
            </w:rPrChange>
          </w:rPr>
          <w:t>á</w:t>
        </w:r>
      </w:ins>
      <w:del w:id="7284" w:author="Thảo Nguyễn Kim" w:date="2019-03-11T13:16:00Z">
        <w:r w:rsidDel="00532FCF">
          <w:rPr>
            <w:rFonts w:ascii="Times New Roman" w:hAnsi="Times New Roman"/>
            <w:sz w:val="26"/>
            <w:szCs w:val="26"/>
          </w:rPr>
          <w:delText>a</w:delText>
        </w:r>
      </w:del>
      <w:r>
        <w:rPr>
          <w:rFonts w:ascii="Times New Roman" w:hAnsi="Times New Roman"/>
          <w:sz w:val="26"/>
          <w:szCs w:val="26"/>
        </w:rPr>
        <w:t>ch. Đầu tiên người dùng sẽ nhập tên sách cần đặt, sau đó chương trình sẽ hiện danh sách book đã chọn, tiếp theo người chọn sách và điền thông tin vào.</w:t>
      </w:r>
    </w:p>
    <w:p w14:paraId="1C19AD4D" w14:textId="77777777" w:rsidR="00E42B10" w:rsidRPr="00913469" w:rsidRDefault="00E42B10" w:rsidP="00913469">
      <w:pPr>
        <w:spacing w:line="360" w:lineRule="auto"/>
        <w:ind w:left="1440" w:firstLine="360"/>
        <w:jc w:val="left"/>
        <w:rPr>
          <w:rFonts w:ascii="Times New Roman" w:hAnsi="Times New Roman"/>
          <w:sz w:val="26"/>
          <w:szCs w:val="26"/>
        </w:rPr>
      </w:pPr>
      <w:r w:rsidRPr="00913469">
        <w:rPr>
          <w:rFonts w:ascii="Times New Roman" w:hAnsi="Times New Roman"/>
          <w:sz w:val="26"/>
          <w:szCs w:val="26"/>
        </w:rPr>
        <w:t>Mô hình hóa nghiệp vụ cần thực hiện bằng Camunda Modeler tạo ra file BPMN.</w:t>
      </w:r>
    </w:p>
    <w:p w14:paraId="201A2596" w14:textId="77777777" w:rsidR="00E42B10" w:rsidRPr="007F48A5" w:rsidRDefault="00E42B10" w:rsidP="007F48A5">
      <w:pPr>
        <w:pStyle w:val="ListParagraph"/>
        <w:numPr>
          <w:ilvl w:val="0"/>
          <w:numId w:val="41"/>
        </w:numPr>
        <w:spacing w:line="360" w:lineRule="auto"/>
        <w:jc w:val="left"/>
        <w:rPr>
          <w:rFonts w:ascii="Times New Roman" w:hAnsi="Times New Roman"/>
          <w:sz w:val="26"/>
          <w:szCs w:val="26"/>
        </w:rPr>
      </w:pPr>
      <w:r w:rsidRPr="007F48A5">
        <w:rPr>
          <w:rFonts w:ascii="Times New Roman" w:hAnsi="Times New Roman"/>
          <w:sz w:val="26"/>
          <w:szCs w:val="26"/>
        </w:rPr>
        <w:t>Mô hình hóa nghiệp vụ AddBook</w:t>
      </w:r>
    </w:p>
    <w:p w14:paraId="2620B154" w14:textId="77777777" w:rsidR="00E42B10" w:rsidRDefault="00E42B10" w:rsidP="00957447">
      <w:pPr>
        <w:pStyle w:val="ListParagraph"/>
        <w:spacing w:line="360" w:lineRule="auto"/>
        <w:jc w:val="left"/>
        <w:rPr>
          <w:rFonts w:ascii="Times New Roman" w:hAnsi="Times New Roman"/>
          <w:sz w:val="26"/>
          <w:szCs w:val="26"/>
        </w:rPr>
      </w:pPr>
      <w:r w:rsidRPr="000E6BA0">
        <w:rPr>
          <w:rFonts w:ascii="Times New Roman" w:hAnsi="Times New Roman"/>
          <w:noProof/>
          <w:sz w:val="26"/>
          <w:szCs w:val="26"/>
          <w:lang w:val="en-US"/>
        </w:rPr>
        <w:lastRenderedPageBreak/>
        <w:drawing>
          <wp:inline distT="0" distB="0" distL="0" distR="0" wp14:anchorId="2D96F933" wp14:editId="13E2DDF1">
            <wp:extent cx="5305425" cy="25279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12890" cy="2531501"/>
                    </a:xfrm>
                    <a:prstGeom prst="rect">
                      <a:avLst/>
                    </a:prstGeom>
                  </pic:spPr>
                </pic:pic>
              </a:graphicData>
            </a:graphic>
          </wp:inline>
        </w:drawing>
      </w:r>
    </w:p>
    <w:p w14:paraId="4F3FA215" w14:textId="57C81D79" w:rsidR="00E42B10" w:rsidRDefault="00E42B10" w:rsidP="008A4616">
      <w:pPr>
        <w:pStyle w:val="Hnh"/>
      </w:pPr>
      <w:bookmarkStart w:id="7285" w:name="_Toc1999007"/>
      <w:bookmarkStart w:id="7286" w:name="_Toc3208690"/>
      <w:bookmarkStart w:id="7287" w:name="_Toc3208748"/>
      <w:bookmarkStart w:id="7288" w:name="_Toc3376372"/>
      <w:bookmarkStart w:id="7289" w:name="_Toc3376434"/>
      <w:r>
        <w:t>Hình 6.</w:t>
      </w:r>
      <w:del w:id="7290" w:author="Thảo Nguyễn Kim" w:date="2019-03-11T14:44:00Z">
        <w:r w:rsidDel="00DB3668">
          <w:delText>2</w:delText>
        </w:r>
      </w:del>
      <w:ins w:id="7291" w:author="Thảo Nguyễn Kim" w:date="2019-03-11T14:44:00Z">
        <w:r w:rsidR="00DB3668">
          <w:t>5</w:t>
        </w:r>
      </w:ins>
      <w:del w:id="7292" w:author="Thảo Nguyễn Kim" w:date="2019-03-11T14:44:00Z">
        <w:r w:rsidDel="00DB3668">
          <w:delText>:</w:delText>
        </w:r>
      </w:del>
      <w:ins w:id="7293" w:author="Thảo Nguyễn Kim" w:date="2019-03-11T14:44:00Z">
        <w:r w:rsidR="00DB3668">
          <w:t xml:space="preserve"> -</w:t>
        </w:r>
      </w:ins>
      <w:r>
        <w:t xml:space="preserve"> Các thêm trường author vào form addbook.</w:t>
      </w:r>
      <w:bookmarkEnd w:id="7285"/>
      <w:bookmarkEnd w:id="7286"/>
      <w:bookmarkEnd w:id="7287"/>
      <w:bookmarkEnd w:id="7288"/>
      <w:bookmarkEnd w:id="7289"/>
    </w:p>
    <w:p w14:paraId="5739CCCE" w14:textId="5A62B98E" w:rsidR="00E42B10" w:rsidRPr="002A3D8C" w:rsidRDefault="00E42B10">
      <w:pPr>
        <w:spacing w:line="360" w:lineRule="auto"/>
        <w:jc w:val="left"/>
        <w:rPr>
          <w:rFonts w:ascii="Times New Roman" w:hAnsi="Times New Roman"/>
          <w:sz w:val="26"/>
          <w:szCs w:val="26"/>
          <w:rPrChange w:id="7294" w:author="Thảo Nguyễn Kim" w:date="2019-03-11T14:44:00Z">
            <w:rPr/>
          </w:rPrChange>
        </w:rPr>
        <w:pPrChange w:id="7295" w:author="Thảo Nguyễn Kim" w:date="2019-03-11T14:44:00Z">
          <w:pPr>
            <w:pStyle w:val="ListParagraph"/>
            <w:spacing w:line="360" w:lineRule="auto"/>
            <w:jc w:val="left"/>
          </w:pPr>
        </w:pPrChange>
      </w:pPr>
      <w:del w:id="7296" w:author="Thảo Nguyễn Kim" w:date="2019-03-11T14:44:00Z">
        <w:r w:rsidRPr="009069C4" w:rsidDel="002A3D8C">
          <w:rPr>
            <w:noProof/>
            <w:lang w:val="en-US"/>
          </w:rPr>
          <w:drawing>
            <wp:inline distT="0" distB="0" distL="0" distR="0" wp14:anchorId="016913D0" wp14:editId="18756FD4">
              <wp:extent cx="5305425" cy="31270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19088" cy="3135119"/>
                      </a:xfrm>
                      <a:prstGeom prst="rect">
                        <a:avLst/>
                      </a:prstGeom>
                    </pic:spPr>
                  </pic:pic>
                </a:graphicData>
              </a:graphic>
            </wp:inline>
          </w:drawing>
        </w:r>
      </w:del>
    </w:p>
    <w:p w14:paraId="5F72D81F" w14:textId="77777777" w:rsidR="00E42B10" w:rsidRDefault="00E42B10" w:rsidP="00957447">
      <w:pPr>
        <w:pStyle w:val="ListParagraph"/>
        <w:spacing w:line="360" w:lineRule="auto"/>
        <w:jc w:val="left"/>
        <w:rPr>
          <w:rFonts w:ascii="Times New Roman" w:hAnsi="Times New Roman"/>
          <w:sz w:val="26"/>
          <w:szCs w:val="26"/>
        </w:rPr>
      </w:pPr>
      <w:r w:rsidRPr="009069C4">
        <w:rPr>
          <w:rFonts w:ascii="Times New Roman" w:hAnsi="Times New Roman"/>
          <w:noProof/>
          <w:sz w:val="26"/>
          <w:szCs w:val="26"/>
          <w:lang w:val="en-US"/>
        </w:rPr>
        <w:drawing>
          <wp:inline distT="0" distB="0" distL="0" distR="0" wp14:anchorId="56F5D272" wp14:editId="2F97405F">
            <wp:extent cx="5324475" cy="3138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33103" cy="3143379"/>
                    </a:xfrm>
                    <a:prstGeom prst="rect">
                      <a:avLst/>
                    </a:prstGeom>
                  </pic:spPr>
                </pic:pic>
              </a:graphicData>
            </a:graphic>
          </wp:inline>
        </w:drawing>
      </w:r>
    </w:p>
    <w:p w14:paraId="53D9FC92" w14:textId="206E5960" w:rsidR="00E42B10" w:rsidRDefault="00E42B10" w:rsidP="008A4616">
      <w:pPr>
        <w:pStyle w:val="Hnh"/>
      </w:pPr>
      <w:bookmarkStart w:id="7297" w:name="_Toc1999008"/>
      <w:bookmarkStart w:id="7298" w:name="_Toc3208691"/>
      <w:bookmarkStart w:id="7299" w:name="_Toc3208749"/>
      <w:bookmarkStart w:id="7300" w:name="_Toc3376373"/>
      <w:bookmarkStart w:id="7301" w:name="_Toc3376435"/>
      <w:r>
        <w:t>Hình 6.</w:t>
      </w:r>
      <w:del w:id="7302" w:author="Thảo Nguyễn Kim" w:date="2019-03-11T14:44:00Z">
        <w:r w:rsidDel="00FE6EA3">
          <w:delText>3</w:delText>
        </w:r>
      </w:del>
      <w:ins w:id="7303" w:author="Thảo Nguyễn Kim" w:date="2019-03-11T14:44:00Z">
        <w:r w:rsidR="00FE6EA3">
          <w:t xml:space="preserve">6 - </w:t>
        </w:r>
      </w:ins>
      <w:del w:id="7304" w:author="Thảo Nguyễn Kim" w:date="2019-03-11T14:44:00Z">
        <w:r w:rsidDel="00FE6EA3">
          <w:delText xml:space="preserve">: </w:delText>
        </w:r>
      </w:del>
      <w:r w:rsidR="00705FB2">
        <w:t>Thêm</w:t>
      </w:r>
      <w:r>
        <w:t xml:space="preserve"> catergory</w:t>
      </w:r>
      <w:r w:rsidR="00F572FD">
        <w:t xml:space="preserve"> có khóa ngoại đến catergories</w:t>
      </w:r>
      <w:r>
        <w:t xml:space="preserve"> vào</w:t>
      </w:r>
      <w:bookmarkStart w:id="7305" w:name="_Toc1999009"/>
      <w:bookmarkEnd w:id="7297"/>
      <w:r w:rsidR="00705FB2">
        <w:t xml:space="preserve"> </w:t>
      </w:r>
      <w:r>
        <w:t>form addbook.</w:t>
      </w:r>
      <w:bookmarkEnd w:id="7298"/>
      <w:bookmarkEnd w:id="7299"/>
      <w:bookmarkEnd w:id="7300"/>
      <w:bookmarkEnd w:id="7301"/>
      <w:bookmarkEnd w:id="7305"/>
    </w:p>
    <w:p w14:paraId="6CBB48AD" w14:textId="4F5D240E" w:rsidR="00E42B10" w:rsidRDefault="00E42B10" w:rsidP="00E42B10">
      <w:pPr>
        <w:pStyle w:val="ListParagraph"/>
        <w:spacing w:line="360" w:lineRule="auto"/>
        <w:ind w:firstLine="720"/>
        <w:jc w:val="left"/>
        <w:rPr>
          <w:rFonts w:ascii="Times New Roman" w:hAnsi="Times New Roman"/>
          <w:sz w:val="26"/>
          <w:szCs w:val="26"/>
        </w:rPr>
      </w:pPr>
      <w:r>
        <w:rPr>
          <w:rFonts w:ascii="Times New Roman" w:hAnsi="Times New Roman"/>
          <w:sz w:val="26"/>
          <w:szCs w:val="26"/>
        </w:rPr>
        <w:t>Hình 6.</w:t>
      </w:r>
      <w:ins w:id="7306" w:author="Thảo Nguyễn Kim" w:date="2019-03-11T14:45:00Z">
        <w:r w:rsidR="00FE6EA3">
          <w:rPr>
            <w:rFonts w:ascii="Times New Roman" w:hAnsi="Times New Roman"/>
            <w:sz w:val="26"/>
            <w:szCs w:val="26"/>
            <w:lang w:val="en-US"/>
          </w:rPr>
          <w:t>5</w:t>
        </w:r>
      </w:ins>
      <w:del w:id="7307" w:author="Thảo Nguyễn Kim" w:date="2019-03-11T14:45:00Z">
        <w:r w:rsidDel="00FE6EA3">
          <w:rPr>
            <w:rFonts w:ascii="Times New Roman" w:hAnsi="Times New Roman"/>
            <w:sz w:val="26"/>
            <w:szCs w:val="26"/>
          </w:rPr>
          <w:delText>2</w:delText>
        </w:r>
      </w:del>
      <w:r>
        <w:rPr>
          <w:rFonts w:ascii="Times New Roman" w:hAnsi="Times New Roman"/>
          <w:sz w:val="26"/>
          <w:szCs w:val="26"/>
        </w:rPr>
        <w:t xml:space="preserve"> với 6.</w:t>
      </w:r>
      <w:ins w:id="7308" w:author="Thảo Nguyễn Kim" w:date="2019-03-11T14:45:00Z">
        <w:r w:rsidR="00FE6EA3">
          <w:rPr>
            <w:rFonts w:ascii="Times New Roman" w:hAnsi="Times New Roman"/>
            <w:sz w:val="26"/>
            <w:szCs w:val="26"/>
            <w:lang w:val="en-US"/>
          </w:rPr>
          <w:t>6</w:t>
        </w:r>
      </w:ins>
      <w:del w:id="7309" w:author="Thảo Nguyễn Kim" w:date="2019-03-11T14:45:00Z">
        <w:r w:rsidDel="00FE6EA3">
          <w:rPr>
            <w:rFonts w:ascii="Times New Roman" w:hAnsi="Times New Roman"/>
            <w:sz w:val="26"/>
            <w:szCs w:val="26"/>
          </w:rPr>
          <w:delText>3</w:delText>
        </w:r>
      </w:del>
      <w:r>
        <w:rPr>
          <w:rFonts w:ascii="Times New Roman" w:hAnsi="Times New Roman"/>
          <w:sz w:val="26"/>
          <w:szCs w:val="26"/>
        </w:rPr>
        <w:t xml:space="preserve"> thể thiện các thêm trường author với trường catergory vào form addbook</w:t>
      </w:r>
      <w:del w:id="7310" w:author="Chanh Duc Ngo" w:date="2019-03-10T17:17:00Z">
        <w:r w:rsidDel="00F12A3D">
          <w:rPr>
            <w:rFonts w:ascii="Times New Roman" w:hAnsi="Times New Roman"/>
            <w:sz w:val="26"/>
            <w:szCs w:val="26"/>
          </w:rPr>
          <w:delText xml:space="preserve"> </w:delText>
        </w:r>
      </w:del>
      <w:r>
        <w:rPr>
          <w:rFonts w:ascii="Times New Roman" w:hAnsi="Times New Roman"/>
          <w:sz w:val="26"/>
          <w:szCs w:val="26"/>
        </w:rPr>
        <w:t xml:space="preserve">, và catergory có thuộc tính form item choices là </w:t>
      </w:r>
      <w:r>
        <w:rPr>
          <w:rFonts w:ascii="Times New Roman" w:hAnsi="Times New Roman"/>
          <w:sz w:val="26"/>
          <w:szCs w:val="26"/>
        </w:rPr>
        <w:lastRenderedPageBreak/>
        <w:t>catergories</w:t>
      </w:r>
      <w:del w:id="7311" w:author="Chanh Duc Ngo" w:date="2019-03-10T17:17:00Z">
        <w:r w:rsidDel="00F12A3D">
          <w:rPr>
            <w:rFonts w:ascii="Times New Roman" w:hAnsi="Times New Roman"/>
            <w:sz w:val="26"/>
            <w:szCs w:val="26"/>
          </w:rPr>
          <w:delText xml:space="preserve"> </w:delText>
        </w:r>
      </w:del>
      <w:r>
        <w:rPr>
          <w:rFonts w:ascii="Times New Roman" w:hAnsi="Times New Roman"/>
          <w:sz w:val="26"/>
          <w:szCs w:val="26"/>
        </w:rPr>
        <w:t xml:space="preserve">, form item choices value là id, form item choices text </w:t>
      </w:r>
      <w:del w:id="7312" w:author="Chanh Duc Ngo" w:date="2019-03-10T17:17:00Z">
        <w:r w:rsidDel="00F12A3D">
          <w:rPr>
            <w:rFonts w:ascii="Times New Roman" w:hAnsi="Times New Roman"/>
            <w:sz w:val="26"/>
            <w:szCs w:val="26"/>
          </w:rPr>
          <w:delText xml:space="preserve"> </w:delText>
        </w:r>
      </w:del>
      <w:r>
        <w:rPr>
          <w:rFonts w:ascii="Times New Roman" w:hAnsi="Times New Roman"/>
          <w:sz w:val="26"/>
          <w:szCs w:val="26"/>
        </w:rPr>
        <w:t>là name. Tức là catergory là có khóa ngoại đến khóa chính đến bảng catergories là id, và thể hiện lên giao diện là name của catergories.</w:t>
      </w:r>
    </w:p>
    <w:p w14:paraId="67DFF44E" w14:textId="77777777" w:rsidR="00E42B10" w:rsidRDefault="00E42B10" w:rsidP="00957447">
      <w:pPr>
        <w:pStyle w:val="ListParagraph"/>
        <w:spacing w:line="360" w:lineRule="auto"/>
        <w:jc w:val="left"/>
        <w:rPr>
          <w:rFonts w:ascii="Times New Roman" w:hAnsi="Times New Roman"/>
          <w:sz w:val="26"/>
          <w:szCs w:val="26"/>
        </w:rPr>
      </w:pPr>
      <w:r w:rsidRPr="009069C4">
        <w:rPr>
          <w:noProof/>
          <w:lang w:val="en-US"/>
        </w:rPr>
        <w:drawing>
          <wp:inline distT="0" distB="0" distL="0" distR="0" wp14:anchorId="588D57FF" wp14:editId="758BFF07">
            <wp:extent cx="4933950" cy="51508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5574" cy="5183883"/>
                    </a:xfrm>
                    <a:prstGeom prst="rect">
                      <a:avLst/>
                    </a:prstGeom>
                  </pic:spPr>
                </pic:pic>
              </a:graphicData>
            </a:graphic>
          </wp:inline>
        </w:drawing>
      </w:r>
    </w:p>
    <w:p w14:paraId="15AC3E10" w14:textId="2BB10154" w:rsidR="00E42B10" w:rsidRPr="00EB7DE2" w:rsidRDefault="00E42B10" w:rsidP="008A4616">
      <w:pPr>
        <w:pStyle w:val="Hnh"/>
      </w:pPr>
      <w:bookmarkStart w:id="7313" w:name="_Toc1999010"/>
      <w:bookmarkStart w:id="7314" w:name="_Toc3208692"/>
      <w:bookmarkStart w:id="7315" w:name="_Toc3208750"/>
      <w:bookmarkStart w:id="7316" w:name="_Toc3376374"/>
      <w:bookmarkStart w:id="7317" w:name="_Toc3376436"/>
      <w:r w:rsidRPr="008A4616">
        <w:t>Hình 6.</w:t>
      </w:r>
      <w:ins w:id="7318" w:author="Thảo Nguyễn Kim" w:date="2019-03-11T14:45:00Z">
        <w:r w:rsidR="004D4E23" w:rsidRPr="00CF5A07">
          <w:t>7</w:t>
        </w:r>
      </w:ins>
      <w:del w:id="7319" w:author="Thảo Nguyễn Kim" w:date="2019-03-11T14:45:00Z">
        <w:r w:rsidRPr="00EB7DE2" w:rsidDel="004D4E23">
          <w:delText>4:</w:delText>
        </w:r>
      </w:del>
      <w:ins w:id="7320" w:author="Thảo Nguyễn Kim" w:date="2019-03-11T14:45:00Z">
        <w:r w:rsidR="004D4E23" w:rsidRPr="00EB7DE2">
          <w:t xml:space="preserve"> -</w:t>
        </w:r>
      </w:ins>
      <w:r w:rsidRPr="00EB7DE2">
        <w:t xml:space="preserve"> Các thêm table vào nghiệp vụ listbook.</w:t>
      </w:r>
      <w:bookmarkEnd w:id="7313"/>
      <w:bookmarkEnd w:id="7314"/>
      <w:bookmarkEnd w:id="7315"/>
      <w:bookmarkEnd w:id="7316"/>
      <w:bookmarkEnd w:id="7317"/>
    </w:p>
    <w:p w14:paraId="0BD5AA9B" w14:textId="408CB261" w:rsidR="00E42B10" w:rsidRPr="009069C4" w:rsidRDefault="00E42B10" w:rsidP="00AF6F39">
      <w:pPr>
        <w:spacing w:line="360" w:lineRule="auto"/>
        <w:ind w:left="720" w:firstLine="720"/>
        <w:jc w:val="left"/>
        <w:rPr>
          <w:rFonts w:ascii="Times New Roman" w:hAnsi="Times New Roman"/>
          <w:sz w:val="26"/>
          <w:szCs w:val="26"/>
        </w:rPr>
      </w:pPr>
      <w:r>
        <w:rPr>
          <w:rFonts w:ascii="Times New Roman" w:hAnsi="Times New Roman"/>
          <w:sz w:val="26"/>
          <w:szCs w:val="26"/>
        </w:rPr>
        <w:t>Hình 6.</w:t>
      </w:r>
      <w:ins w:id="7321" w:author="Thảo Nguyễn Kim" w:date="2019-03-11T14:45:00Z">
        <w:r w:rsidR="004D4E23">
          <w:rPr>
            <w:rFonts w:ascii="Times New Roman" w:hAnsi="Times New Roman"/>
            <w:sz w:val="26"/>
            <w:szCs w:val="26"/>
            <w:lang w:val="en-US"/>
          </w:rPr>
          <w:t>7</w:t>
        </w:r>
      </w:ins>
      <w:del w:id="7322" w:author="Thảo Nguyễn Kim" w:date="2019-03-11T14:45:00Z">
        <w:r w:rsidDel="004D4E23">
          <w:rPr>
            <w:rFonts w:ascii="Times New Roman" w:hAnsi="Times New Roman"/>
            <w:sz w:val="26"/>
            <w:szCs w:val="26"/>
          </w:rPr>
          <w:delText>4</w:delText>
        </w:r>
      </w:del>
      <w:r>
        <w:rPr>
          <w:rFonts w:ascii="Times New Roman" w:hAnsi="Times New Roman"/>
          <w:sz w:val="26"/>
          <w:szCs w:val="26"/>
        </w:rPr>
        <w:t xml:space="preserve"> có thể hiện cách để render ra table trong form nghiệp vụ listbook. Trong đó FormItemChoices là book, tức là thấy thông tin từ bảng book. FormItemChoicesText là header của table, các thuộc tính được cách nhau bở dấu chấm phẩy ‘;’. FormItemChoicesValue là từng giá trị thể hiên </w:t>
      </w:r>
      <w:r>
        <w:rPr>
          <w:rFonts w:ascii="Times New Roman" w:hAnsi="Times New Roman"/>
          <w:sz w:val="26"/>
          <w:szCs w:val="26"/>
        </w:rPr>
        <w:lastRenderedPageBreak/>
        <w:t>trong cột, cũng được cách nhay bỏ dấu chấm phẩy ‘;’. Còn nếu muốn thêm một số thông tính để mapping bảng thì sửa dụng ‘[‘ và ‘]’ và các thuộc tính cách nhau dấu phảy ‘,’.</w:t>
      </w:r>
    </w:p>
    <w:p w14:paraId="1EFEB807" w14:textId="77777777" w:rsidR="00E42B10" w:rsidRDefault="00E42B10" w:rsidP="00AF6F39">
      <w:pPr>
        <w:pStyle w:val="ListParagraph"/>
        <w:numPr>
          <w:ilvl w:val="0"/>
          <w:numId w:val="40"/>
        </w:numPr>
        <w:spacing w:line="360" w:lineRule="auto"/>
        <w:jc w:val="left"/>
      </w:pPr>
      <w:r w:rsidRPr="00AF6F39">
        <w:rPr>
          <w:rFonts w:ascii="Times New Roman" w:hAnsi="Times New Roman"/>
          <w:sz w:val="26"/>
          <w:szCs w:val="26"/>
        </w:rPr>
        <w:t>Gom nhóm các qui trình nghiệp vụ vào chung nhóm (Workspace)</w:t>
      </w:r>
    </w:p>
    <w:p w14:paraId="2CE6B578" w14:textId="77777777" w:rsidR="00E42B10" w:rsidRDefault="00E42B10" w:rsidP="00957447">
      <w:pPr>
        <w:pStyle w:val="ListParagraph"/>
        <w:spacing w:line="360" w:lineRule="auto"/>
        <w:jc w:val="left"/>
        <w:rPr>
          <w:rFonts w:ascii="Times New Roman" w:hAnsi="Times New Roman"/>
          <w:sz w:val="26"/>
          <w:szCs w:val="26"/>
        </w:rPr>
      </w:pPr>
      <w:r w:rsidRPr="002A335C">
        <w:rPr>
          <w:rFonts w:ascii="Times New Roman" w:hAnsi="Times New Roman"/>
          <w:noProof/>
          <w:sz w:val="26"/>
          <w:szCs w:val="26"/>
          <w:lang w:val="en-US"/>
        </w:rPr>
        <w:drawing>
          <wp:inline distT="0" distB="0" distL="0" distR="0" wp14:anchorId="5EC0E522" wp14:editId="29231FD2">
            <wp:extent cx="5343525" cy="201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67474" cy="2024940"/>
                    </a:xfrm>
                    <a:prstGeom prst="rect">
                      <a:avLst/>
                    </a:prstGeom>
                  </pic:spPr>
                </pic:pic>
              </a:graphicData>
            </a:graphic>
          </wp:inline>
        </w:drawing>
      </w:r>
    </w:p>
    <w:p w14:paraId="29CC76AA" w14:textId="4639D0D6" w:rsidR="00E42B10" w:rsidRDefault="00E42B10" w:rsidP="008A4616">
      <w:pPr>
        <w:pStyle w:val="Hnh"/>
      </w:pPr>
      <w:bookmarkStart w:id="7323" w:name="_Toc1999011"/>
      <w:bookmarkStart w:id="7324" w:name="_Toc3208693"/>
      <w:bookmarkStart w:id="7325" w:name="_Toc3208751"/>
      <w:bookmarkStart w:id="7326" w:name="_Toc3376375"/>
      <w:bookmarkStart w:id="7327" w:name="_Toc3376437"/>
      <w:r>
        <w:t>Hình 6.</w:t>
      </w:r>
      <w:ins w:id="7328" w:author="Thảo Nguyễn Kim" w:date="2019-03-11T14:45:00Z">
        <w:r w:rsidR="00CE618D">
          <w:t xml:space="preserve">8 - </w:t>
        </w:r>
      </w:ins>
      <w:del w:id="7329" w:author="Thảo Nguyễn Kim" w:date="2019-03-11T14:45:00Z">
        <w:r w:rsidDel="00CE618D">
          <w:delText xml:space="preserve">5: </w:delText>
        </w:r>
      </w:del>
      <w:r>
        <w:t>Giao diện của Workspace Quản lý đăt book.</w:t>
      </w:r>
      <w:bookmarkEnd w:id="7323"/>
      <w:bookmarkEnd w:id="7324"/>
      <w:bookmarkEnd w:id="7325"/>
      <w:bookmarkEnd w:id="7326"/>
      <w:bookmarkEnd w:id="7327"/>
    </w:p>
    <w:p w14:paraId="23F128D5" w14:textId="330D840D" w:rsidR="00E42B10" w:rsidRPr="00010BF1" w:rsidRDefault="00E42B10" w:rsidP="00010BF1">
      <w:pPr>
        <w:spacing w:line="360" w:lineRule="auto"/>
        <w:ind w:left="720" w:firstLine="720"/>
        <w:jc w:val="left"/>
        <w:rPr>
          <w:rFonts w:ascii="Times New Roman" w:hAnsi="Times New Roman"/>
          <w:sz w:val="26"/>
          <w:szCs w:val="26"/>
        </w:rPr>
      </w:pPr>
      <w:r w:rsidRPr="00010BF1">
        <w:rPr>
          <w:rFonts w:ascii="Times New Roman" w:hAnsi="Times New Roman"/>
          <w:sz w:val="26"/>
          <w:szCs w:val="26"/>
        </w:rPr>
        <w:t>Hình 6.</w:t>
      </w:r>
      <w:ins w:id="7330" w:author="Thảo Nguyễn Kim" w:date="2019-03-11T14:45:00Z">
        <w:r w:rsidR="00CE618D">
          <w:rPr>
            <w:rFonts w:ascii="Times New Roman" w:hAnsi="Times New Roman"/>
            <w:sz w:val="26"/>
            <w:szCs w:val="26"/>
            <w:lang w:val="en-US"/>
          </w:rPr>
          <w:t>8</w:t>
        </w:r>
      </w:ins>
      <w:del w:id="7331" w:author="Thảo Nguyễn Kim" w:date="2019-03-11T14:45:00Z">
        <w:r w:rsidRPr="00010BF1" w:rsidDel="00CE618D">
          <w:rPr>
            <w:rFonts w:ascii="Times New Roman" w:hAnsi="Times New Roman"/>
            <w:sz w:val="26"/>
            <w:szCs w:val="26"/>
          </w:rPr>
          <w:delText>5</w:delText>
        </w:r>
      </w:del>
      <w:r w:rsidRPr="00010BF1">
        <w:rPr>
          <w:rFonts w:ascii="Times New Roman" w:hAnsi="Times New Roman"/>
          <w:sz w:val="26"/>
          <w:szCs w:val="26"/>
        </w:rPr>
        <w:t xml:space="preserve"> là giao diện khi gom các nghiệp trong trong quản lý đặt book lại.Người dùng sẽ dùng các chức năng đã cung cấp để tạo workspace và deployment các quy trình nghiệp vụ.</w:t>
      </w:r>
    </w:p>
    <w:p w14:paraId="75B83B62" w14:textId="77777777" w:rsidR="00E42B10" w:rsidRPr="00F65889" w:rsidRDefault="00E42B10" w:rsidP="00F65889">
      <w:pPr>
        <w:pStyle w:val="ListParagraph"/>
        <w:numPr>
          <w:ilvl w:val="0"/>
          <w:numId w:val="40"/>
        </w:numPr>
        <w:spacing w:line="360" w:lineRule="auto"/>
        <w:jc w:val="left"/>
        <w:rPr>
          <w:rFonts w:ascii="Times New Roman" w:hAnsi="Times New Roman"/>
          <w:sz w:val="26"/>
          <w:szCs w:val="26"/>
        </w:rPr>
      </w:pPr>
      <w:commentRangeStart w:id="7332"/>
      <w:commentRangeStart w:id="7333"/>
      <w:commentRangeStart w:id="7334"/>
      <w:r w:rsidRPr="00F65889">
        <w:rPr>
          <w:rFonts w:ascii="Times New Roman" w:hAnsi="Times New Roman"/>
          <w:sz w:val="26"/>
          <w:szCs w:val="26"/>
        </w:rPr>
        <w:t>Tạo ra các trang web thể hiện các nghiệp vụ từ Workspace.</w:t>
      </w:r>
      <w:commentRangeEnd w:id="7332"/>
      <w:r w:rsidR="00F12A3D">
        <w:rPr>
          <w:rStyle w:val="CommentReference"/>
        </w:rPr>
        <w:commentReference w:id="7332"/>
      </w:r>
      <w:commentRangeEnd w:id="7333"/>
      <w:r w:rsidR="004315DD">
        <w:rPr>
          <w:rStyle w:val="CommentReference"/>
        </w:rPr>
        <w:commentReference w:id="7333"/>
      </w:r>
      <w:commentRangeEnd w:id="7334"/>
      <w:r w:rsidR="00AF0AB5">
        <w:rPr>
          <w:rStyle w:val="CommentReference"/>
        </w:rPr>
        <w:commentReference w:id="7334"/>
      </w:r>
    </w:p>
    <w:p w14:paraId="37CB0DCC" w14:textId="77777777" w:rsidR="00E42B10" w:rsidRDefault="00E42B10" w:rsidP="00957447">
      <w:pPr>
        <w:pStyle w:val="ListParagraph"/>
        <w:spacing w:line="360" w:lineRule="auto"/>
        <w:jc w:val="left"/>
        <w:rPr>
          <w:rFonts w:ascii="Times New Roman" w:hAnsi="Times New Roman"/>
          <w:sz w:val="26"/>
          <w:szCs w:val="26"/>
        </w:rPr>
      </w:pPr>
      <w:r w:rsidRPr="004C4571">
        <w:rPr>
          <w:rFonts w:ascii="Times New Roman" w:hAnsi="Times New Roman"/>
          <w:noProof/>
          <w:sz w:val="26"/>
          <w:szCs w:val="26"/>
          <w:lang w:val="en-US"/>
        </w:rPr>
        <w:drawing>
          <wp:inline distT="0" distB="0" distL="0" distR="0" wp14:anchorId="4388864B" wp14:editId="6794BE44">
            <wp:extent cx="5410200" cy="22652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2330" cy="2274539"/>
                    </a:xfrm>
                    <a:prstGeom prst="rect">
                      <a:avLst/>
                    </a:prstGeom>
                  </pic:spPr>
                </pic:pic>
              </a:graphicData>
            </a:graphic>
          </wp:inline>
        </w:drawing>
      </w:r>
    </w:p>
    <w:p w14:paraId="03DD13DE" w14:textId="78E45362" w:rsidR="00E42B10" w:rsidRPr="00EB7DE2" w:rsidRDefault="00E42B10" w:rsidP="008A4616">
      <w:pPr>
        <w:pStyle w:val="Hnh"/>
        <w:rPr>
          <w:ins w:id="7335" w:author="Thảo Nguyễn Kim" w:date="2019-03-11T14:03:00Z"/>
        </w:rPr>
      </w:pPr>
      <w:bookmarkStart w:id="7336" w:name="_Toc1999012"/>
      <w:bookmarkStart w:id="7337" w:name="_Toc3208694"/>
      <w:bookmarkStart w:id="7338" w:name="_Toc3208752"/>
      <w:bookmarkStart w:id="7339" w:name="_Toc3376376"/>
      <w:bookmarkStart w:id="7340" w:name="_Toc3376438"/>
      <w:r w:rsidRPr="008A4616">
        <w:t>Hình 6.</w:t>
      </w:r>
      <w:ins w:id="7341" w:author="Thảo Nguyễn Kim" w:date="2019-03-11T14:45:00Z">
        <w:r w:rsidR="00B47ADC" w:rsidRPr="00CF5A07">
          <w:t>9</w:t>
        </w:r>
      </w:ins>
      <w:del w:id="7342" w:author="Thảo Nguyễn Kim" w:date="2019-03-11T14:45:00Z">
        <w:r w:rsidRPr="00EB7DE2" w:rsidDel="00B47ADC">
          <w:delText>6:</w:delText>
        </w:r>
      </w:del>
      <w:ins w:id="7343" w:author="Thảo Nguyễn Kim" w:date="2019-03-11T14:45:00Z">
        <w:r w:rsidR="00B47ADC" w:rsidRPr="00EB7DE2">
          <w:t xml:space="preserve"> -</w:t>
        </w:r>
      </w:ins>
      <w:r w:rsidRPr="00EB7DE2">
        <w:t xml:space="preserve"> Giao diện để chỉnh sửa nghiệp vụ addbook.</w:t>
      </w:r>
      <w:bookmarkEnd w:id="7336"/>
      <w:bookmarkEnd w:id="7337"/>
      <w:bookmarkEnd w:id="7338"/>
      <w:bookmarkEnd w:id="7339"/>
      <w:bookmarkEnd w:id="7340"/>
    </w:p>
    <w:p w14:paraId="2D2481D1" w14:textId="47CEDB0E" w:rsidR="009317C6" w:rsidRDefault="009317C6">
      <w:pPr>
        <w:rPr>
          <w:ins w:id="7344" w:author="Thảo Nguyễn Kim" w:date="2019-03-11T14:10:00Z"/>
        </w:rPr>
        <w:pPrChange w:id="7345" w:author="Thảo Nguyễn Kim" w:date="2019-03-11T14:57:00Z">
          <w:pPr>
            <w:pStyle w:val="Hnh"/>
          </w:pPr>
        </w:pPrChange>
      </w:pPr>
      <w:bookmarkStart w:id="7346" w:name="_Toc3208695"/>
      <w:ins w:id="7347" w:author="Thảo Nguyễn Kim" w:date="2019-03-11T14:10:00Z">
        <w:r w:rsidRPr="009317C6">
          <w:rPr>
            <w:noProof/>
            <w:lang w:val="en-US"/>
          </w:rPr>
          <w:lastRenderedPageBreak/>
          <w:drawing>
            <wp:inline distT="0" distB="0" distL="0" distR="0" wp14:anchorId="65B68E23" wp14:editId="23EEE32B">
              <wp:extent cx="5654675" cy="2496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54675" cy="2496820"/>
                      </a:xfrm>
                      <a:prstGeom prst="rect">
                        <a:avLst/>
                      </a:prstGeom>
                    </pic:spPr>
                  </pic:pic>
                </a:graphicData>
              </a:graphic>
            </wp:inline>
          </w:drawing>
        </w:r>
        <w:bookmarkEnd w:id="7346"/>
      </w:ins>
    </w:p>
    <w:p w14:paraId="18ABD5B4" w14:textId="258C029D" w:rsidR="00B32E15" w:rsidRPr="00B32E15" w:rsidRDefault="00B32E15">
      <w:pPr>
        <w:pStyle w:val="Hnh"/>
      </w:pPr>
      <w:bookmarkStart w:id="7348" w:name="_Toc3208696"/>
      <w:bookmarkStart w:id="7349" w:name="_Toc3208753"/>
      <w:bookmarkStart w:id="7350" w:name="_Toc3376377"/>
      <w:bookmarkStart w:id="7351" w:name="_Toc3376439"/>
      <w:ins w:id="7352" w:author="Thảo Nguyễn Kim" w:date="2019-03-11T14:10:00Z">
        <w:r>
          <w:t>Hình 6.</w:t>
        </w:r>
      </w:ins>
      <w:ins w:id="7353" w:author="Thảo Nguyễn Kim" w:date="2019-03-11T14:45:00Z">
        <w:r w:rsidR="001B310C">
          <w:t>10 -</w:t>
        </w:r>
      </w:ins>
      <w:ins w:id="7354" w:author="Thảo Nguyễn Kim" w:date="2019-03-11T14:10:00Z">
        <w:r>
          <w:t xml:space="preserve"> Giao diện sau khi chỉnh Addbook</w:t>
        </w:r>
      </w:ins>
      <w:bookmarkEnd w:id="7348"/>
      <w:bookmarkEnd w:id="7349"/>
      <w:bookmarkEnd w:id="7350"/>
      <w:bookmarkEnd w:id="7351"/>
    </w:p>
    <w:p w14:paraId="534FED6F" w14:textId="0F639D93" w:rsidR="00E42B10" w:rsidDel="00F75E20" w:rsidRDefault="00E42B10" w:rsidP="00957447">
      <w:pPr>
        <w:pStyle w:val="ListParagraph"/>
        <w:spacing w:line="360" w:lineRule="auto"/>
        <w:jc w:val="left"/>
        <w:rPr>
          <w:del w:id="7355" w:author="Thảo Nguyễn Kim" w:date="2019-03-10T20:13:00Z"/>
          <w:rFonts w:ascii="Times New Roman" w:hAnsi="Times New Roman"/>
          <w:sz w:val="26"/>
          <w:szCs w:val="26"/>
        </w:rPr>
      </w:pPr>
      <w:commentRangeStart w:id="7356"/>
      <w:del w:id="7357" w:author="Thảo Nguyễn Kim" w:date="2019-03-10T20:13:00Z">
        <w:r w:rsidRPr="004C4571" w:rsidDel="00F75E20">
          <w:rPr>
            <w:rFonts w:ascii="Times New Roman" w:hAnsi="Times New Roman"/>
            <w:noProof/>
            <w:sz w:val="26"/>
            <w:szCs w:val="26"/>
            <w:lang w:val="en-US"/>
          </w:rPr>
          <w:drawing>
            <wp:inline distT="0" distB="0" distL="0" distR="0" wp14:anchorId="50541A6F" wp14:editId="4586E519">
              <wp:extent cx="5334000" cy="1925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4000" cy="1925320"/>
                      </a:xfrm>
                      <a:prstGeom prst="rect">
                        <a:avLst/>
                      </a:prstGeom>
                    </pic:spPr>
                  </pic:pic>
                </a:graphicData>
              </a:graphic>
            </wp:inline>
          </w:drawing>
        </w:r>
      </w:del>
    </w:p>
    <w:p w14:paraId="3C54A799" w14:textId="005F4518" w:rsidR="00E42B10" w:rsidDel="00F75E20" w:rsidRDefault="00E42B10" w:rsidP="008A4616">
      <w:pPr>
        <w:pStyle w:val="Hnh"/>
        <w:rPr>
          <w:del w:id="7358" w:author="Thảo Nguyễn Kim" w:date="2019-03-10T20:13:00Z"/>
        </w:rPr>
      </w:pPr>
      <w:bookmarkStart w:id="7359" w:name="_Toc1999013"/>
      <w:del w:id="7360" w:author="Thảo Nguyễn Kim" w:date="2019-03-10T20:13:00Z">
        <w:r w:rsidDel="00F75E20">
          <w:delText xml:space="preserve">Hình 6.7 Giáo </w:delText>
        </w:r>
      </w:del>
      <w:ins w:id="7361" w:author="Chanh Duc Ngo" w:date="2019-03-10T17:18:00Z">
        <w:del w:id="7362" w:author="Thảo Nguyễn Kim" w:date="2019-03-10T20:13:00Z">
          <w:r w:rsidR="00F12A3D" w:rsidDel="00F75E20">
            <w:delText xml:space="preserve">Giao </w:delText>
          </w:r>
        </w:del>
      </w:ins>
      <w:del w:id="7363" w:author="Thảo Nguyễn Kim" w:date="2019-03-10T20:13:00Z">
        <w:r w:rsidDel="00F75E20">
          <w:delText>diện thêm them</w:delText>
        </w:r>
      </w:del>
      <w:ins w:id="7364" w:author="Chanh Duc Ngo" w:date="2019-03-10T17:18:00Z">
        <w:del w:id="7365" w:author="Thảo Nguyễn Kim" w:date="2019-03-10T20:13:00Z">
          <w:r w:rsidR="00F12A3D" w:rsidDel="00F75E20">
            <w:delText>e</w:delText>
          </w:r>
        </w:del>
      </w:ins>
      <w:del w:id="7366" w:author="Thảo Nguyễn Kim" w:date="2019-03-10T20:13:00Z">
        <w:r w:rsidDel="00F75E20">
          <w:delText>se vào nghiệp vụ.</w:delText>
        </w:r>
        <w:bookmarkEnd w:id="7359"/>
        <w:commentRangeEnd w:id="7356"/>
        <w:r w:rsidR="00F12A3D" w:rsidDel="00F75E20">
          <w:rPr>
            <w:rStyle w:val="CommentReference"/>
            <w:rFonts w:ascii="Calibri" w:hAnsi="Calibri"/>
            <w:iCs w:val="0"/>
          </w:rPr>
          <w:commentReference w:id="7356"/>
        </w:r>
      </w:del>
    </w:p>
    <w:p w14:paraId="16AE5E1E" w14:textId="77777777" w:rsidR="00E42B10" w:rsidRDefault="00E42B10" w:rsidP="00957447">
      <w:pPr>
        <w:pStyle w:val="ListParagraph"/>
        <w:spacing w:line="360" w:lineRule="auto"/>
        <w:jc w:val="left"/>
        <w:rPr>
          <w:rFonts w:ascii="Times New Roman" w:hAnsi="Times New Roman"/>
          <w:sz w:val="26"/>
          <w:szCs w:val="26"/>
        </w:rPr>
      </w:pPr>
      <w:r w:rsidRPr="004C4571">
        <w:rPr>
          <w:rFonts w:ascii="Times New Roman" w:hAnsi="Times New Roman"/>
          <w:noProof/>
          <w:sz w:val="26"/>
          <w:szCs w:val="26"/>
          <w:lang w:val="en-US"/>
        </w:rPr>
        <w:drawing>
          <wp:inline distT="0" distB="0" distL="0" distR="0" wp14:anchorId="630FC294" wp14:editId="6EA88114">
            <wp:extent cx="5390486" cy="26523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7010" cy="2660526"/>
                    </a:xfrm>
                    <a:prstGeom prst="rect">
                      <a:avLst/>
                    </a:prstGeom>
                  </pic:spPr>
                </pic:pic>
              </a:graphicData>
            </a:graphic>
          </wp:inline>
        </w:drawing>
      </w:r>
    </w:p>
    <w:p w14:paraId="3A5D6DF4" w14:textId="7D991E44" w:rsidR="00E42B10" w:rsidRPr="00EB7DE2" w:rsidRDefault="00E42B10" w:rsidP="008A4616">
      <w:pPr>
        <w:pStyle w:val="Hnh"/>
      </w:pPr>
      <w:bookmarkStart w:id="7367" w:name="_Toc1999014"/>
      <w:bookmarkStart w:id="7368" w:name="_Toc3208697"/>
      <w:bookmarkStart w:id="7369" w:name="_Toc3208754"/>
      <w:bookmarkStart w:id="7370" w:name="_Toc3376378"/>
      <w:bookmarkStart w:id="7371" w:name="_Toc3376440"/>
      <w:r w:rsidRPr="008A4616">
        <w:t>Hình 6.</w:t>
      </w:r>
      <w:del w:id="7372" w:author="Thảo Nguyễn Kim" w:date="2019-03-10T20:13:00Z">
        <w:r w:rsidRPr="00CF5A07" w:rsidDel="00F75E20">
          <w:delText>8</w:delText>
        </w:r>
      </w:del>
      <w:ins w:id="7373" w:author="Thảo Nguyễn Kim" w:date="2019-03-10T20:13:00Z">
        <w:r w:rsidR="001B310C" w:rsidRPr="00EB7DE2">
          <w:t>11</w:t>
        </w:r>
      </w:ins>
      <w:del w:id="7374" w:author="Thảo Nguyễn Kim" w:date="2019-03-11T14:45:00Z">
        <w:r w:rsidRPr="00EB7DE2" w:rsidDel="001B310C">
          <w:delText>:</w:delText>
        </w:r>
      </w:del>
      <w:ins w:id="7375" w:author="Thảo Nguyễn Kim" w:date="2019-03-11T14:45:00Z">
        <w:r w:rsidR="001B310C" w:rsidRPr="00EB7DE2">
          <w:t xml:space="preserve"> -</w:t>
        </w:r>
      </w:ins>
      <w:r w:rsidRPr="00EB7DE2">
        <w:t xml:space="preserve"> Giao diện kết quả của listbook.</w:t>
      </w:r>
      <w:bookmarkEnd w:id="7367"/>
      <w:bookmarkEnd w:id="7368"/>
      <w:bookmarkEnd w:id="7369"/>
      <w:bookmarkEnd w:id="7370"/>
      <w:bookmarkEnd w:id="7371"/>
    </w:p>
    <w:p w14:paraId="2D50074D" w14:textId="66AC25DB" w:rsidR="002458CD" w:rsidRDefault="00E42B10" w:rsidP="00D075DD">
      <w:pPr>
        <w:pStyle w:val="ListParagraph"/>
        <w:spacing w:line="360" w:lineRule="auto"/>
        <w:ind w:left="1440" w:firstLine="720"/>
        <w:jc w:val="left"/>
        <w:rPr>
          <w:rFonts w:ascii="Times New Roman" w:hAnsi="Times New Roman"/>
          <w:sz w:val="26"/>
          <w:szCs w:val="26"/>
        </w:rPr>
      </w:pPr>
      <w:r>
        <w:rPr>
          <w:rFonts w:ascii="Times New Roman" w:hAnsi="Times New Roman"/>
          <w:sz w:val="26"/>
          <w:szCs w:val="26"/>
        </w:rPr>
        <w:t>Hình 6.</w:t>
      </w:r>
      <w:ins w:id="7376" w:author="Thảo Nguyễn Kim" w:date="2019-03-11T14:45:00Z">
        <w:r w:rsidR="0083200D" w:rsidRPr="00EB7DE2">
          <w:rPr>
            <w:rFonts w:ascii="Times New Roman" w:hAnsi="Times New Roman"/>
            <w:sz w:val="26"/>
            <w:szCs w:val="26"/>
            <w:rPrChange w:id="7377" w:author="Chanh Duc Ngo" w:date="2019-03-13T09:59:00Z">
              <w:rPr>
                <w:rFonts w:ascii="Times New Roman" w:hAnsi="Times New Roman"/>
                <w:sz w:val="26"/>
                <w:szCs w:val="26"/>
                <w:lang w:val="en-US"/>
              </w:rPr>
            </w:rPrChange>
          </w:rPr>
          <w:t>9</w:t>
        </w:r>
      </w:ins>
      <w:del w:id="7378" w:author="Thảo Nguyễn Kim" w:date="2019-03-11T14:45:00Z">
        <w:r w:rsidDel="0083200D">
          <w:rPr>
            <w:rFonts w:ascii="Times New Roman" w:hAnsi="Times New Roman"/>
            <w:sz w:val="26"/>
            <w:szCs w:val="26"/>
          </w:rPr>
          <w:delText>6</w:delText>
        </w:r>
      </w:del>
      <w:r>
        <w:rPr>
          <w:rFonts w:ascii="Times New Roman" w:hAnsi="Times New Roman"/>
          <w:sz w:val="26"/>
          <w:szCs w:val="26"/>
        </w:rPr>
        <w:t>,6.</w:t>
      </w:r>
      <w:ins w:id="7379" w:author="Thảo Nguyễn Kim" w:date="2019-03-11T14:45:00Z">
        <w:r w:rsidR="0083200D" w:rsidRPr="00EB7DE2">
          <w:rPr>
            <w:rFonts w:ascii="Times New Roman" w:hAnsi="Times New Roman"/>
            <w:sz w:val="26"/>
            <w:szCs w:val="26"/>
            <w:rPrChange w:id="7380" w:author="Chanh Duc Ngo" w:date="2019-03-13T09:59:00Z">
              <w:rPr>
                <w:rFonts w:ascii="Times New Roman" w:hAnsi="Times New Roman"/>
                <w:sz w:val="26"/>
                <w:szCs w:val="26"/>
                <w:lang w:val="en-US"/>
              </w:rPr>
            </w:rPrChange>
          </w:rPr>
          <w:t>10</w:t>
        </w:r>
      </w:ins>
      <w:del w:id="7381" w:author="Thảo Nguyễn Kim" w:date="2019-03-11T14:45:00Z">
        <w:r w:rsidDel="0083200D">
          <w:rPr>
            <w:rFonts w:ascii="Times New Roman" w:hAnsi="Times New Roman"/>
            <w:sz w:val="26"/>
            <w:szCs w:val="26"/>
          </w:rPr>
          <w:delText>7</w:delText>
        </w:r>
      </w:del>
      <w:ins w:id="7382" w:author="Thảo Nguyễn Kim" w:date="2019-03-11T14:10:00Z">
        <w:r w:rsidR="0083200D" w:rsidRPr="00EB7DE2">
          <w:rPr>
            <w:rFonts w:ascii="Times New Roman" w:hAnsi="Times New Roman"/>
            <w:sz w:val="26"/>
            <w:szCs w:val="26"/>
            <w:rPrChange w:id="7383" w:author="Chanh Duc Ngo" w:date="2019-03-13T09:59:00Z">
              <w:rPr>
                <w:rFonts w:ascii="Times New Roman" w:hAnsi="Times New Roman"/>
                <w:sz w:val="26"/>
                <w:szCs w:val="26"/>
                <w:lang w:val="en-US"/>
              </w:rPr>
            </w:rPrChange>
          </w:rPr>
          <w:t>,6.11</w:t>
        </w:r>
      </w:ins>
      <w:del w:id="7384" w:author="Thảo Nguyễn Kim" w:date="2019-03-10T20:13:00Z">
        <w:r w:rsidDel="00F75E20">
          <w:rPr>
            <w:rFonts w:ascii="Times New Roman" w:hAnsi="Times New Roman"/>
            <w:sz w:val="26"/>
            <w:szCs w:val="26"/>
          </w:rPr>
          <w:delText>,6.8</w:delText>
        </w:r>
      </w:del>
      <w:r>
        <w:rPr>
          <w:rFonts w:ascii="Times New Roman" w:hAnsi="Times New Roman"/>
          <w:sz w:val="26"/>
          <w:szCs w:val="26"/>
        </w:rPr>
        <w:t xml:space="preserve"> </w:t>
      </w:r>
      <w:ins w:id="7385" w:author="Thảo Nguyễn Kim" w:date="2019-03-11T13:24:00Z">
        <w:r w:rsidR="00B14F72" w:rsidRPr="00EB7DE2">
          <w:rPr>
            <w:rFonts w:ascii="Times New Roman" w:hAnsi="Times New Roman"/>
            <w:sz w:val="26"/>
            <w:szCs w:val="26"/>
            <w:rPrChange w:id="7386" w:author="Chanh Duc Ngo" w:date="2019-03-13T09:59:00Z">
              <w:rPr>
                <w:rFonts w:ascii="Times New Roman" w:hAnsi="Times New Roman"/>
                <w:sz w:val="26"/>
                <w:szCs w:val="26"/>
                <w:lang w:val="en-US"/>
              </w:rPr>
            </w:rPrChange>
          </w:rPr>
          <w:t>T</w:t>
        </w:r>
      </w:ins>
      <w:del w:id="7387" w:author="Thảo Nguyễn Kim" w:date="2019-03-11T13:24:00Z">
        <w:r w:rsidDel="00B14F72">
          <w:rPr>
            <w:rFonts w:ascii="Times New Roman" w:hAnsi="Times New Roman"/>
            <w:sz w:val="26"/>
            <w:szCs w:val="26"/>
          </w:rPr>
          <w:delText>t</w:delText>
        </w:r>
      </w:del>
      <w:r>
        <w:rPr>
          <w:rFonts w:ascii="Times New Roman" w:hAnsi="Times New Roman"/>
          <w:sz w:val="26"/>
          <w:szCs w:val="26"/>
        </w:rPr>
        <w:t xml:space="preserve">hể </w:t>
      </w:r>
      <w:ins w:id="7388" w:author="Thảo Nguyễn Kim" w:date="2019-03-11T13:24:00Z">
        <w:r w:rsidR="00B14F72" w:rsidRPr="00EB7DE2">
          <w:rPr>
            <w:rFonts w:ascii="Times New Roman" w:hAnsi="Times New Roman"/>
            <w:sz w:val="26"/>
            <w:szCs w:val="26"/>
            <w:rPrChange w:id="7389" w:author="Chanh Duc Ngo" w:date="2019-03-13T09:59:00Z">
              <w:rPr>
                <w:rFonts w:ascii="Times New Roman" w:hAnsi="Times New Roman"/>
                <w:sz w:val="26"/>
                <w:szCs w:val="26"/>
                <w:lang w:val="en-US"/>
              </w:rPr>
            </w:rPrChange>
          </w:rPr>
          <w:t>hiện</w:t>
        </w:r>
      </w:ins>
      <w:del w:id="7390" w:author="Thảo Nguyễn Kim" w:date="2019-03-11T13:24:00Z">
        <w:r w:rsidDel="00B14F72">
          <w:rPr>
            <w:rFonts w:ascii="Times New Roman" w:hAnsi="Times New Roman"/>
            <w:sz w:val="26"/>
            <w:szCs w:val="26"/>
          </w:rPr>
          <w:delText>hiên</w:delText>
        </w:r>
      </w:del>
      <w:r>
        <w:rPr>
          <w:rFonts w:ascii="Times New Roman" w:hAnsi="Times New Roman"/>
          <w:sz w:val="26"/>
          <w:szCs w:val="26"/>
        </w:rPr>
        <w:t xml:space="preserve"> các bước để tạo các quy tr</w:t>
      </w:r>
      <w:ins w:id="7391" w:author="Thảo Nguyễn Kim" w:date="2019-03-11T13:41:00Z">
        <w:r w:rsidR="00282E59" w:rsidRPr="00EB7DE2">
          <w:rPr>
            <w:rFonts w:ascii="Times New Roman" w:hAnsi="Times New Roman"/>
            <w:sz w:val="26"/>
            <w:szCs w:val="26"/>
            <w:rPrChange w:id="7392" w:author="Chanh Duc Ngo" w:date="2019-03-13T09:59:00Z">
              <w:rPr>
                <w:rFonts w:ascii="Times New Roman" w:hAnsi="Times New Roman"/>
                <w:sz w:val="26"/>
                <w:szCs w:val="26"/>
                <w:lang w:val="en-US"/>
              </w:rPr>
            </w:rPrChange>
          </w:rPr>
          <w:t>ì</w:t>
        </w:r>
      </w:ins>
      <w:del w:id="7393" w:author="Thảo Nguyễn Kim" w:date="2019-03-11T13:41:00Z">
        <w:r w:rsidDel="00282E59">
          <w:rPr>
            <w:rFonts w:ascii="Times New Roman" w:hAnsi="Times New Roman"/>
            <w:sz w:val="26"/>
            <w:szCs w:val="26"/>
          </w:rPr>
          <w:delText>i</w:delText>
        </w:r>
      </w:del>
      <w:r>
        <w:rPr>
          <w:rFonts w:ascii="Times New Roman" w:hAnsi="Times New Roman"/>
          <w:sz w:val="26"/>
          <w:szCs w:val="26"/>
        </w:rPr>
        <w:t>nh nhiệp vụ thành các trang web tương ướng. Wordpress cung cáp rất nhiều giao diện</w:t>
      </w:r>
      <w:del w:id="7394" w:author="Chanh Duc Ngo" w:date="2019-03-10T17:19:00Z">
        <w:r w:rsidDel="00F12A3D">
          <w:rPr>
            <w:rFonts w:ascii="Times New Roman" w:hAnsi="Times New Roman"/>
            <w:sz w:val="26"/>
            <w:szCs w:val="26"/>
          </w:rPr>
          <w:delText xml:space="preserve"> </w:delText>
        </w:r>
      </w:del>
      <w:r>
        <w:rPr>
          <w:rFonts w:ascii="Times New Roman" w:hAnsi="Times New Roman"/>
          <w:sz w:val="26"/>
          <w:szCs w:val="26"/>
        </w:rPr>
        <w:t>, hoặc cho người sửa cụng custom lại giao diện bằng plugin, nên phần giao diện của quy trình nghiệp sẽ trở nên phong phú hơn.</w:t>
      </w:r>
    </w:p>
    <w:p w14:paraId="7234F0C2" w14:textId="77777777" w:rsidR="00E42B10" w:rsidRPr="002458CD" w:rsidRDefault="002458CD" w:rsidP="002458CD">
      <w:pPr>
        <w:spacing w:line="259" w:lineRule="auto"/>
        <w:jc w:val="left"/>
        <w:rPr>
          <w:rFonts w:ascii="Times New Roman" w:hAnsi="Times New Roman"/>
          <w:sz w:val="26"/>
          <w:szCs w:val="26"/>
        </w:rPr>
      </w:pPr>
      <w:r>
        <w:rPr>
          <w:rFonts w:ascii="Times New Roman" w:hAnsi="Times New Roman"/>
          <w:sz w:val="26"/>
          <w:szCs w:val="26"/>
        </w:rPr>
        <w:br w:type="page"/>
      </w:r>
    </w:p>
    <w:p w14:paraId="7D40AE28" w14:textId="4928F181" w:rsidR="00532FCF" w:rsidRPr="00532FCF" w:rsidRDefault="004A25D2">
      <w:pPr>
        <w:pStyle w:val="ListParagraph"/>
        <w:numPr>
          <w:ilvl w:val="1"/>
          <w:numId w:val="32"/>
        </w:numPr>
        <w:spacing w:line="360" w:lineRule="auto"/>
        <w:jc w:val="left"/>
        <w:outlineLvl w:val="1"/>
        <w:rPr>
          <w:rFonts w:ascii="Times New Roman" w:hAnsi="Times New Roman"/>
          <w:b/>
          <w:sz w:val="26"/>
          <w:szCs w:val="26"/>
        </w:rPr>
      </w:pPr>
      <w:commentRangeStart w:id="7395"/>
      <w:commentRangeStart w:id="7396"/>
      <w:commentRangeStart w:id="7397"/>
      <w:r>
        <w:rPr>
          <w:rFonts w:ascii="Times New Roman" w:hAnsi="Times New Roman"/>
          <w:b/>
          <w:sz w:val="26"/>
          <w:szCs w:val="26"/>
        </w:rPr>
        <w:lastRenderedPageBreak/>
        <w:t xml:space="preserve"> </w:t>
      </w:r>
      <w:bookmarkStart w:id="7398" w:name="_Toc3204555"/>
      <w:r w:rsidR="000410C1" w:rsidRPr="00DC36F7">
        <w:rPr>
          <w:rFonts w:ascii="Times New Roman" w:hAnsi="Times New Roman"/>
          <w:b/>
          <w:sz w:val="26"/>
          <w:szCs w:val="26"/>
        </w:rPr>
        <w:t>Đánh giá</w:t>
      </w:r>
      <w:bookmarkEnd w:id="7255"/>
      <w:commentRangeEnd w:id="7395"/>
      <w:r w:rsidR="00F12A3D">
        <w:rPr>
          <w:rStyle w:val="CommentReference"/>
        </w:rPr>
        <w:commentReference w:id="7395"/>
      </w:r>
      <w:bookmarkEnd w:id="7398"/>
      <w:commentRangeEnd w:id="7396"/>
      <w:r w:rsidR="004315DD">
        <w:rPr>
          <w:rStyle w:val="CommentReference"/>
        </w:rPr>
        <w:commentReference w:id="7396"/>
      </w:r>
      <w:commentRangeEnd w:id="7397"/>
      <w:r w:rsidR="00AF0AB5">
        <w:rPr>
          <w:rStyle w:val="CommentReference"/>
        </w:rPr>
        <w:commentReference w:id="7397"/>
      </w:r>
    </w:p>
    <w:p w14:paraId="060A5F59" w14:textId="4F541BC0" w:rsidR="00E42B10" w:rsidRPr="00E42B10" w:rsidDel="00532FCF" w:rsidRDefault="00E42B10" w:rsidP="004A25D2">
      <w:pPr>
        <w:pStyle w:val="ListParagraph"/>
        <w:spacing w:line="360" w:lineRule="auto"/>
        <w:ind w:left="360" w:firstLine="360"/>
        <w:rPr>
          <w:moveFrom w:id="7399" w:author="Thảo Nguyễn Kim" w:date="2019-03-11T13:23:00Z"/>
          <w:rFonts w:ascii="Times New Roman" w:hAnsi="Times New Roman"/>
          <w:sz w:val="26"/>
          <w:szCs w:val="26"/>
        </w:rPr>
      </w:pPr>
      <w:moveFromRangeStart w:id="7400" w:author="Thảo Nguyễn Kim" w:date="2019-03-11T13:23:00Z" w:name="move3203001"/>
      <w:moveFrom w:id="7401" w:author="Thảo Nguyễn Kim" w:date="2019-03-11T13:23:00Z">
        <w:r w:rsidRPr="00E42B10" w:rsidDel="00532FCF">
          <w:rPr>
            <w:rFonts w:ascii="Times New Roman" w:hAnsi="Times New Roman"/>
            <w:sz w:val="26"/>
            <w:szCs w:val="26"/>
          </w:rPr>
          <w:t>Hệ thống đã hỗ trợ cho việc liên kết dữ liệu giữa các bảng ở database bằng khóa chính và khóa ngoại.</w:t>
        </w:r>
      </w:moveFrom>
    </w:p>
    <w:p w14:paraId="56F88B02" w14:textId="1F1FD7CE" w:rsidR="00E42B10" w:rsidRPr="00E42B10" w:rsidDel="00532FCF" w:rsidRDefault="00E42B10" w:rsidP="004A25D2">
      <w:pPr>
        <w:pStyle w:val="ListParagraph"/>
        <w:spacing w:line="360" w:lineRule="auto"/>
        <w:ind w:left="360" w:firstLine="360"/>
        <w:rPr>
          <w:moveFrom w:id="7402" w:author="Thảo Nguyễn Kim" w:date="2019-03-11T13:23:00Z"/>
          <w:rFonts w:ascii="Times New Roman" w:hAnsi="Times New Roman"/>
          <w:sz w:val="26"/>
          <w:szCs w:val="26"/>
        </w:rPr>
      </w:pPr>
      <w:moveFrom w:id="7403" w:author="Thảo Nguyễn Kim" w:date="2019-03-11T13:23:00Z">
        <w:r w:rsidRPr="00E42B10" w:rsidDel="00532FCF">
          <w:rPr>
            <w:rFonts w:ascii="Times New Roman" w:hAnsi="Times New Roman"/>
            <w:sz w:val="26"/>
            <w:szCs w:val="26"/>
          </w:rPr>
          <w:t>Hệ thống cung cấp thêm Procedure và hỗ trợ viết câu query trực tiếp, giúp cho việc truy xuất database dễ dàng hơn khi việc thực hiện bằng form khó khăn.</w:t>
        </w:r>
      </w:moveFrom>
    </w:p>
    <w:p w14:paraId="17F9B5FA" w14:textId="503EDA99" w:rsidR="00E42B10" w:rsidRPr="00E42B10" w:rsidDel="00532FCF" w:rsidRDefault="00E42B10" w:rsidP="004A25D2">
      <w:pPr>
        <w:pStyle w:val="ListParagraph"/>
        <w:spacing w:line="360" w:lineRule="auto"/>
        <w:ind w:left="360" w:firstLine="360"/>
        <w:rPr>
          <w:moveFrom w:id="7404" w:author="Thảo Nguyễn Kim" w:date="2019-03-11T13:23:00Z"/>
          <w:rFonts w:ascii="Times New Roman" w:hAnsi="Times New Roman"/>
          <w:sz w:val="26"/>
          <w:szCs w:val="26"/>
        </w:rPr>
      </w:pPr>
      <w:moveFrom w:id="7405" w:author="Thảo Nguyễn Kim" w:date="2019-03-11T13:23:00Z">
        <w:r w:rsidRPr="00E42B10" w:rsidDel="00532FCF">
          <w:rPr>
            <w:rFonts w:ascii="Times New Roman" w:hAnsi="Times New Roman"/>
            <w:sz w:val="26"/>
            <w:szCs w:val="26"/>
          </w:rPr>
          <w:t>Hệ thống giúp cho việc deployment các file bpmn và war đã đơn giản hơn, và dễ dàng tạo ra wordpress.</w:t>
        </w:r>
      </w:moveFrom>
    </w:p>
    <w:p w14:paraId="61C70106" w14:textId="266898CB" w:rsidR="00E42B10" w:rsidRPr="00E42B10" w:rsidDel="00532FCF" w:rsidRDefault="00E42B10" w:rsidP="004A25D2">
      <w:pPr>
        <w:pStyle w:val="ListParagraph"/>
        <w:spacing w:line="360" w:lineRule="auto"/>
        <w:ind w:left="360" w:firstLine="360"/>
        <w:rPr>
          <w:moveFrom w:id="7406" w:author="Thảo Nguyễn Kim" w:date="2019-03-11T13:23:00Z"/>
          <w:rFonts w:ascii="Times New Roman" w:hAnsi="Times New Roman"/>
          <w:sz w:val="26"/>
          <w:szCs w:val="26"/>
        </w:rPr>
      </w:pPr>
      <w:moveFrom w:id="7407" w:author="Thảo Nguyễn Kim" w:date="2019-03-11T13:23:00Z">
        <w:r w:rsidRPr="00E42B10" w:rsidDel="00532FCF">
          <w:rPr>
            <w:rFonts w:ascii="Times New Roman" w:hAnsi="Times New Roman"/>
            <w:sz w:val="26"/>
            <w:szCs w:val="26"/>
          </w:rPr>
          <w:t>Hệ thống giúp cho việc tạo ra các trang web quản lý nghiệp vụ gần theo như ý muốn</w:t>
        </w:r>
        <w:r w:rsidR="004A25D2" w:rsidDel="00532FCF">
          <w:rPr>
            <w:rFonts w:ascii="Times New Roman" w:hAnsi="Times New Roman"/>
            <w:sz w:val="26"/>
            <w:szCs w:val="26"/>
          </w:rPr>
          <w:t>.</w:t>
        </w:r>
      </w:moveFrom>
    </w:p>
    <w:p w14:paraId="42C5AFF0" w14:textId="3E9D716B" w:rsidR="00532FCF" w:rsidRPr="00EB7DE2" w:rsidRDefault="00E42B10" w:rsidP="004A25D2">
      <w:pPr>
        <w:pStyle w:val="ListParagraph"/>
        <w:spacing w:line="360" w:lineRule="auto"/>
        <w:ind w:left="360" w:firstLine="360"/>
        <w:rPr>
          <w:ins w:id="7408" w:author="Thảo Nguyễn Kim" w:date="2019-03-11T13:30:00Z"/>
          <w:rFonts w:ascii="Times New Roman" w:hAnsi="Times New Roman"/>
          <w:sz w:val="26"/>
          <w:szCs w:val="26"/>
          <w:rPrChange w:id="7409" w:author="Chanh Duc Ngo" w:date="2019-03-13T09:59:00Z">
            <w:rPr>
              <w:ins w:id="7410" w:author="Thảo Nguyễn Kim" w:date="2019-03-11T13:30:00Z"/>
              <w:rFonts w:ascii="Times New Roman" w:hAnsi="Times New Roman"/>
              <w:sz w:val="26"/>
              <w:szCs w:val="26"/>
              <w:lang w:val="en-US"/>
            </w:rPr>
          </w:rPrChange>
        </w:rPr>
      </w:pPr>
      <w:moveFrom w:id="7411" w:author="Thảo Nguyễn Kim" w:date="2019-03-11T13:23:00Z">
        <w:r w:rsidRPr="0018073E" w:rsidDel="00532FCF">
          <w:rPr>
            <w:rFonts w:ascii="Times New Roman" w:hAnsi="Times New Roman"/>
            <w:sz w:val="26"/>
            <w:szCs w:val="26"/>
          </w:rPr>
          <w:t xml:space="preserve">Hệ </w:t>
        </w:r>
        <w:r w:rsidDel="00532FCF">
          <w:rPr>
            <w:rFonts w:ascii="Times New Roman" w:hAnsi="Times New Roman"/>
            <w:sz w:val="26"/>
            <w:szCs w:val="26"/>
          </w:rPr>
          <w:t xml:space="preserve">thống </w:t>
        </w:r>
        <w:r w:rsidRPr="0018073E" w:rsidDel="00532FCF">
          <w:rPr>
            <w:rFonts w:ascii="Times New Roman" w:hAnsi="Times New Roman"/>
            <w:sz w:val="26"/>
            <w:szCs w:val="26"/>
          </w:rPr>
          <w:t xml:space="preserve">cải </w:t>
        </w:r>
        <w:r w:rsidDel="00532FCF">
          <w:rPr>
            <w:rFonts w:ascii="Times New Roman" w:hAnsi="Times New Roman"/>
            <w:sz w:val="26"/>
            <w:szCs w:val="26"/>
          </w:rPr>
          <w:t xml:space="preserve">thiện </w:t>
        </w:r>
        <w:r w:rsidRPr="0018073E" w:rsidDel="00532FCF">
          <w:rPr>
            <w:rFonts w:ascii="Times New Roman" w:hAnsi="Times New Roman"/>
            <w:sz w:val="26"/>
            <w:szCs w:val="26"/>
          </w:rPr>
          <w:t>giao diện thân thuộc với người sử dụng.</w:t>
        </w:r>
      </w:moveFrom>
      <w:moveFromRangeEnd w:id="7400"/>
      <w:ins w:id="7412" w:author="Thảo Nguyễn Kim" w:date="2019-03-11T13:20:00Z">
        <w:r w:rsidR="00532FCF" w:rsidRPr="00EB7DE2">
          <w:rPr>
            <w:rFonts w:ascii="Times New Roman" w:hAnsi="Times New Roman"/>
            <w:sz w:val="26"/>
            <w:szCs w:val="26"/>
            <w:rPrChange w:id="7413" w:author="Chanh Duc Ngo" w:date="2019-03-13T09:59:00Z">
              <w:rPr>
                <w:rFonts w:ascii="Times New Roman" w:hAnsi="Times New Roman"/>
                <w:sz w:val="26"/>
                <w:szCs w:val="26"/>
                <w:lang w:val="en-US"/>
              </w:rPr>
            </w:rPrChange>
          </w:rPr>
          <w:t>Hệ thống đã rút ngắn được quy trình phát triển phần mềm, giúp cho quá trình phát triển ứng dụng nhanh hơn,</w:t>
        </w:r>
      </w:ins>
      <w:ins w:id="7414" w:author="Thảo Nguyễn Kim" w:date="2019-03-11T13:37:00Z">
        <w:r w:rsidR="00341434" w:rsidRPr="00EB7DE2">
          <w:rPr>
            <w:rFonts w:ascii="Times New Roman" w:hAnsi="Times New Roman"/>
            <w:sz w:val="26"/>
            <w:szCs w:val="26"/>
            <w:rPrChange w:id="7415" w:author="Chanh Duc Ngo" w:date="2019-03-13T09:59:00Z">
              <w:rPr>
                <w:rFonts w:ascii="Times New Roman" w:hAnsi="Times New Roman"/>
                <w:sz w:val="26"/>
                <w:szCs w:val="26"/>
                <w:lang w:val="en-US"/>
              </w:rPr>
            </w:rPrChange>
          </w:rPr>
          <w:t xml:space="preserve"> gần với nhu cầu khách hàng hơn,</w:t>
        </w:r>
      </w:ins>
      <w:ins w:id="7416" w:author="Thảo Nguyễn Kim" w:date="2019-03-11T13:20:00Z">
        <w:r w:rsidR="00532FCF" w:rsidRPr="00EB7DE2">
          <w:rPr>
            <w:rFonts w:ascii="Times New Roman" w:hAnsi="Times New Roman"/>
            <w:sz w:val="26"/>
            <w:szCs w:val="26"/>
            <w:rPrChange w:id="7417" w:author="Chanh Duc Ngo" w:date="2019-03-13T09:59:00Z">
              <w:rPr>
                <w:rFonts w:ascii="Times New Roman" w:hAnsi="Times New Roman"/>
                <w:sz w:val="26"/>
                <w:szCs w:val="26"/>
                <w:lang w:val="en-US"/>
              </w:rPr>
            </w:rPrChange>
          </w:rPr>
          <w:t xml:space="preserve"> khách hàng có thể tham gia vào quy trình, tiết kiệm được thời gian, nhân lực.</w:t>
        </w:r>
      </w:ins>
    </w:p>
    <w:p w14:paraId="7513638C" w14:textId="77777777" w:rsidR="00651D4C" w:rsidRPr="00EB7DE2" w:rsidRDefault="00B14F72">
      <w:pPr>
        <w:ind w:firstLine="720"/>
        <w:rPr>
          <w:ins w:id="7418" w:author="Thảo Nguyễn Kim" w:date="2019-03-11T13:54:00Z"/>
          <w:rFonts w:ascii="Times New Roman" w:hAnsi="Times New Roman"/>
          <w:sz w:val="26"/>
          <w:szCs w:val="26"/>
          <w:rPrChange w:id="7419" w:author="Chanh Duc Ngo" w:date="2019-03-13T09:59:00Z">
            <w:rPr>
              <w:ins w:id="7420" w:author="Thảo Nguyễn Kim" w:date="2019-03-11T13:54:00Z"/>
              <w:rFonts w:ascii="Times New Roman" w:hAnsi="Times New Roman"/>
              <w:sz w:val="26"/>
              <w:szCs w:val="26"/>
              <w:lang w:val="en-US"/>
            </w:rPr>
          </w:rPrChange>
        </w:rPr>
        <w:pPrChange w:id="7421" w:author="Thảo Nguyễn Kim" w:date="2019-03-11T13:53:00Z">
          <w:pPr>
            <w:pStyle w:val="ListParagraph"/>
            <w:spacing w:line="360" w:lineRule="auto"/>
            <w:ind w:left="360" w:firstLine="360"/>
          </w:pPr>
        </w:pPrChange>
      </w:pPr>
      <w:ins w:id="7422" w:author="Thảo Nguyễn Kim" w:date="2019-03-11T13:30:00Z">
        <w:r w:rsidRPr="00EB7DE2">
          <w:rPr>
            <w:rFonts w:ascii="Times New Roman" w:hAnsi="Times New Roman"/>
            <w:sz w:val="26"/>
            <w:szCs w:val="26"/>
            <w:rPrChange w:id="7423" w:author="Chanh Duc Ngo" w:date="2019-03-13T09:59:00Z">
              <w:rPr>
                <w:rFonts w:ascii="Times New Roman" w:hAnsi="Times New Roman"/>
                <w:sz w:val="26"/>
                <w:szCs w:val="26"/>
                <w:lang w:val="en-US"/>
              </w:rPr>
            </w:rPrChange>
          </w:rPr>
          <w:t>Hệ thống hỗ trợ nhiều tính năng</w:t>
        </w:r>
      </w:ins>
      <w:ins w:id="7424" w:author="Thảo Nguyễn Kim" w:date="2019-03-11T13:47:00Z">
        <w:r w:rsidR="008D089A" w:rsidRPr="00EB7DE2">
          <w:rPr>
            <w:rFonts w:ascii="Times New Roman" w:hAnsi="Times New Roman"/>
            <w:sz w:val="26"/>
            <w:szCs w:val="26"/>
            <w:rPrChange w:id="7425" w:author="Chanh Duc Ngo" w:date="2019-03-13T09:59:00Z">
              <w:rPr>
                <w:rFonts w:ascii="Times New Roman" w:hAnsi="Times New Roman"/>
                <w:sz w:val="26"/>
                <w:szCs w:val="26"/>
                <w:lang w:val="en-US"/>
              </w:rPr>
            </w:rPrChange>
          </w:rPr>
          <w:t>, đa dạng người dùng</w:t>
        </w:r>
      </w:ins>
      <w:ins w:id="7426" w:author="Thảo Nguyễn Kim" w:date="2019-03-11T13:30:00Z">
        <w:r w:rsidR="00651D4C" w:rsidRPr="00EB7DE2">
          <w:rPr>
            <w:rFonts w:ascii="Times New Roman" w:hAnsi="Times New Roman"/>
            <w:sz w:val="26"/>
            <w:szCs w:val="26"/>
            <w:rPrChange w:id="7427" w:author="Chanh Duc Ngo" w:date="2019-03-13T09:59:00Z">
              <w:rPr>
                <w:rFonts w:ascii="Times New Roman" w:hAnsi="Times New Roman"/>
                <w:sz w:val="26"/>
                <w:szCs w:val="26"/>
                <w:lang w:val="en-US"/>
              </w:rPr>
            </w:rPrChange>
          </w:rPr>
          <w:t xml:space="preserve">, </w:t>
        </w:r>
      </w:ins>
      <w:ins w:id="7428" w:author="Thảo Nguyễn Kim" w:date="2019-03-11T13:50:00Z">
        <w:r w:rsidR="00651D4C" w:rsidRPr="00EB7DE2">
          <w:rPr>
            <w:rFonts w:ascii="Times New Roman" w:hAnsi="Times New Roman"/>
            <w:sz w:val="26"/>
            <w:szCs w:val="26"/>
            <w:rPrChange w:id="7429" w:author="Chanh Duc Ngo" w:date="2019-03-13T09:59:00Z">
              <w:rPr>
                <w:rFonts w:ascii="Times New Roman" w:hAnsi="Times New Roman"/>
                <w:sz w:val="26"/>
                <w:szCs w:val="26"/>
                <w:lang w:val="en-US"/>
              </w:rPr>
            </w:rPrChange>
          </w:rPr>
          <w:t>g</w:t>
        </w:r>
        <w:r w:rsidR="00651D4C" w:rsidRPr="00B155AF">
          <w:rPr>
            <w:rFonts w:ascii="Times New Roman" w:hAnsi="Times New Roman"/>
            <w:sz w:val="26"/>
            <w:szCs w:val="26"/>
          </w:rPr>
          <w:t>iúp cho việc tạo ra các trang web quản lý nghiệp vụ gần theo như ý muốn</w:t>
        </w:r>
        <w:r w:rsidR="00651D4C" w:rsidRPr="00EB7DE2">
          <w:rPr>
            <w:rFonts w:ascii="Times New Roman" w:hAnsi="Times New Roman"/>
            <w:sz w:val="26"/>
            <w:szCs w:val="26"/>
            <w:rPrChange w:id="7430" w:author="Chanh Duc Ngo" w:date="2019-03-13T09:59:00Z">
              <w:rPr>
                <w:rFonts w:ascii="Times New Roman" w:hAnsi="Times New Roman"/>
                <w:sz w:val="26"/>
                <w:szCs w:val="26"/>
                <w:lang w:val="en-US"/>
              </w:rPr>
            </w:rPrChange>
          </w:rPr>
          <w:t xml:space="preserve">, tùy chỉnh giao diện. </w:t>
        </w:r>
      </w:ins>
    </w:p>
    <w:p w14:paraId="2E66B76E" w14:textId="64811AEF" w:rsidR="00532FCF" w:rsidRPr="00EB7DE2" w:rsidDel="00651D4C" w:rsidRDefault="00651D4C">
      <w:pPr>
        <w:spacing w:line="360" w:lineRule="auto"/>
        <w:ind w:firstLine="720"/>
        <w:rPr>
          <w:del w:id="7431" w:author="Thảo Nguyễn Kim" w:date="2019-03-11T13:49:00Z"/>
          <w:moveTo w:id="7432" w:author="Thảo Nguyễn Kim" w:date="2019-03-11T13:23:00Z"/>
          <w:rFonts w:ascii="Times New Roman" w:hAnsi="Times New Roman"/>
          <w:sz w:val="26"/>
          <w:szCs w:val="26"/>
          <w:rPrChange w:id="7433" w:author="Chanh Duc Ngo" w:date="2019-03-13T09:59:00Z">
            <w:rPr>
              <w:del w:id="7434" w:author="Thảo Nguyễn Kim" w:date="2019-03-11T13:49:00Z"/>
              <w:moveTo w:id="7435" w:author="Thảo Nguyễn Kim" w:date="2019-03-11T13:23:00Z"/>
            </w:rPr>
          </w:rPrChange>
        </w:rPr>
        <w:pPrChange w:id="7436" w:author="Thảo Nguyễn Kim" w:date="2019-03-11T13:53:00Z">
          <w:pPr>
            <w:pStyle w:val="ListParagraph"/>
            <w:spacing w:line="360" w:lineRule="auto"/>
            <w:ind w:left="360" w:firstLine="360"/>
          </w:pPr>
        </w:pPrChange>
      </w:pPr>
      <w:ins w:id="7437" w:author="Thảo Nguyễn Kim" w:date="2019-03-11T13:54:00Z">
        <w:r w:rsidRPr="00EB7DE2">
          <w:rPr>
            <w:rFonts w:ascii="Times New Roman" w:hAnsi="Times New Roman"/>
            <w:sz w:val="26"/>
            <w:szCs w:val="26"/>
            <w:rPrChange w:id="7438" w:author="Chanh Duc Ngo" w:date="2019-03-13T09:59:00Z">
              <w:rPr>
                <w:rFonts w:ascii="Times New Roman" w:hAnsi="Times New Roman"/>
                <w:sz w:val="26"/>
                <w:szCs w:val="26"/>
                <w:lang w:val="en-US"/>
              </w:rPr>
            </w:rPrChange>
          </w:rPr>
          <w:t xml:space="preserve">Hệ thống có tính ứng dụng cao, dễ dàng sử dụng, giúp tạo ra 1 trang web quản lý dễ dàng mà không cần biết quá nhiều nghiệp vụ. </w:t>
        </w:r>
      </w:ins>
      <w:moveToRangeStart w:id="7439" w:author="Thảo Nguyễn Kim" w:date="2019-03-11T13:23:00Z" w:name="move3203001"/>
      <w:moveTo w:id="7440" w:author="Thảo Nguyễn Kim" w:date="2019-03-11T13:23:00Z">
        <w:del w:id="7441" w:author="Thảo Nguyễn Kim" w:date="2019-03-11T13:30:00Z">
          <w:r w:rsidR="00532FCF" w:rsidRPr="00651D4C" w:rsidDel="00B14F72">
            <w:rPr>
              <w:rFonts w:ascii="Times New Roman" w:hAnsi="Times New Roman"/>
              <w:sz w:val="26"/>
              <w:szCs w:val="26"/>
              <w:rPrChange w:id="7442" w:author="Thảo Nguyễn Kim" w:date="2019-03-11T13:50:00Z">
                <w:rPr/>
              </w:rPrChange>
            </w:rPr>
            <w:delText>Hệ thống đã h</w:delText>
          </w:r>
        </w:del>
        <w:del w:id="7443" w:author="Thảo Nguyễn Kim" w:date="2019-03-11T13:49:00Z">
          <w:r w:rsidR="00532FCF" w:rsidRPr="00651D4C" w:rsidDel="00651D4C">
            <w:rPr>
              <w:rFonts w:ascii="Times New Roman" w:hAnsi="Times New Roman"/>
              <w:sz w:val="26"/>
              <w:szCs w:val="26"/>
              <w:rPrChange w:id="7444" w:author="Thảo Nguyễn Kim" w:date="2019-03-11T13:50:00Z">
                <w:rPr/>
              </w:rPrChange>
            </w:rPr>
            <w:delText>ỗ trợ cho việc liên kết dữ liệu giữa các bảng ở database bằng khóa chính và khóa ngoại.</w:delText>
          </w:r>
        </w:del>
      </w:moveTo>
    </w:p>
    <w:p w14:paraId="3597C915" w14:textId="48E599BC" w:rsidR="00532FCF" w:rsidRPr="00E42B10" w:rsidDel="00651D4C" w:rsidRDefault="00532FCF">
      <w:pPr>
        <w:ind w:firstLine="720"/>
        <w:rPr>
          <w:del w:id="7445" w:author="Thảo Nguyễn Kim" w:date="2019-03-11T13:49:00Z"/>
          <w:moveTo w:id="7446" w:author="Thảo Nguyễn Kim" w:date="2019-03-11T13:23:00Z"/>
        </w:rPr>
        <w:pPrChange w:id="7447" w:author="Thảo Nguyễn Kim" w:date="2019-03-11T13:53:00Z">
          <w:pPr>
            <w:pStyle w:val="ListParagraph"/>
            <w:spacing w:line="360" w:lineRule="auto"/>
            <w:ind w:left="360" w:firstLine="360"/>
          </w:pPr>
        </w:pPrChange>
      </w:pPr>
      <w:moveTo w:id="7448" w:author="Thảo Nguyễn Kim" w:date="2019-03-11T13:23:00Z">
        <w:del w:id="7449" w:author="Thảo Nguyễn Kim" w:date="2019-03-11T13:30:00Z">
          <w:r w:rsidRPr="00E42B10" w:rsidDel="00B14F72">
            <w:delText>Hệ thống c</w:delText>
          </w:r>
        </w:del>
        <w:del w:id="7450" w:author="Thảo Nguyễn Kim" w:date="2019-03-11T13:49:00Z">
          <w:r w:rsidRPr="00E42B10" w:rsidDel="00651D4C">
            <w:delText>ung cấp thêm Procedure và hỗ trợ viết câu query trực tiếp, giúp cho việc truy xuất database dễ dàng hơn khi việc thực hiện bằng form khó khăn.</w:delText>
          </w:r>
        </w:del>
      </w:moveTo>
    </w:p>
    <w:p w14:paraId="1B0A0778" w14:textId="2E50CC8B" w:rsidR="00532FCF" w:rsidRPr="00EB7DE2" w:rsidDel="00651D4C" w:rsidRDefault="00532FCF">
      <w:pPr>
        <w:ind w:firstLine="720"/>
        <w:rPr>
          <w:del w:id="7451" w:author="Thảo Nguyễn Kim" w:date="2019-03-11T13:49:00Z"/>
          <w:moveTo w:id="7452" w:author="Thảo Nguyễn Kim" w:date="2019-03-11T13:23:00Z"/>
          <w:rPrChange w:id="7453" w:author="Chanh Duc Ngo" w:date="2019-03-13T09:59:00Z">
            <w:rPr>
              <w:del w:id="7454" w:author="Thảo Nguyễn Kim" w:date="2019-03-11T13:49:00Z"/>
              <w:moveTo w:id="7455" w:author="Thảo Nguyễn Kim" w:date="2019-03-11T13:23:00Z"/>
              <w:rFonts w:ascii="Times New Roman" w:hAnsi="Times New Roman"/>
              <w:sz w:val="26"/>
              <w:szCs w:val="26"/>
            </w:rPr>
          </w:rPrChange>
        </w:rPr>
        <w:pPrChange w:id="7456" w:author="Thảo Nguyễn Kim" w:date="2019-03-11T13:53:00Z">
          <w:pPr>
            <w:pStyle w:val="ListParagraph"/>
            <w:spacing w:line="360" w:lineRule="auto"/>
            <w:ind w:left="360" w:firstLine="360"/>
          </w:pPr>
        </w:pPrChange>
      </w:pPr>
      <w:moveTo w:id="7457" w:author="Thảo Nguyễn Kim" w:date="2019-03-11T13:23:00Z">
        <w:del w:id="7458" w:author="Thảo Nguyễn Kim" w:date="2019-03-11T13:30:00Z">
          <w:r w:rsidRPr="00E42B10" w:rsidDel="00B14F72">
            <w:delText>Hệ thống g</w:delText>
          </w:r>
        </w:del>
        <w:del w:id="7459" w:author="Thảo Nguyễn Kim" w:date="2019-03-11T13:49:00Z">
          <w:r w:rsidRPr="00E42B10" w:rsidDel="00651D4C">
            <w:delText>iúp cho việc deployment các file bpmn và war đã đơn giản hơn, và dễ dàng tạo ra wordpress.</w:delText>
          </w:r>
        </w:del>
      </w:moveTo>
    </w:p>
    <w:p w14:paraId="3914E18D" w14:textId="661F62A4" w:rsidR="00341434" w:rsidRPr="009F292B" w:rsidRDefault="00532FCF">
      <w:pPr>
        <w:ind w:firstLine="720"/>
        <w:rPr>
          <w:moveTo w:id="7460" w:author="Thảo Nguyễn Kim" w:date="2019-03-11T13:23:00Z"/>
        </w:rPr>
        <w:pPrChange w:id="7461" w:author="Thảo Nguyễn Kim" w:date="2019-03-11T13:53:00Z">
          <w:pPr>
            <w:pStyle w:val="ListParagraph"/>
            <w:spacing w:line="360" w:lineRule="auto"/>
            <w:ind w:left="360" w:firstLine="360"/>
          </w:pPr>
        </w:pPrChange>
      </w:pPr>
      <w:moveTo w:id="7462" w:author="Thảo Nguyễn Kim" w:date="2019-03-11T13:23:00Z">
        <w:del w:id="7463" w:author="Thảo Nguyễn Kim" w:date="2019-03-11T13:30:00Z">
          <w:r w:rsidRPr="00651D4C" w:rsidDel="00B14F72">
            <w:delText>Hệ thống g</w:delText>
          </w:r>
        </w:del>
        <w:del w:id="7464" w:author="Thảo Nguyễn Kim" w:date="2019-03-11T13:50:00Z">
          <w:r w:rsidRPr="00651D4C" w:rsidDel="00651D4C">
            <w:delText>iúp cho việc tạo ra các trang web quản lý nghiệp vụ gần theo như ý muốn</w:delText>
          </w:r>
        </w:del>
        <w:del w:id="7465" w:author="Thảo Nguyễn Kim" w:date="2019-03-11T13:38:00Z">
          <w:r w:rsidRPr="00341434" w:rsidDel="00341434">
            <w:delText>.</w:delText>
          </w:r>
        </w:del>
      </w:moveTo>
    </w:p>
    <w:p w14:paraId="5E8732B8" w14:textId="6E5106EB" w:rsidR="00532FCF" w:rsidRPr="00282E59" w:rsidRDefault="00532FCF">
      <w:pPr>
        <w:spacing w:line="360" w:lineRule="auto"/>
        <w:rPr>
          <w:ins w:id="7466" w:author="Thảo Nguyễn Kim" w:date="2019-03-11T13:39:00Z"/>
          <w:rFonts w:ascii="Times New Roman" w:hAnsi="Times New Roman"/>
          <w:sz w:val="26"/>
          <w:szCs w:val="26"/>
          <w:rPrChange w:id="7467" w:author="Thảo Nguyễn Kim" w:date="2019-03-11T13:40:00Z">
            <w:rPr>
              <w:ins w:id="7468" w:author="Thảo Nguyễn Kim" w:date="2019-03-11T13:39:00Z"/>
            </w:rPr>
          </w:rPrChange>
        </w:rPr>
        <w:pPrChange w:id="7469" w:author="Thảo Nguyễn Kim" w:date="2019-03-11T13:40:00Z">
          <w:pPr>
            <w:pStyle w:val="ListParagraph"/>
            <w:spacing w:line="360" w:lineRule="auto"/>
            <w:ind w:left="360" w:firstLine="360"/>
          </w:pPr>
        </w:pPrChange>
      </w:pPr>
      <w:moveTo w:id="7470" w:author="Thảo Nguyễn Kim" w:date="2019-03-11T13:23:00Z">
        <w:del w:id="7471" w:author="Thảo Nguyễn Kim" w:date="2019-03-11T13:40:00Z">
          <w:r w:rsidRPr="00282E59" w:rsidDel="00282E59">
            <w:rPr>
              <w:rFonts w:ascii="Times New Roman" w:hAnsi="Times New Roman"/>
              <w:sz w:val="26"/>
              <w:szCs w:val="26"/>
              <w:rPrChange w:id="7472" w:author="Thảo Nguyễn Kim" w:date="2019-03-11T13:40:00Z">
                <w:rPr/>
              </w:rPrChange>
            </w:rPr>
            <w:delText>Hệ thống cải thiện giao diện thân thuộc với người sử dụng.</w:delText>
          </w:r>
        </w:del>
      </w:moveTo>
    </w:p>
    <w:p w14:paraId="72123508" w14:textId="77777777" w:rsidR="00282E59" w:rsidRPr="00282E59" w:rsidRDefault="00282E59">
      <w:pPr>
        <w:spacing w:line="360" w:lineRule="auto"/>
        <w:rPr>
          <w:moveTo w:id="7473" w:author="Thảo Nguyễn Kim" w:date="2019-03-11T13:23:00Z"/>
          <w:rFonts w:ascii="Times New Roman" w:hAnsi="Times New Roman"/>
          <w:sz w:val="26"/>
          <w:szCs w:val="26"/>
          <w:rPrChange w:id="7474" w:author="Thảo Nguyễn Kim" w:date="2019-03-11T13:39:00Z">
            <w:rPr>
              <w:moveTo w:id="7475" w:author="Thảo Nguyễn Kim" w:date="2019-03-11T13:23:00Z"/>
            </w:rPr>
          </w:rPrChange>
        </w:rPr>
        <w:pPrChange w:id="7476" w:author="Thảo Nguyễn Kim" w:date="2019-03-11T13:39:00Z">
          <w:pPr>
            <w:pStyle w:val="ListParagraph"/>
            <w:spacing w:line="360" w:lineRule="auto"/>
            <w:ind w:left="360" w:firstLine="360"/>
          </w:pPr>
        </w:pPrChange>
      </w:pPr>
    </w:p>
    <w:moveToRangeEnd w:id="7439"/>
    <w:p w14:paraId="44F5C122" w14:textId="77777777" w:rsidR="00532FCF" w:rsidRPr="009F292B" w:rsidRDefault="00532FCF" w:rsidP="004A25D2">
      <w:pPr>
        <w:pStyle w:val="ListParagraph"/>
        <w:spacing w:line="360" w:lineRule="auto"/>
        <w:ind w:left="360" w:firstLine="360"/>
        <w:rPr>
          <w:rFonts w:ascii="Times New Roman" w:hAnsi="Times New Roman"/>
          <w:sz w:val="26"/>
          <w:szCs w:val="26"/>
        </w:rPr>
      </w:pPr>
    </w:p>
    <w:p w14:paraId="2A75387F" w14:textId="6E052F1C" w:rsidR="005A1475" w:rsidRPr="00AA63BF" w:rsidRDefault="00AA63BF" w:rsidP="00AA63BF">
      <w:pPr>
        <w:spacing w:line="259" w:lineRule="auto"/>
        <w:jc w:val="left"/>
        <w:rPr>
          <w:rFonts w:ascii="Times New Roman" w:hAnsi="Times New Roman"/>
          <w:sz w:val="26"/>
          <w:szCs w:val="26"/>
        </w:rPr>
      </w:pPr>
      <w:r>
        <w:rPr>
          <w:rFonts w:ascii="Times New Roman" w:hAnsi="Times New Roman"/>
          <w:sz w:val="26"/>
          <w:szCs w:val="26"/>
        </w:rPr>
        <w:br w:type="page"/>
      </w:r>
    </w:p>
    <w:p w14:paraId="6C325BD6" w14:textId="1F07AD76" w:rsidR="000410C1" w:rsidRDefault="00D147EF" w:rsidP="0024219D">
      <w:pPr>
        <w:pStyle w:val="ListParagraph"/>
        <w:numPr>
          <w:ilvl w:val="0"/>
          <w:numId w:val="32"/>
        </w:numPr>
        <w:spacing w:line="360" w:lineRule="auto"/>
        <w:jc w:val="left"/>
        <w:outlineLvl w:val="0"/>
        <w:rPr>
          <w:rFonts w:ascii="Times New Roman" w:hAnsi="Times New Roman"/>
          <w:b/>
          <w:sz w:val="28"/>
          <w:szCs w:val="28"/>
        </w:rPr>
      </w:pPr>
      <w:bookmarkStart w:id="7477" w:name="_Toc1743587"/>
      <w:bookmarkStart w:id="7478" w:name="_Toc3204556"/>
      <w:r w:rsidRPr="00D147EF">
        <w:rPr>
          <w:rFonts w:ascii="Times New Roman" w:hAnsi="Times New Roman"/>
          <w:b/>
          <w:sz w:val="28"/>
          <w:szCs w:val="28"/>
        </w:rPr>
        <w:lastRenderedPageBreak/>
        <w:t>CHƯƠNG 7: KẾT LUẬN</w:t>
      </w:r>
      <w:bookmarkEnd w:id="7477"/>
      <w:bookmarkEnd w:id="7478"/>
    </w:p>
    <w:p w14:paraId="68F4C06E" w14:textId="58C0837F" w:rsidR="000F49C8" w:rsidRPr="00D147EF" w:rsidRDefault="000F49C8">
      <w:pPr>
        <w:pStyle w:val="ListParagraph"/>
        <w:spacing w:line="360" w:lineRule="auto"/>
        <w:ind w:left="360"/>
        <w:jc w:val="left"/>
        <w:rPr>
          <w:rFonts w:ascii="Times New Roman" w:hAnsi="Times New Roman"/>
          <w:b/>
          <w:sz w:val="28"/>
          <w:szCs w:val="28"/>
        </w:rPr>
        <w:pPrChange w:id="7479" w:author="Thảo Nguyễn Kim" w:date="2019-03-10T19:44:00Z">
          <w:pPr>
            <w:pStyle w:val="ListParagraph"/>
            <w:spacing w:line="360" w:lineRule="auto"/>
            <w:ind w:left="360"/>
            <w:jc w:val="left"/>
            <w:outlineLvl w:val="0"/>
          </w:pPr>
        </w:pPrChange>
      </w:pPr>
      <w:r w:rsidRPr="007D44A6">
        <w:rPr>
          <w:rFonts w:ascii="Times New Roman" w:hAnsi="Times New Roman"/>
          <w:i/>
          <w:sz w:val="26"/>
          <w:szCs w:val="26"/>
        </w:rPr>
        <w:t>Trong</w:t>
      </w:r>
      <w:r>
        <w:rPr>
          <w:rFonts w:ascii="Times New Roman" w:hAnsi="Times New Roman"/>
          <w:i/>
          <w:sz w:val="26"/>
          <w:szCs w:val="26"/>
        </w:rPr>
        <w:t xml:space="preserve"> chương này, em sẽ trình bày những kết quả đạt được và những khó khăn khi thực hiện đề tài luận văn này. Đồng thời em cũng nêu lên hướng phát triển cho đề tài này trong tương lai</w:t>
      </w:r>
    </w:p>
    <w:p w14:paraId="38905483" w14:textId="77777777" w:rsidR="00AA63BF" w:rsidRDefault="00AA63BF" w:rsidP="00AA63BF">
      <w:pPr>
        <w:pStyle w:val="ListParagraph"/>
        <w:numPr>
          <w:ilvl w:val="1"/>
          <w:numId w:val="32"/>
        </w:numPr>
        <w:spacing w:line="360" w:lineRule="auto"/>
        <w:jc w:val="left"/>
        <w:outlineLvl w:val="1"/>
        <w:rPr>
          <w:ins w:id="7480" w:author="Thảo Nguyễn Kim" w:date="2019-03-10T19:43:00Z"/>
          <w:rFonts w:ascii="Times New Roman" w:hAnsi="Times New Roman"/>
          <w:b/>
          <w:sz w:val="26"/>
          <w:szCs w:val="26"/>
        </w:rPr>
      </w:pPr>
      <w:bookmarkStart w:id="7481" w:name="_Toc3204557"/>
      <w:commentRangeStart w:id="7482"/>
      <w:commentRangeStart w:id="7483"/>
      <w:r w:rsidRPr="00D02C06">
        <w:rPr>
          <w:rFonts w:ascii="Times New Roman" w:hAnsi="Times New Roman"/>
          <w:b/>
          <w:sz w:val="26"/>
          <w:szCs w:val="26"/>
        </w:rPr>
        <w:t>Kết quả đạt được</w:t>
      </w:r>
      <w:commentRangeEnd w:id="7482"/>
      <w:r w:rsidR="00F12A3D">
        <w:rPr>
          <w:rStyle w:val="CommentReference"/>
        </w:rPr>
        <w:commentReference w:id="7482"/>
      </w:r>
      <w:bookmarkEnd w:id="7481"/>
      <w:commentRangeEnd w:id="7483"/>
      <w:r w:rsidR="00AF0AB5">
        <w:rPr>
          <w:rStyle w:val="CommentReference"/>
        </w:rPr>
        <w:commentReference w:id="7483"/>
      </w:r>
    </w:p>
    <w:p w14:paraId="1C36CB9F" w14:textId="0403A7D0" w:rsidR="00E24358" w:rsidRPr="00E24358" w:rsidRDefault="00E24358">
      <w:pPr>
        <w:pStyle w:val="ListParagraph"/>
        <w:spacing w:line="360" w:lineRule="auto"/>
        <w:ind w:left="360"/>
        <w:rPr>
          <w:ins w:id="7484" w:author="Thảo Nguyễn Kim" w:date="2019-03-10T19:43:00Z"/>
          <w:rFonts w:ascii="Times New Roman" w:hAnsi="Times New Roman"/>
          <w:sz w:val="26"/>
          <w:szCs w:val="26"/>
          <w:rPrChange w:id="7485" w:author="Thảo Nguyễn Kim" w:date="2019-03-10T19:43:00Z">
            <w:rPr>
              <w:ins w:id="7486" w:author="Thảo Nguyễn Kim" w:date="2019-03-10T19:43:00Z"/>
            </w:rPr>
          </w:rPrChange>
        </w:rPr>
        <w:pPrChange w:id="7487" w:author="Thảo Nguyễn Kim" w:date="2019-03-10T19:43:00Z">
          <w:pPr>
            <w:pStyle w:val="ListParagraph"/>
            <w:numPr>
              <w:ilvl w:val="1"/>
              <w:numId w:val="32"/>
            </w:numPr>
            <w:spacing w:line="360" w:lineRule="auto"/>
            <w:ind w:hanging="360"/>
            <w:jc w:val="left"/>
            <w:outlineLvl w:val="1"/>
          </w:pPr>
        </w:pPrChange>
      </w:pPr>
      <w:ins w:id="7488" w:author="Thảo Nguyễn Kim" w:date="2019-03-10T19:43:00Z">
        <w:r w:rsidRPr="00E24358">
          <w:rPr>
            <w:rFonts w:ascii="Times New Roman" w:hAnsi="Times New Roman"/>
            <w:sz w:val="26"/>
            <w:szCs w:val="26"/>
          </w:rPr>
          <w:t>Sau khi kết thúc luận văn em đã đạt được như sau:</w:t>
        </w:r>
      </w:ins>
    </w:p>
    <w:p w14:paraId="5786322D" w14:textId="1B3327ED" w:rsidR="00E24358" w:rsidRDefault="00E24358">
      <w:pPr>
        <w:pStyle w:val="ListParagraph"/>
        <w:numPr>
          <w:ilvl w:val="2"/>
          <w:numId w:val="32"/>
        </w:numPr>
        <w:spacing w:line="360" w:lineRule="auto"/>
        <w:jc w:val="left"/>
        <w:outlineLvl w:val="2"/>
        <w:rPr>
          <w:ins w:id="7489" w:author="Thảo Nguyễn Kim" w:date="2019-03-10T19:43:00Z"/>
          <w:rFonts w:ascii="Times New Roman" w:hAnsi="Times New Roman"/>
          <w:b/>
          <w:sz w:val="26"/>
          <w:szCs w:val="26"/>
        </w:rPr>
        <w:pPrChange w:id="7490" w:author="Thảo Nguyễn Kim" w:date="2019-03-10T20:04:00Z">
          <w:pPr>
            <w:pStyle w:val="ListParagraph"/>
            <w:numPr>
              <w:ilvl w:val="1"/>
              <w:numId w:val="32"/>
            </w:numPr>
            <w:spacing w:line="360" w:lineRule="auto"/>
            <w:ind w:hanging="360"/>
            <w:jc w:val="left"/>
            <w:outlineLvl w:val="1"/>
          </w:pPr>
        </w:pPrChange>
      </w:pPr>
      <w:bookmarkStart w:id="7491" w:name="_Toc3204558"/>
      <w:ins w:id="7492" w:author="Thảo Nguyễn Kim" w:date="2019-03-10T19:45:00Z">
        <w:r>
          <w:rPr>
            <w:rFonts w:ascii="Times New Roman" w:hAnsi="Times New Roman"/>
            <w:b/>
            <w:sz w:val="26"/>
            <w:szCs w:val="26"/>
          </w:rPr>
          <w:t>Kiến thức</w:t>
        </w:r>
      </w:ins>
      <w:bookmarkEnd w:id="7491"/>
    </w:p>
    <w:p w14:paraId="4E80B70C" w14:textId="570B6246" w:rsidR="00E24358" w:rsidDel="00E24358" w:rsidRDefault="00E24358">
      <w:pPr>
        <w:pStyle w:val="ListParagraph"/>
        <w:numPr>
          <w:ilvl w:val="2"/>
          <w:numId w:val="32"/>
        </w:numPr>
        <w:spacing w:line="360" w:lineRule="auto"/>
        <w:jc w:val="left"/>
        <w:outlineLvl w:val="2"/>
        <w:rPr>
          <w:del w:id="7493" w:author="Thảo Nguyễn Kim" w:date="2019-03-10T19:44:00Z"/>
          <w:rFonts w:ascii="Times New Roman" w:hAnsi="Times New Roman"/>
          <w:b/>
          <w:sz w:val="26"/>
          <w:szCs w:val="26"/>
        </w:rPr>
        <w:pPrChange w:id="7494" w:author="Thảo Nguyễn Kim" w:date="2019-03-10T20:02:00Z">
          <w:pPr>
            <w:spacing w:line="360" w:lineRule="auto"/>
            <w:ind w:firstLine="720"/>
          </w:pPr>
        </w:pPrChange>
      </w:pPr>
    </w:p>
    <w:p w14:paraId="6BBB4F7F" w14:textId="6728C214" w:rsidR="00E24358" w:rsidRPr="00E24358" w:rsidDel="00E24358" w:rsidRDefault="00AA63BF">
      <w:pPr>
        <w:pStyle w:val="ListParagraph"/>
        <w:numPr>
          <w:ilvl w:val="2"/>
          <w:numId w:val="32"/>
        </w:numPr>
        <w:spacing w:line="360" w:lineRule="auto"/>
        <w:jc w:val="left"/>
        <w:outlineLvl w:val="1"/>
        <w:rPr>
          <w:del w:id="7495" w:author="Thảo Nguyễn Kim" w:date="2019-03-10T19:44:00Z"/>
          <w:rFonts w:ascii="Times New Roman" w:hAnsi="Times New Roman"/>
          <w:sz w:val="26"/>
          <w:szCs w:val="26"/>
          <w:rPrChange w:id="7496" w:author="Thảo Nguyễn Kim" w:date="2019-03-10T19:44:00Z">
            <w:rPr>
              <w:del w:id="7497" w:author="Thảo Nguyễn Kim" w:date="2019-03-10T19:44:00Z"/>
            </w:rPr>
          </w:rPrChange>
        </w:rPr>
        <w:pPrChange w:id="7498" w:author="Thảo Nguyễn Kim" w:date="2019-03-10T19:44:00Z">
          <w:pPr>
            <w:spacing w:line="360" w:lineRule="auto"/>
            <w:ind w:firstLine="720"/>
          </w:pPr>
        </w:pPrChange>
      </w:pPr>
      <w:del w:id="7499" w:author="Thảo Nguyễn Kim" w:date="2019-03-10T19:43:00Z">
        <w:r w:rsidRPr="00E24358" w:rsidDel="00E24358">
          <w:rPr>
            <w:rFonts w:ascii="Times New Roman" w:hAnsi="Times New Roman"/>
            <w:sz w:val="26"/>
            <w:szCs w:val="26"/>
            <w:rPrChange w:id="7500" w:author="Thảo Nguyễn Kim" w:date="2019-03-10T19:44:00Z">
              <w:rPr/>
            </w:rPrChange>
          </w:rPr>
          <w:delText>Sau khi kết thúc luận vănem đã đạt được như sau:</w:delText>
        </w:r>
      </w:del>
    </w:p>
    <w:p w14:paraId="6C930458" w14:textId="0F434550" w:rsidR="00AA63BF" w:rsidRPr="00E24358" w:rsidDel="00E24358" w:rsidRDefault="00AA63BF">
      <w:pPr>
        <w:pStyle w:val="ListParagraph"/>
        <w:numPr>
          <w:ilvl w:val="2"/>
          <w:numId w:val="32"/>
        </w:numPr>
        <w:spacing w:line="360" w:lineRule="auto"/>
        <w:jc w:val="left"/>
        <w:outlineLvl w:val="1"/>
        <w:rPr>
          <w:del w:id="7501" w:author="Thảo Nguyễn Kim" w:date="2019-03-10T19:44:00Z"/>
          <w:rFonts w:ascii="Times New Roman" w:hAnsi="Times New Roman"/>
          <w:sz w:val="26"/>
          <w:szCs w:val="26"/>
        </w:rPr>
        <w:pPrChange w:id="7502" w:author="Thảo Nguyễn Kim" w:date="2019-03-10T19:44:00Z">
          <w:pPr>
            <w:pStyle w:val="ListParagraph"/>
            <w:numPr>
              <w:numId w:val="34"/>
            </w:numPr>
            <w:spacing w:line="360" w:lineRule="auto"/>
            <w:ind w:left="1440" w:hanging="360"/>
          </w:pPr>
        </w:pPrChange>
      </w:pPr>
      <w:del w:id="7503" w:author="Thảo Nguyễn Kim" w:date="2019-03-10T19:44:00Z">
        <w:r w:rsidRPr="00E24358" w:rsidDel="00E24358">
          <w:rPr>
            <w:rFonts w:ascii="Times New Roman" w:hAnsi="Times New Roman"/>
            <w:sz w:val="26"/>
            <w:szCs w:val="26"/>
          </w:rPr>
          <w:delText>Hiểu biết thêm về BPMN, Camunda và các công cụ hỗ trợ thực thi BPMN</w:delText>
        </w:r>
      </w:del>
    </w:p>
    <w:p w14:paraId="5F1A9BDA" w14:textId="40853F94" w:rsidR="00AA63BF" w:rsidDel="00E24358" w:rsidRDefault="00AA63BF" w:rsidP="00AA63BF">
      <w:pPr>
        <w:pStyle w:val="ListParagraph"/>
        <w:numPr>
          <w:ilvl w:val="0"/>
          <w:numId w:val="34"/>
        </w:numPr>
        <w:spacing w:line="360" w:lineRule="auto"/>
        <w:rPr>
          <w:del w:id="7504" w:author="Thảo Nguyễn Kim" w:date="2019-03-10T19:44:00Z"/>
          <w:rFonts w:ascii="Times New Roman" w:hAnsi="Times New Roman"/>
          <w:sz w:val="26"/>
          <w:szCs w:val="26"/>
        </w:rPr>
      </w:pPr>
      <w:del w:id="7505" w:author="Thảo Nguyễn Kim" w:date="2019-03-10T19:44:00Z">
        <w:r w:rsidRPr="00301F6C" w:rsidDel="00E24358">
          <w:rPr>
            <w:rFonts w:ascii="Times New Roman" w:hAnsi="Times New Roman"/>
            <w:sz w:val="26"/>
            <w:szCs w:val="26"/>
          </w:rPr>
          <w:delText>Hiểu biết thêm về Wordpress</w:delText>
        </w:r>
      </w:del>
    </w:p>
    <w:p w14:paraId="1AD9EC04" w14:textId="7096A0B5" w:rsidR="00AA63BF" w:rsidDel="00F75E20" w:rsidRDefault="00AA63BF" w:rsidP="00E24358">
      <w:pPr>
        <w:pStyle w:val="ListParagraph"/>
        <w:numPr>
          <w:ilvl w:val="0"/>
          <w:numId w:val="34"/>
        </w:numPr>
        <w:spacing w:line="360" w:lineRule="auto"/>
        <w:rPr>
          <w:del w:id="7506" w:author="Thảo Nguyễn Kim" w:date="2019-03-10T20:04:00Z"/>
          <w:rFonts w:ascii="Times New Roman" w:hAnsi="Times New Roman"/>
          <w:sz w:val="26"/>
          <w:szCs w:val="26"/>
        </w:rPr>
      </w:pPr>
      <w:del w:id="7507" w:author="Thảo Nguyễn Kim" w:date="2019-03-10T19:46:00Z">
        <w:r w:rsidRPr="00301F6C" w:rsidDel="00E24358">
          <w:rPr>
            <w:rFonts w:ascii="Times New Roman" w:hAnsi="Times New Roman"/>
            <w:sz w:val="26"/>
            <w:szCs w:val="26"/>
          </w:rPr>
          <w:delText xml:space="preserve">Cải tiến SDK </w:delText>
        </w:r>
        <w:r w:rsidDel="00E24358">
          <w:rPr>
            <w:rFonts w:ascii="Times New Roman" w:hAnsi="Times New Roman"/>
            <w:sz w:val="26"/>
            <w:szCs w:val="26"/>
          </w:rPr>
          <w:delText xml:space="preserve">của </w:delText>
        </w:r>
        <w:r w:rsidRPr="00301F6C" w:rsidDel="00E24358">
          <w:rPr>
            <w:rFonts w:ascii="Times New Roman" w:hAnsi="Times New Roman"/>
            <w:sz w:val="26"/>
            <w:szCs w:val="26"/>
          </w:rPr>
          <w:delText xml:space="preserve">Camunda để phù hợp </w:delText>
        </w:r>
        <w:r w:rsidDel="00E24358">
          <w:rPr>
            <w:rFonts w:ascii="Times New Roman" w:hAnsi="Times New Roman"/>
            <w:sz w:val="26"/>
            <w:szCs w:val="26"/>
          </w:rPr>
          <w:delText>cho</w:delText>
        </w:r>
        <w:r w:rsidRPr="00301F6C" w:rsidDel="00E24358">
          <w:rPr>
            <w:rFonts w:ascii="Times New Roman" w:hAnsi="Times New Roman"/>
            <w:sz w:val="26"/>
            <w:szCs w:val="26"/>
          </w:rPr>
          <w:delText>việc Render Form</w:delText>
        </w:r>
      </w:del>
      <w:ins w:id="7508" w:author="Thảo Nguyễn Kim" w:date="2019-03-10T19:46:00Z">
        <w:r w:rsidR="00E24358">
          <w:rPr>
            <w:rFonts w:ascii="Times New Roman" w:hAnsi="Times New Roman"/>
            <w:sz w:val="26"/>
            <w:szCs w:val="26"/>
          </w:rPr>
          <w:t xml:space="preserve">Biết thêm nhiều ngôn ngữ như PHP, </w:t>
        </w:r>
      </w:ins>
      <w:ins w:id="7509" w:author="Thảo Nguyễn Kim" w:date="2019-03-10T19:47:00Z">
        <w:r w:rsidR="00E24358">
          <w:rPr>
            <w:rFonts w:ascii="Times New Roman" w:hAnsi="Times New Roman"/>
            <w:sz w:val="26"/>
            <w:szCs w:val="26"/>
          </w:rPr>
          <w:t>A</w:t>
        </w:r>
        <w:r w:rsidR="00E24358" w:rsidRPr="00E24358">
          <w:rPr>
            <w:rFonts w:ascii="Times New Roman" w:hAnsi="Times New Roman"/>
            <w:sz w:val="26"/>
            <w:szCs w:val="26"/>
          </w:rPr>
          <w:t>ngular</w:t>
        </w:r>
        <w:r w:rsidR="00E24358">
          <w:rPr>
            <w:rFonts w:ascii="Times New Roman" w:hAnsi="Times New Roman"/>
            <w:sz w:val="26"/>
            <w:szCs w:val="26"/>
          </w:rPr>
          <w:t>JS,Java,…</w:t>
        </w:r>
      </w:ins>
    </w:p>
    <w:p w14:paraId="17991148" w14:textId="77777777" w:rsidR="00F75E20" w:rsidRPr="00F75E20" w:rsidRDefault="00F75E20" w:rsidP="00F75E20">
      <w:pPr>
        <w:pStyle w:val="ListParagraph"/>
        <w:numPr>
          <w:ilvl w:val="0"/>
          <w:numId w:val="34"/>
        </w:numPr>
        <w:spacing w:line="360" w:lineRule="auto"/>
        <w:rPr>
          <w:ins w:id="7510" w:author="Thảo Nguyễn Kim" w:date="2019-03-10T20:04:00Z"/>
          <w:rFonts w:ascii="Times New Roman" w:hAnsi="Times New Roman"/>
          <w:sz w:val="26"/>
          <w:szCs w:val="26"/>
          <w:rPrChange w:id="7511" w:author="Thảo Nguyễn Kim" w:date="2019-03-10T20:04:00Z">
            <w:rPr>
              <w:ins w:id="7512" w:author="Thảo Nguyễn Kim" w:date="2019-03-10T20:04:00Z"/>
            </w:rPr>
          </w:rPrChange>
        </w:rPr>
      </w:pPr>
    </w:p>
    <w:p w14:paraId="3540058F" w14:textId="47CBA371" w:rsidR="00AA63BF" w:rsidRDefault="00AA63BF" w:rsidP="00AA63BF">
      <w:pPr>
        <w:pStyle w:val="ListParagraph"/>
        <w:numPr>
          <w:ilvl w:val="0"/>
          <w:numId w:val="34"/>
        </w:numPr>
        <w:spacing w:line="360" w:lineRule="auto"/>
        <w:rPr>
          <w:ins w:id="7513" w:author="Thảo Nguyễn Kim" w:date="2019-03-10T20:04:00Z"/>
          <w:rFonts w:ascii="Times New Roman" w:hAnsi="Times New Roman"/>
          <w:sz w:val="26"/>
          <w:szCs w:val="26"/>
        </w:rPr>
      </w:pPr>
      <w:del w:id="7514" w:author="Thảo Nguyễn Kim" w:date="2019-03-10T19:48:00Z">
        <w:r w:rsidRPr="00301F6C" w:rsidDel="00E24358">
          <w:rPr>
            <w:rFonts w:ascii="Times New Roman" w:hAnsi="Times New Roman"/>
            <w:sz w:val="26"/>
            <w:szCs w:val="26"/>
          </w:rPr>
          <w:delText>Cải tiến và chỉnh sửa DEP cho phù hợp với hệ thống hiện tại</w:delText>
        </w:r>
      </w:del>
      <w:ins w:id="7515" w:author="Thảo Nguyễn Kim" w:date="2019-03-10T19:48:00Z">
        <w:r w:rsidR="00E24358">
          <w:rPr>
            <w:rFonts w:ascii="Times New Roman" w:hAnsi="Times New Roman"/>
            <w:sz w:val="26"/>
            <w:szCs w:val="26"/>
          </w:rPr>
          <w:t>Hiểu được mô hình hóa trong quy trình nghiệp vụ</w:t>
        </w:r>
      </w:ins>
    </w:p>
    <w:p w14:paraId="4D787BCA" w14:textId="2C1D8118" w:rsidR="00F75E20" w:rsidRPr="00F75E20" w:rsidRDefault="00F75E20" w:rsidP="00F75E20">
      <w:pPr>
        <w:pStyle w:val="ListParagraph"/>
        <w:numPr>
          <w:ilvl w:val="0"/>
          <w:numId w:val="34"/>
        </w:numPr>
        <w:spacing w:line="360" w:lineRule="auto"/>
        <w:rPr>
          <w:rFonts w:ascii="Times New Roman" w:hAnsi="Times New Roman"/>
          <w:sz w:val="26"/>
          <w:szCs w:val="26"/>
          <w:rPrChange w:id="7516" w:author="Thảo Nguyễn Kim" w:date="2019-03-10T20:05:00Z">
            <w:rPr/>
          </w:rPrChange>
        </w:rPr>
      </w:pPr>
      <w:ins w:id="7517" w:author="Thảo Nguyễn Kim" w:date="2019-03-10T20:04:00Z">
        <w:r>
          <w:rPr>
            <w:rFonts w:ascii="Times New Roman" w:hAnsi="Times New Roman"/>
            <w:sz w:val="26"/>
            <w:szCs w:val="26"/>
          </w:rPr>
          <w:t>Biết thêm về những phát triển nhanh quy trình nghiệp vụ</w:t>
        </w:r>
      </w:ins>
    </w:p>
    <w:p w14:paraId="24BB48BD" w14:textId="7DC1E76A" w:rsidR="00F75E20" w:rsidRPr="00F75E20" w:rsidRDefault="00AA63BF" w:rsidP="00F75E20">
      <w:pPr>
        <w:pStyle w:val="ListParagraph"/>
        <w:numPr>
          <w:ilvl w:val="0"/>
          <w:numId w:val="34"/>
        </w:numPr>
        <w:spacing w:line="360" w:lineRule="auto"/>
        <w:rPr>
          <w:rFonts w:ascii="Times New Roman" w:hAnsi="Times New Roman"/>
          <w:sz w:val="26"/>
          <w:szCs w:val="26"/>
          <w:rPrChange w:id="7518" w:author="Thảo Nguyễn Kim" w:date="2019-03-10T20:12:00Z">
            <w:rPr/>
          </w:rPrChange>
        </w:rPr>
      </w:pPr>
      <w:del w:id="7519" w:author="Thảo Nguyễn Kim" w:date="2019-03-10T19:48:00Z">
        <w:r w:rsidRPr="00301F6C" w:rsidDel="00E24358">
          <w:rPr>
            <w:rFonts w:ascii="Times New Roman" w:hAnsi="Times New Roman"/>
            <w:sz w:val="26"/>
            <w:szCs w:val="26"/>
          </w:rPr>
          <w:delText>Nâng cấp Camunda Modeler để hộ tr</w:delText>
        </w:r>
        <w:r w:rsidDel="00E24358">
          <w:rPr>
            <w:rFonts w:ascii="Times New Roman" w:hAnsi="Times New Roman"/>
            <w:sz w:val="26"/>
            <w:szCs w:val="26"/>
          </w:rPr>
          <w:delText>ợ</w:delText>
        </w:r>
        <w:r w:rsidRPr="00301F6C" w:rsidDel="00E24358">
          <w:rPr>
            <w:rFonts w:ascii="Times New Roman" w:hAnsi="Times New Roman"/>
            <w:sz w:val="26"/>
            <w:szCs w:val="26"/>
          </w:rPr>
          <w:delText xml:space="preserve"> cho DEP</w:delText>
        </w:r>
      </w:del>
      <w:ins w:id="7520" w:author="Thảo Nguyễn Kim" w:date="2019-03-10T19:48:00Z">
        <w:r w:rsidR="00E24358">
          <w:rPr>
            <w:rFonts w:ascii="Times New Roman" w:hAnsi="Times New Roman"/>
            <w:sz w:val="26"/>
            <w:szCs w:val="26"/>
          </w:rPr>
          <w:t>Biết</w:t>
        </w:r>
      </w:ins>
      <w:ins w:id="7521" w:author="Thảo Nguyễn Kim" w:date="2019-03-10T19:49:00Z">
        <w:r w:rsidR="00E24358">
          <w:rPr>
            <w:rFonts w:ascii="Times New Roman" w:hAnsi="Times New Roman"/>
            <w:sz w:val="26"/>
            <w:szCs w:val="26"/>
          </w:rPr>
          <w:t xml:space="preserve"> thêm</w:t>
        </w:r>
      </w:ins>
      <w:ins w:id="7522" w:author="Thảo Nguyễn Kim" w:date="2019-03-10T19:48:00Z">
        <w:r w:rsidR="00E24358">
          <w:rPr>
            <w:rFonts w:ascii="Times New Roman" w:hAnsi="Times New Roman"/>
            <w:sz w:val="26"/>
            <w:szCs w:val="26"/>
          </w:rPr>
          <w:t xml:space="preserve"> về </w:t>
        </w:r>
      </w:ins>
      <w:ins w:id="7523" w:author="Thảo Nguyễn Kim" w:date="2019-03-10T19:49:00Z">
        <w:r w:rsidR="00E24358">
          <w:rPr>
            <w:rFonts w:ascii="Times New Roman" w:hAnsi="Times New Roman"/>
            <w:sz w:val="26"/>
            <w:szCs w:val="26"/>
          </w:rPr>
          <w:t>ki</w:t>
        </w:r>
      </w:ins>
      <w:ins w:id="7524" w:author="Thảo Nguyễn Kim" w:date="2019-03-10T19:50:00Z">
        <w:r w:rsidR="00E24358">
          <w:rPr>
            <w:rFonts w:ascii="Times New Roman" w:hAnsi="Times New Roman"/>
            <w:sz w:val="26"/>
            <w:szCs w:val="26"/>
          </w:rPr>
          <w:t xml:space="preserve">ến </w:t>
        </w:r>
      </w:ins>
      <w:ins w:id="7525" w:author="Thảo Nguyễn Kim" w:date="2019-03-10T19:49:00Z">
        <w:r w:rsidR="00E24358">
          <w:rPr>
            <w:rFonts w:ascii="Times New Roman" w:hAnsi="Times New Roman"/>
            <w:sz w:val="26"/>
            <w:szCs w:val="26"/>
          </w:rPr>
          <w:t>trúc của BPMN, Camunda, Wordpress</w:t>
        </w:r>
      </w:ins>
    </w:p>
    <w:p w14:paraId="58E4A8A9" w14:textId="5CD6E945" w:rsidR="00AA63BF" w:rsidDel="00DA434A" w:rsidRDefault="00AA63BF">
      <w:pPr>
        <w:pStyle w:val="ListParagraph"/>
        <w:numPr>
          <w:ilvl w:val="1"/>
          <w:numId w:val="32"/>
        </w:numPr>
        <w:spacing w:line="360" w:lineRule="auto"/>
        <w:rPr>
          <w:del w:id="7526" w:author="Thảo Nguyễn Kim" w:date="2019-03-10T20:03:00Z"/>
          <w:rFonts w:ascii="Times New Roman" w:hAnsi="Times New Roman"/>
          <w:sz w:val="26"/>
          <w:szCs w:val="26"/>
        </w:rPr>
        <w:pPrChange w:id="7527" w:author="Thảo Nguyễn Kim" w:date="2019-03-10T20:03:00Z">
          <w:pPr>
            <w:pStyle w:val="ListParagraph"/>
            <w:numPr>
              <w:numId w:val="34"/>
            </w:numPr>
            <w:spacing w:line="360" w:lineRule="auto"/>
            <w:ind w:left="1440" w:hanging="360"/>
          </w:pPr>
        </w:pPrChange>
      </w:pPr>
      <w:del w:id="7528" w:author="Thảo Nguyễn Kim" w:date="2019-03-10T20:01:00Z">
        <w:r w:rsidRPr="00DA434A" w:rsidDel="00DA434A">
          <w:rPr>
            <w:rFonts w:ascii="Times New Roman" w:hAnsi="Times New Roman"/>
            <w:sz w:val="26"/>
            <w:szCs w:val="26"/>
          </w:rPr>
          <w:delText>DEP đã có thêm Procedure và có thể viết trực tiếp query vào</w:delText>
        </w:r>
      </w:del>
      <w:bookmarkStart w:id="7529" w:name="_Toc3204559"/>
      <w:bookmarkEnd w:id="7529"/>
    </w:p>
    <w:p w14:paraId="57273F1F" w14:textId="25366BF6" w:rsidR="00AA63BF" w:rsidRPr="00DA434A" w:rsidDel="00DA434A" w:rsidRDefault="00AA63BF" w:rsidP="00F75E20">
      <w:pPr>
        <w:pStyle w:val="ListParagraph"/>
        <w:numPr>
          <w:ilvl w:val="0"/>
          <w:numId w:val="34"/>
        </w:numPr>
        <w:spacing w:line="360" w:lineRule="auto"/>
        <w:rPr>
          <w:del w:id="7530" w:author="Thảo Nguyễn Kim" w:date="2019-03-10T20:02:00Z"/>
          <w:rFonts w:ascii="Times New Roman" w:hAnsi="Times New Roman"/>
          <w:sz w:val="26"/>
          <w:szCs w:val="26"/>
        </w:rPr>
      </w:pPr>
      <w:del w:id="7531" w:author="Thảo Nguyễn Kim" w:date="2019-03-10T20:02:00Z">
        <w:r w:rsidRPr="00DA434A" w:rsidDel="00DA434A">
          <w:rPr>
            <w:rFonts w:ascii="Times New Roman" w:hAnsi="Times New Roman"/>
            <w:sz w:val="26"/>
            <w:szCs w:val="26"/>
          </w:rPr>
          <w:delText>Modeler có thêm phần Render Form dạng Table</w:delText>
        </w:r>
        <w:bookmarkStart w:id="7532" w:name="_Toc3204560"/>
        <w:bookmarkEnd w:id="7532"/>
      </w:del>
    </w:p>
    <w:p w14:paraId="17AD7F67" w14:textId="137809ED" w:rsidR="00AA63BF" w:rsidDel="00DA434A" w:rsidRDefault="00AA63BF" w:rsidP="00AA63BF">
      <w:pPr>
        <w:pStyle w:val="ListParagraph"/>
        <w:numPr>
          <w:ilvl w:val="0"/>
          <w:numId w:val="34"/>
        </w:numPr>
        <w:spacing w:line="360" w:lineRule="auto"/>
        <w:rPr>
          <w:del w:id="7533" w:author="Thảo Nguyễn Kim" w:date="2019-03-10T20:02:00Z"/>
          <w:rFonts w:ascii="Times New Roman" w:hAnsi="Times New Roman"/>
          <w:sz w:val="26"/>
          <w:szCs w:val="26"/>
        </w:rPr>
      </w:pPr>
      <w:del w:id="7534" w:author="Thảo Nguyễn Kim" w:date="2019-03-10T20:02:00Z">
        <w:r w:rsidRPr="00301F6C" w:rsidDel="00DA434A">
          <w:rPr>
            <w:rFonts w:ascii="Times New Roman" w:hAnsi="Times New Roman"/>
            <w:sz w:val="26"/>
            <w:szCs w:val="26"/>
          </w:rPr>
          <w:delText>Tạo được hệ thống giao diện quản lí các quy trình tốt hơn.</w:delText>
        </w:r>
        <w:bookmarkStart w:id="7535" w:name="_Toc3204561"/>
        <w:bookmarkEnd w:id="7535"/>
      </w:del>
    </w:p>
    <w:p w14:paraId="75FD3E8C" w14:textId="42F1425C" w:rsidR="00AA63BF" w:rsidDel="00DA434A" w:rsidRDefault="00AA63BF" w:rsidP="00AA63BF">
      <w:pPr>
        <w:pStyle w:val="ListParagraph"/>
        <w:numPr>
          <w:ilvl w:val="0"/>
          <w:numId w:val="34"/>
        </w:numPr>
        <w:spacing w:line="360" w:lineRule="auto"/>
        <w:rPr>
          <w:del w:id="7536" w:author="Thảo Nguyễn Kim" w:date="2019-03-10T20:02:00Z"/>
          <w:rFonts w:ascii="Times New Roman" w:hAnsi="Times New Roman"/>
          <w:sz w:val="26"/>
          <w:szCs w:val="26"/>
        </w:rPr>
      </w:pPr>
      <w:del w:id="7537" w:author="Thảo Nguyễn Kim" w:date="2019-03-10T20:02:00Z">
        <w:r w:rsidRPr="00301F6C" w:rsidDel="00DA434A">
          <w:rPr>
            <w:rFonts w:ascii="Times New Roman" w:hAnsi="Times New Roman"/>
            <w:sz w:val="26"/>
            <w:szCs w:val="26"/>
          </w:rPr>
          <w:delText>Tạo được hệ thống quản lí website cho quy trình.</w:delText>
        </w:r>
        <w:bookmarkStart w:id="7538" w:name="_Toc3204562"/>
        <w:bookmarkEnd w:id="7538"/>
      </w:del>
    </w:p>
    <w:p w14:paraId="0F55808A" w14:textId="5195F699" w:rsidR="00AA63BF" w:rsidDel="00DA434A" w:rsidRDefault="00AA63BF" w:rsidP="00AA63BF">
      <w:pPr>
        <w:pStyle w:val="ListParagraph"/>
        <w:numPr>
          <w:ilvl w:val="0"/>
          <w:numId w:val="34"/>
        </w:numPr>
        <w:spacing w:line="360" w:lineRule="auto"/>
        <w:rPr>
          <w:del w:id="7539" w:author="Thảo Nguyễn Kim" w:date="2019-03-10T20:02:00Z"/>
          <w:rFonts w:ascii="Times New Roman" w:hAnsi="Times New Roman"/>
          <w:sz w:val="26"/>
          <w:szCs w:val="26"/>
        </w:rPr>
      </w:pPr>
      <w:del w:id="7540" w:author="Thảo Nguyễn Kim" w:date="2019-03-10T20:02:00Z">
        <w:r w:rsidRPr="00301F6C" w:rsidDel="00DA434A">
          <w:rPr>
            <w:rFonts w:ascii="Times New Roman" w:hAnsi="Times New Roman"/>
            <w:sz w:val="26"/>
            <w:szCs w:val="26"/>
          </w:rPr>
          <w:delText>Cho phép người dùng có thể tùy chỉnh giao diên cho từng quy trình.</w:delText>
        </w:r>
        <w:bookmarkStart w:id="7541" w:name="_Toc3204563"/>
        <w:bookmarkEnd w:id="7541"/>
      </w:del>
    </w:p>
    <w:p w14:paraId="532B4B1B" w14:textId="3E755C10" w:rsidR="00DA434A" w:rsidRDefault="00F75E20">
      <w:pPr>
        <w:pStyle w:val="ListParagraph"/>
        <w:numPr>
          <w:ilvl w:val="2"/>
          <w:numId w:val="32"/>
        </w:numPr>
        <w:spacing w:line="360" w:lineRule="auto"/>
        <w:jc w:val="left"/>
        <w:outlineLvl w:val="2"/>
        <w:rPr>
          <w:ins w:id="7542" w:author="Thảo Nguyễn Kim" w:date="2019-03-10T20:03:00Z"/>
          <w:rFonts w:ascii="Times New Roman" w:hAnsi="Times New Roman"/>
          <w:b/>
          <w:sz w:val="26"/>
          <w:szCs w:val="26"/>
        </w:rPr>
        <w:pPrChange w:id="7543" w:author="Thảo Nguyễn Kim" w:date="2019-03-10T20:04:00Z">
          <w:pPr>
            <w:pStyle w:val="ListParagraph"/>
            <w:numPr>
              <w:ilvl w:val="2"/>
              <w:numId w:val="32"/>
            </w:numPr>
            <w:spacing w:line="360" w:lineRule="auto"/>
            <w:ind w:left="1440" w:hanging="720"/>
            <w:jc w:val="left"/>
            <w:outlineLvl w:val="1"/>
          </w:pPr>
        </w:pPrChange>
      </w:pPr>
      <w:bookmarkStart w:id="7544" w:name="_Toc3204564"/>
      <w:ins w:id="7545" w:author="Thảo Nguyễn Kim" w:date="2019-03-10T20:05:00Z">
        <w:r>
          <w:rPr>
            <w:rFonts w:ascii="Times New Roman" w:hAnsi="Times New Roman"/>
            <w:b/>
            <w:sz w:val="26"/>
            <w:szCs w:val="26"/>
          </w:rPr>
          <w:t>Kỹ thuật</w:t>
        </w:r>
      </w:ins>
      <w:bookmarkEnd w:id="7544"/>
    </w:p>
    <w:p w14:paraId="3EED1D88" w14:textId="24FECB1E" w:rsidR="00DA434A" w:rsidRDefault="00F75E20" w:rsidP="00DA434A">
      <w:pPr>
        <w:pStyle w:val="ListParagraph"/>
        <w:numPr>
          <w:ilvl w:val="0"/>
          <w:numId w:val="34"/>
        </w:numPr>
        <w:spacing w:line="360" w:lineRule="auto"/>
        <w:rPr>
          <w:ins w:id="7546" w:author="Thảo Nguyễn Kim" w:date="2019-03-10T20:05:00Z"/>
          <w:rFonts w:ascii="Times New Roman" w:hAnsi="Times New Roman"/>
          <w:sz w:val="26"/>
          <w:szCs w:val="26"/>
        </w:rPr>
      </w:pPr>
      <w:ins w:id="7547" w:author="Thảo Nguyễn Kim" w:date="2019-03-10T20:05:00Z">
        <w:r>
          <w:rPr>
            <w:rFonts w:ascii="Times New Roman" w:hAnsi="Times New Roman"/>
            <w:sz w:val="26"/>
            <w:szCs w:val="26"/>
          </w:rPr>
          <w:t>Áp dụng được mô hình kiến trúc của Camunda vào hệ thống.</w:t>
        </w:r>
      </w:ins>
    </w:p>
    <w:p w14:paraId="225ADF46" w14:textId="275B01B9" w:rsidR="00F75E20" w:rsidRDefault="00F75E20" w:rsidP="00F75E20">
      <w:pPr>
        <w:pStyle w:val="ListParagraph"/>
        <w:numPr>
          <w:ilvl w:val="0"/>
          <w:numId w:val="34"/>
        </w:numPr>
        <w:spacing w:line="360" w:lineRule="auto"/>
        <w:rPr>
          <w:ins w:id="7548" w:author="Thảo Nguyễn Kim" w:date="2019-03-10T20:06:00Z"/>
          <w:rFonts w:ascii="Times New Roman" w:hAnsi="Times New Roman"/>
          <w:sz w:val="26"/>
          <w:szCs w:val="26"/>
        </w:rPr>
      </w:pPr>
      <w:ins w:id="7549" w:author="Thảo Nguyễn Kim" w:date="2019-03-10T20:06:00Z">
        <w:r>
          <w:rPr>
            <w:rFonts w:ascii="Times New Roman" w:hAnsi="Times New Roman"/>
            <w:sz w:val="26"/>
            <w:szCs w:val="26"/>
          </w:rPr>
          <w:t>Biết cách thêm Plugin vào Camunda, Wordpress</w:t>
        </w:r>
      </w:ins>
    </w:p>
    <w:p w14:paraId="1E49A35A" w14:textId="77777777" w:rsidR="003D75AE" w:rsidRPr="003D75AE" w:rsidRDefault="00F75E20" w:rsidP="00F75E20">
      <w:pPr>
        <w:pStyle w:val="ListParagraph"/>
        <w:numPr>
          <w:ilvl w:val="0"/>
          <w:numId w:val="34"/>
        </w:numPr>
        <w:spacing w:line="360" w:lineRule="auto"/>
        <w:rPr>
          <w:ins w:id="7550" w:author="Thảo Nguyễn Kim" w:date="2019-03-10T20:12:00Z"/>
          <w:rFonts w:ascii="Times New Roman" w:hAnsi="Times New Roman"/>
          <w:sz w:val="26"/>
          <w:szCs w:val="26"/>
          <w:rPrChange w:id="7551" w:author="Thảo Nguyễn Kim" w:date="2019-03-11T01:17:00Z">
            <w:rPr>
              <w:ins w:id="7552" w:author="Thảo Nguyễn Kim" w:date="2019-03-10T20:12:00Z"/>
              <w:rFonts w:ascii="Times New Roman" w:hAnsi="Times New Roman"/>
              <w:sz w:val="26"/>
              <w:szCs w:val="26"/>
              <w:lang w:val="en-US"/>
            </w:rPr>
          </w:rPrChange>
        </w:rPr>
      </w:pPr>
      <w:ins w:id="7553" w:author="Thảo Nguyễn Kim" w:date="2019-03-10T20:07:00Z">
        <w:r>
          <w:rPr>
            <w:rFonts w:ascii="Times New Roman" w:hAnsi="Times New Roman"/>
            <w:sz w:val="26"/>
            <w:szCs w:val="26"/>
          </w:rPr>
          <w:t>S</w:t>
        </w:r>
      </w:ins>
      <w:ins w:id="7554" w:author="Thảo Nguyễn Kim" w:date="2019-03-10T20:11:00Z">
        <w:r w:rsidRPr="00EB7DE2">
          <w:rPr>
            <w:rFonts w:ascii="Times New Roman" w:hAnsi="Times New Roman"/>
            <w:sz w:val="26"/>
            <w:szCs w:val="26"/>
            <w:rPrChange w:id="7555" w:author="Chanh Duc Ngo" w:date="2019-03-13T09:59:00Z">
              <w:rPr>
                <w:rFonts w:ascii="Times New Roman" w:hAnsi="Times New Roman"/>
                <w:sz w:val="26"/>
                <w:szCs w:val="26"/>
                <w:lang w:val="en-US"/>
              </w:rPr>
            </w:rPrChange>
          </w:rPr>
          <w:t>ử</w:t>
        </w:r>
      </w:ins>
      <w:ins w:id="7556" w:author="Thảo Nguyễn Kim" w:date="2019-03-10T20:07:00Z">
        <w:r>
          <w:rPr>
            <w:rFonts w:ascii="Times New Roman" w:hAnsi="Times New Roman"/>
            <w:sz w:val="26"/>
            <w:szCs w:val="26"/>
          </w:rPr>
          <w:t xml:space="preserve"> dụng thành thạo</w:t>
        </w:r>
      </w:ins>
      <w:ins w:id="7557" w:author="Thảo Nguyễn Kim" w:date="2019-03-10T20:09:00Z">
        <w:r w:rsidRPr="00EB7DE2">
          <w:rPr>
            <w:rFonts w:ascii="Times New Roman" w:hAnsi="Times New Roman"/>
            <w:sz w:val="26"/>
            <w:szCs w:val="26"/>
            <w:rPrChange w:id="7558" w:author="Chanh Duc Ngo" w:date="2019-03-13T09:59:00Z">
              <w:rPr>
                <w:rFonts w:ascii="Times New Roman" w:hAnsi="Times New Roman"/>
                <w:sz w:val="26"/>
                <w:szCs w:val="26"/>
                <w:lang w:val="en-US"/>
              </w:rPr>
            </w:rPrChange>
          </w:rPr>
          <w:t xml:space="preserve"> </w:t>
        </w:r>
      </w:ins>
      <w:ins w:id="7559" w:author="Thảo Nguyễn Kim" w:date="2019-03-10T20:11:00Z">
        <w:r w:rsidRPr="00EB7DE2">
          <w:rPr>
            <w:rFonts w:ascii="Times New Roman" w:hAnsi="Times New Roman"/>
            <w:sz w:val="26"/>
            <w:szCs w:val="26"/>
            <w:rPrChange w:id="7560" w:author="Chanh Duc Ngo" w:date="2019-03-13T09:59:00Z">
              <w:rPr>
                <w:rFonts w:ascii="Times New Roman" w:hAnsi="Times New Roman"/>
                <w:sz w:val="26"/>
                <w:szCs w:val="26"/>
                <w:lang w:val="en-US"/>
              </w:rPr>
            </w:rPrChange>
          </w:rPr>
          <w:t>các công cụ của Camunda</w:t>
        </w:r>
      </w:ins>
    </w:p>
    <w:p w14:paraId="5DAAFD87" w14:textId="1842E26E" w:rsidR="00E24358" w:rsidRDefault="00E24358">
      <w:pPr>
        <w:pStyle w:val="ListParagraph"/>
        <w:numPr>
          <w:ilvl w:val="2"/>
          <w:numId w:val="32"/>
        </w:numPr>
        <w:spacing w:line="360" w:lineRule="auto"/>
        <w:jc w:val="left"/>
        <w:outlineLvl w:val="2"/>
        <w:rPr>
          <w:ins w:id="7561" w:author="Thảo Nguyễn Kim" w:date="2019-03-10T19:45:00Z"/>
          <w:rFonts w:ascii="Times New Roman" w:hAnsi="Times New Roman"/>
          <w:b/>
          <w:sz w:val="26"/>
          <w:szCs w:val="26"/>
        </w:rPr>
        <w:pPrChange w:id="7562" w:author="Thảo Nguyễn Kim" w:date="2019-03-10T20:04:00Z">
          <w:pPr>
            <w:pStyle w:val="ListParagraph"/>
            <w:numPr>
              <w:ilvl w:val="2"/>
              <w:numId w:val="32"/>
            </w:numPr>
            <w:spacing w:line="360" w:lineRule="auto"/>
            <w:ind w:left="1440" w:hanging="720"/>
            <w:jc w:val="left"/>
            <w:outlineLvl w:val="1"/>
          </w:pPr>
        </w:pPrChange>
      </w:pPr>
      <w:bookmarkStart w:id="7563" w:name="_Toc3204565"/>
      <w:ins w:id="7564" w:author="Thảo Nguyễn Kim" w:date="2019-03-10T19:45:00Z">
        <w:r>
          <w:rPr>
            <w:rFonts w:ascii="Times New Roman" w:hAnsi="Times New Roman"/>
            <w:b/>
            <w:sz w:val="26"/>
            <w:szCs w:val="26"/>
          </w:rPr>
          <w:t>Sản phẩm</w:t>
        </w:r>
        <w:bookmarkEnd w:id="7563"/>
      </w:ins>
    </w:p>
    <w:p w14:paraId="03CD09A6" w14:textId="00B73A41" w:rsidR="00E24358" w:rsidRDefault="00E24358" w:rsidP="00E24358">
      <w:pPr>
        <w:pStyle w:val="ListParagraph"/>
        <w:numPr>
          <w:ilvl w:val="0"/>
          <w:numId w:val="34"/>
        </w:numPr>
        <w:spacing w:line="360" w:lineRule="auto"/>
        <w:rPr>
          <w:ins w:id="7565" w:author="Thảo Nguyễn Kim" w:date="2019-03-10T19:45:00Z"/>
          <w:rFonts w:ascii="Times New Roman" w:hAnsi="Times New Roman"/>
          <w:sz w:val="26"/>
          <w:szCs w:val="26"/>
        </w:rPr>
      </w:pPr>
      <w:ins w:id="7566" w:author="Thảo Nguyễn Kim" w:date="2019-03-10T19:45:00Z">
        <w:r w:rsidRPr="00301F6C">
          <w:rPr>
            <w:rFonts w:ascii="Times New Roman" w:hAnsi="Times New Roman"/>
            <w:sz w:val="26"/>
            <w:szCs w:val="26"/>
          </w:rPr>
          <w:t xml:space="preserve">Camunda </w:t>
        </w:r>
      </w:ins>
      <w:ins w:id="7567" w:author="Thảo Nguyễn Kim" w:date="2019-03-10T19:55:00Z">
        <w:r w:rsidR="00763CE5">
          <w:rPr>
            <w:rFonts w:ascii="Times New Roman" w:hAnsi="Times New Roman"/>
            <w:sz w:val="26"/>
            <w:szCs w:val="26"/>
          </w:rPr>
          <w:t xml:space="preserve">SDK </w:t>
        </w:r>
      </w:ins>
      <w:ins w:id="7568" w:author="Thảo Nguyễn Kim" w:date="2019-03-10T19:45:00Z">
        <w:r w:rsidRPr="00301F6C">
          <w:rPr>
            <w:rFonts w:ascii="Times New Roman" w:hAnsi="Times New Roman"/>
            <w:sz w:val="26"/>
            <w:szCs w:val="26"/>
          </w:rPr>
          <w:t xml:space="preserve">phù hợp </w:t>
        </w:r>
        <w:r>
          <w:rPr>
            <w:rFonts w:ascii="Times New Roman" w:hAnsi="Times New Roman"/>
            <w:sz w:val="26"/>
            <w:szCs w:val="26"/>
          </w:rPr>
          <w:t>cho</w:t>
        </w:r>
      </w:ins>
      <w:ins w:id="7569" w:author="Thảo Nguyễn Kim" w:date="2019-03-10T19:54:00Z">
        <w:r w:rsidR="00763CE5">
          <w:rPr>
            <w:rFonts w:ascii="Times New Roman" w:hAnsi="Times New Roman"/>
            <w:sz w:val="26"/>
            <w:szCs w:val="26"/>
          </w:rPr>
          <w:t xml:space="preserve"> </w:t>
        </w:r>
      </w:ins>
      <w:ins w:id="7570" w:author="Thảo Nguyễn Kim" w:date="2019-03-10T19:45:00Z">
        <w:r w:rsidRPr="00301F6C">
          <w:rPr>
            <w:rFonts w:ascii="Times New Roman" w:hAnsi="Times New Roman"/>
            <w:sz w:val="26"/>
            <w:szCs w:val="26"/>
          </w:rPr>
          <w:t>việc Render Form</w:t>
        </w:r>
      </w:ins>
      <w:ins w:id="7571" w:author="Thảo Nguyễn Kim" w:date="2019-03-10T19:55:00Z">
        <w:r w:rsidR="00763CE5">
          <w:rPr>
            <w:rFonts w:ascii="Times New Roman" w:hAnsi="Times New Roman"/>
            <w:sz w:val="26"/>
            <w:szCs w:val="26"/>
          </w:rPr>
          <w:t xml:space="preserve"> cho Task</w:t>
        </w:r>
      </w:ins>
    </w:p>
    <w:p w14:paraId="2004AE28" w14:textId="618BF834" w:rsidR="00E24358" w:rsidRDefault="00E24358" w:rsidP="00E24358">
      <w:pPr>
        <w:pStyle w:val="ListParagraph"/>
        <w:numPr>
          <w:ilvl w:val="0"/>
          <w:numId w:val="34"/>
        </w:numPr>
        <w:spacing w:line="360" w:lineRule="auto"/>
        <w:rPr>
          <w:ins w:id="7572" w:author="Thảo Nguyễn Kim" w:date="2019-03-10T19:45:00Z"/>
          <w:rFonts w:ascii="Times New Roman" w:hAnsi="Times New Roman"/>
          <w:sz w:val="26"/>
          <w:szCs w:val="26"/>
        </w:rPr>
      </w:pPr>
      <w:ins w:id="7573" w:author="Thảo Nguyễn Kim" w:date="2019-03-10T19:45:00Z">
        <w:r w:rsidRPr="00301F6C">
          <w:rPr>
            <w:rFonts w:ascii="Times New Roman" w:hAnsi="Times New Roman"/>
            <w:sz w:val="26"/>
            <w:szCs w:val="26"/>
          </w:rPr>
          <w:t xml:space="preserve">Nâng cấp Camunda Modeler </w:t>
        </w:r>
      </w:ins>
      <w:ins w:id="7574" w:author="Thảo Nguyễn Kim" w:date="2019-03-10T19:54:00Z">
        <w:r w:rsidR="00763CE5">
          <w:rPr>
            <w:rFonts w:ascii="Times New Roman" w:hAnsi="Times New Roman"/>
            <w:sz w:val="26"/>
            <w:szCs w:val="26"/>
          </w:rPr>
          <w:t>và</w:t>
        </w:r>
      </w:ins>
      <w:ins w:id="7575" w:author="Thảo Nguyễn Kim" w:date="2019-03-10T19:45:00Z">
        <w:r w:rsidR="00763CE5">
          <w:rPr>
            <w:rFonts w:ascii="Times New Roman" w:hAnsi="Times New Roman"/>
            <w:sz w:val="26"/>
            <w:szCs w:val="26"/>
          </w:rPr>
          <w:t xml:space="preserve"> </w:t>
        </w:r>
      </w:ins>
      <w:ins w:id="7576" w:author="Thảo Nguyễn Kim" w:date="2019-03-10T19:54:00Z">
        <w:r w:rsidR="00763CE5">
          <w:rPr>
            <w:rFonts w:ascii="Times New Roman" w:hAnsi="Times New Roman"/>
            <w:sz w:val="26"/>
            <w:szCs w:val="26"/>
          </w:rPr>
          <w:t>Process Engine.</w:t>
        </w:r>
      </w:ins>
    </w:p>
    <w:p w14:paraId="6E99F0FF" w14:textId="77777777" w:rsidR="00E24358" w:rsidRDefault="00E24358" w:rsidP="00E24358">
      <w:pPr>
        <w:pStyle w:val="ListParagraph"/>
        <w:numPr>
          <w:ilvl w:val="0"/>
          <w:numId w:val="34"/>
        </w:numPr>
        <w:spacing w:line="360" w:lineRule="auto"/>
        <w:rPr>
          <w:ins w:id="7577" w:author="Thảo Nguyễn Kim" w:date="2019-03-10T19:45:00Z"/>
          <w:rFonts w:ascii="Times New Roman" w:hAnsi="Times New Roman"/>
          <w:sz w:val="26"/>
          <w:szCs w:val="26"/>
        </w:rPr>
      </w:pPr>
      <w:ins w:id="7578" w:author="Thảo Nguyễn Kim" w:date="2019-03-10T19:45:00Z">
        <w:r w:rsidRPr="00301F6C">
          <w:rPr>
            <w:rFonts w:ascii="Times New Roman" w:hAnsi="Times New Roman"/>
            <w:sz w:val="26"/>
            <w:szCs w:val="26"/>
          </w:rPr>
          <w:t>DEP đã có thêm Procedure và có thể viết trực tiếp query vào</w:t>
        </w:r>
      </w:ins>
    </w:p>
    <w:p w14:paraId="22BF56E2" w14:textId="5E4A8732" w:rsidR="00E24358" w:rsidRDefault="00763CE5" w:rsidP="00E24358">
      <w:pPr>
        <w:pStyle w:val="ListParagraph"/>
        <w:numPr>
          <w:ilvl w:val="0"/>
          <w:numId w:val="34"/>
        </w:numPr>
        <w:spacing w:line="360" w:lineRule="auto"/>
        <w:rPr>
          <w:ins w:id="7579" w:author="Thảo Nguyễn Kim" w:date="2019-03-10T19:45:00Z"/>
          <w:rFonts w:ascii="Times New Roman" w:hAnsi="Times New Roman"/>
          <w:sz w:val="26"/>
          <w:szCs w:val="26"/>
        </w:rPr>
      </w:pPr>
      <w:ins w:id="7580" w:author="Thảo Nguyễn Kim" w:date="2019-03-10T19:55:00Z">
        <w:r>
          <w:rPr>
            <w:rFonts w:ascii="Times New Roman" w:hAnsi="Times New Roman"/>
            <w:sz w:val="26"/>
            <w:szCs w:val="26"/>
          </w:rPr>
          <w:t xml:space="preserve">Camunda </w:t>
        </w:r>
      </w:ins>
      <w:ins w:id="7581" w:author="Thảo Nguyễn Kim" w:date="2019-03-10T19:45:00Z">
        <w:r w:rsidR="00E24358" w:rsidRPr="00301F6C">
          <w:rPr>
            <w:rFonts w:ascii="Times New Roman" w:hAnsi="Times New Roman"/>
            <w:sz w:val="26"/>
            <w:szCs w:val="26"/>
          </w:rPr>
          <w:t>Modeler có thêm phần Render Form dạng Table</w:t>
        </w:r>
      </w:ins>
      <w:ins w:id="7582" w:author="Thảo Nguyễn Kim" w:date="2019-03-10T19:55:00Z">
        <w:r>
          <w:rPr>
            <w:rFonts w:ascii="Times New Roman" w:hAnsi="Times New Roman"/>
            <w:sz w:val="26"/>
            <w:szCs w:val="26"/>
          </w:rPr>
          <w:t>, và Select</w:t>
        </w:r>
      </w:ins>
    </w:p>
    <w:p w14:paraId="2174D37A" w14:textId="58818930" w:rsidR="00E24358" w:rsidRDefault="00763CE5" w:rsidP="00E24358">
      <w:pPr>
        <w:pStyle w:val="ListParagraph"/>
        <w:numPr>
          <w:ilvl w:val="0"/>
          <w:numId w:val="34"/>
        </w:numPr>
        <w:spacing w:line="360" w:lineRule="auto"/>
        <w:rPr>
          <w:ins w:id="7583" w:author="Thảo Nguyễn Kim" w:date="2019-03-10T19:45:00Z"/>
          <w:rFonts w:ascii="Times New Roman" w:hAnsi="Times New Roman"/>
          <w:sz w:val="26"/>
          <w:szCs w:val="26"/>
        </w:rPr>
      </w:pPr>
      <w:ins w:id="7584" w:author="Thảo Nguyễn Kim" w:date="2019-03-10T19:58:00Z">
        <w:r>
          <w:rPr>
            <w:rFonts w:ascii="Times New Roman" w:hAnsi="Times New Roman"/>
            <w:sz w:val="26"/>
            <w:szCs w:val="26"/>
          </w:rPr>
          <w:t xml:space="preserve">Có Wordpress để </w:t>
        </w:r>
      </w:ins>
      <w:ins w:id="7585" w:author="Thảo Nguyễn Kim" w:date="2019-03-10T19:56:00Z">
        <w:r>
          <w:rPr>
            <w:rFonts w:ascii="Times New Roman" w:hAnsi="Times New Roman"/>
            <w:sz w:val="26"/>
            <w:szCs w:val="26"/>
          </w:rPr>
          <w:t>quản lý thực thi các nghiệp vụ cho người dùng</w:t>
        </w:r>
      </w:ins>
      <w:ins w:id="7586" w:author="Thảo Nguyễn Kim" w:date="2019-03-10T19:58:00Z">
        <w:r>
          <w:rPr>
            <w:rFonts w:ascii="Times New Roman" w:hAnsi="Times New Roman"/>
            <w:sz w:val="26"/>
            <w:szCs w:val="26"/>
          </w:rPr>
          <w:t xml:space="preserve"> </w:t>
        </w:r>
      </w:ins>
      <w:ins w:id="7587" w:author="Thảo Nguyễn Kim" w:date="2019-03-10T19:59:00Z">
        <w:r>
          <w:rPr>
            <w:rFonts w:ascii="Times New Roman" w:hAnsi="Times New Roman"/>
            <w:sz w:val="26"/>
            <w:szCs w:val="26"/>
          </w:rPr>
          <w:t>trên môi trường web</w:t>
        </w:r>
      </w:ins>
    </w:p>
    <w:p w14:paraId="19E1ABB7" w14:textId="760AC094" w:rsidR="00E24358" w:rsidRDefault="00E24358" w:rsidP="00E24358">
      <w:pPr>
        <w:pStyle w:val="ListParagraph"/>
        <w:numPr>
          <w:ilvl w:val="0"/>
          <w:numId w:val="34"/>
        </w:numPr>
        <w:spacing w:line="360" w:lineRule="auto"/>
        <w:rPr>
          <w:ins w:id="7588" w:author="Thảo Nguyễn Kim" w:date="2019-03-10T19:45:00Z"/>
          <w:rFonts w:ascii="Times New Roman" w:hAnsi="Times New Roman"/>
          <w:sz w:val="26"/>
          <w:szCs w:val="26"/>
        </w:rPr>
      </w:pPr>
      <w:ins w:id="7589" w:author="Thảo Nguyễn Kim" w:date="2019-03-10T19:45:00Z">
        <w:r w:rsidRPr="00301F6C">
          <w:rPr>
            <w:rFonts w:ascii="Times New Roman" w:hAnsi="Times New Roman"/>
            <w:sz w:val="26"/>
            <w:szCs w:val="26"/>
          </w:rPr>
          <w:t xml:space="preserve">Tạo được hệ thống quản lí </w:t>
        </w:r>
      </w:ins>
      <w:ins w:id="7590" w:author="Thảo Nguyễn Kim" w:date="2019-03-10T19:57:00Z">
        <w:r w:rsidR="00763CE5">
          <w:rPr>
            <w:rFonts w:ascii="Times New Roman" w:hAnsi="Times New Roman"/>
            <w:sz w:val="26"/>
            <w:szCs w:val="26"/>
          </w:rPr>
          <w:t>các workspace và các wordpress</w:t>
        </w:r>
      </w:ins>
    </w:p>
    <w:p w14:paraId="5E30F563" w14:textId="0D128F76" w:rsidR="00AA63BF" w:rsidRPr="00F75E20" w:rsidRDefault="00763CE5">
      <w:pPr>
        <w:pStyle w:val="ListParagraph"/>
        <w:numPr>
          <w:ilvl w:val="0"/>
          <w:numId w:val="34"/>
        </w:numPr>
        <w:spacing w:line="360" w:lineRule="auto"/>
        <w:rPr>
          <w:rFonts w:ascii="Times New Roman" w:hAnsi="Times New Roman"/>
          <w:sz w:val="26"/>
          <w:szCs w:val="26"/>
          <w:rPrChange w:id="7591" w:author="Thảo Nguyễn Kim" w:date="2019-03-10T20:12:00Z">
            <w:rPr/>
          </w:rPrChange>
        </w:rPr>
        <w:pPrChange w:id="7592" w:author="Thảo Nguyễn Kim" w:date="2019-03-10T20:12:00Z">
          <w:pPr>
            <w:pStyle w:val="ListParagraph"/>
            <w:spacing w:line="360" w:lineRule="auto"/>
            <w:ind w:left="990"/>
          </w:pPr>
        </w:pPrChange>
      </w:pPr>
      <w:ins w:id="7593" w:author="Thảo Nguyễn Kim" w:date="2019-03-10T19:59:00Z">
        <w:r>
          <w:rPr>
            <w:rFonts w:ascii="Times New Roman" w:hAnsi="Times New Roman"/>
            <w:sz w:val="26"/>
            <w:szCs w:val="26"/>
          </w:rPr>
          <w:t>C</w:t>
        </w:r>
      </w:ins>
      <w:ins w:id="7594" w:author="Thảo Nguyễn Kim" w:date="2019-03-10T19:45:00Z">
        <w:r w:rsidR="00E24358" w:rsidRPr="00301F6C">
          <w:rPr>
            <w:rFonts w:ascii="Times New Roman" w:hAnsi="Times New Roman"/>
            <w:sz w:val="26"/>
            <w:szCs w:val="26"/>
          </w:rPr>
          <w:t>ho phép người dùng có thể tùy chỉnh giao diên cho từng quy trình.</w:t>
        </w:r>
      </w:ins>
    </w:p>
    <w:p w14:paraId="62FA0EE3" w14:textId="66A34655" w:rsidR="004F6CF1" w:rsidRPr="00AA63BF" w:rsidRDefault="004F6CF1" w:rsidP="0024219D">
      <w:pPr>
        <w:pStyle w:val="ListParagraph"/>
        <w:numPr>
          <w:ilvl w:val="1"/>
          <w:numId w:val="32"/>
        </w:numPr>
        <w:spacing w:line="360" w:lineRule="auto"/>
        <w:outlineLvl w:val="1"/>
        <w:rPr>
          <w:rFonts w:ascii="Times New Roman" w:hAnsi="Times New Roman"/>
          <w:sz w:val="26"/>
          <w:szCs w:val="26"/>
        </w:rPr>
      </w:pPr>
      <w:bookmarkStart w:id="7595" w:name="_Toc3204566"/>
      <w:r w:rsidRPr="004F6CF1">
        <w:rPr>
          <w:rFonts w:ascii="Times New Roman" w:hAnsi="Times New Roman"/>
          <w:b/>
          <w:sz w:val="26"/>
          <w:szCs w:val="26"/>
        </w:rPr>
        <w:t>Những khó khăn trong quá trình thực hiện</w:t>
      </w:r>
      <w:bookmarkEnd w:id="7595"/>
    </w:p>
    <w:p w14:paraId="2E19F4E8" w14:textId="77777777" w:rsidR="004F6CF1" w:rsidRPr="004F6CF1" w:rsidRDefault="004F6CF1" w:rsidP="00AA63BF">
      <w:pPr>
        <w:spacing w:line="360" w:lineRule="auto"/>
        <w:ind w:firstLine="720"/>
        <w:rPr>
          <w:rFonts w:ascii="Times New Roman" w:hAnsi="Times New Roman"/>
          <w:sz w:val="26"/>
          <w:szCs w:val="26"/>
        </w:rPr>
      </w:pPr>
      <w:r w:rsidRPr="004F6CF1">
        <w:rPr>
          <w:rFonts w:ascii="Times New Roman" w:hAnsi="Times New Roman"/>
          <w:sz w:val="26"/>
          <w:szCs w:val="26"/>
        </w:rPr>
        <w:lastRenderedPageBreak/>
        <w:t xml:space="preserve">Tuy những kết quả thu được có phần khả quan, việc gặp những khó khăn trong quá trình thực hiện luận văn là không thể tránh khỏi. Sau đây là một số khó khăn chủ yếu </w:t>
      </w:r>
      <w:r w:rsidRPr="00140A44">
        <w:rPr>
          <w:rFonts w:ascii="Times New Roman" w:hAnsi="Times New Roman"/>
          <w:sz w:val="26"/>
          <w:szCs w:val="26"/>
        </w:rPr>
        <w:t>em</w:t>
      </w:r>
      <w:r w:rsidRPr="004F6CF1">
        <w:rPr>
          <w:rFonts w:ascii="Times New Roman" w:hAnsi="Times New Roman"/>
          <w:sz w:val="26"/>
          <w:szCs w:val="26"/>
        </w:rPr>
        <w:t xml:space="preserve"> đã gặp phải trong quá trình thực hiện luận văn:</w:t>
      </w:r>
    </w:p>
    <w:p w14:paraId="34D524F9" w14:textId="77777777" w:rsidR="004F6CF1" w:rsidRDefault="004F6CF1" w:rsidP="0024219D">
      <w:pPr>
        <w:pStyle w:val="ListParagraph"/>
        <w:numPr>
          <w:ilvl w:val="0"/>
          <w:numId w:val="19"/>
        </w:numPr>
        <w:spacing w:line="360" w:lineRule="auto"/>
        <w:rPr>
          <w:rFonts w:ascii="Times New Roman" w:hAnsi="Times New Roman"/>
          <w:sz w:val="26"/>
          <w:szCs w:val="26"/>
        </w:rPr>
      </w:pPr>
      <w:r w:rsidRPr="004F6CF1">
        <w:rPr>
          <w:rFonts w:ascii="Times New Roman" w:hAnsi="Times New Roman"/>
          <w:sz w:val="26"/>
          <w:szCs w:val="26"/>
        </w:rPr>
        <w:t>Việc khó khăn đầu tiên trong luận văn này là do kết hợp nhiều ngôn ngữ, bao gồm Wordpress là php, SDK là angular và công cụ Grunt, Modeler được viết bằng Elelctron, Process-Engine, DEP, CEE được viết bằng Java Core, BWC được viết bằng Java Sping Boot.</w:t>
      </w:r>
    </w:p>
    <w:p w14:paraId="6FF8433D" w14:textId="77777777" w:rsidR="004F6CF1" w:rsidRDefault="004F6CF1" w:rsidP="0024219D">
      <w:pPr>
        <w:pStyle w:val="ListParagraph"/>
        <w:numPr>
          <w:ilvl w:val="0"/>
          <w:numId w:val="19"/>
        </w:numPr>
        <w:spacing w:line="360" w:lineRule="auto"/>
        <w:rPr>
          <w:rFonts w:ascii="Times New Roman" w:hAnsi="Times New Roman"/>
          <w:sz w:val="26"/>
          <w:szCs w:val="26"/>
        </w:rPr>
      </w:pPr>
      <w:r w:rsidRPr="004F6CF1">
        <w:rPr>
          <w:rFonts w:ascii="Times New Roman" w:hAnsi="Times New Roman"/>
          <w:sz w:val="26"/>
          <w:szCs w:val="26"/>
        </w:rPr>
        <w:t>Thiếu kinh nghiệm trong việc thiết kế kiến trúc, dẫn đến việc kiến trúc của DEP trở thành kiến trúc một khối như hiện tại.</w:t>
      </w:r>
    </w:p>
    <w:p w14:paraId="223872BF" w14:textId="77777777" w:rsidR="004F6CF1" w:rsidRDefault="004F6CF1" w:rsidP="0024219D">
      <w:pPr>
        <w:pStyle w:val="ListParagraph"/>
        <w:numPr>
          <w:ilvl w:val="0"/>
          <w:numId w:val="19"/>
        </w:numPr>
        <w:spacing w:line="360" w:lineRule="auto"/>
        <w:rPr>
          <w:rFonts w:ascii="Times New Roman" w:hAnsi="Times New Roman"/>
          <w:sz w:val="26"/>
          <w:szCs w:val="26"/>
        </w:rPr>
      </w:pPr>
      <w:r w:rsidRPr="004F6CF1">
        <w:rPr>
          <w:rFonts w:ascii="Times New Roman" w:hAnsi="Times New Roman"/>
          <w:sz w:val="26"/>
          <w:szCs w:val="26"/>
        </w:rPr>
        <w:t xml:space="preserve">Do </w:t>
      </w:r>
      <w:r w:rsidR="0028600E">
        <w:rPr>
          <w:rFonts w:ascii="Times New Roman" w:hAnsi="Times New Roman"/>
          <w:sz w:val="26"/>
          <w:szCs w:val="26"/>
        </w:rPr>
        <w:t>hệ thống Camunda-Database</w:t>
      </w:r>
      <w:r w:rsidR="00C766FF">
        <w:rPr>
          <w:rFonts w:ascii="Times New Roman" w:hAnsi="Times New Roman"/>
          <w:sz w:val="26"/>
          <w:szCs w:val="26"/>
        </w:rPr>
        <w:t>[1]</w:t>
      </w:r>
      <w:r w:rsidRPr="004F6CF1">
        <w:rPr>
          <w:rFonts w:ascii="Times New Roman" w:hAnsi="Times New Roman"/>
          <w:sz w:val="26"/>
          <w:szCs w:val="26"/>
        </w:rPr>
        <w:t xml:space="preserve"> triển khai nâng cấp Modeler theo kiểu thay đổi mã nguồn, nên em cũng phải thực hiện theo thay đổi mã nguồn chứ không thể triển khai theo kiểu Plugin.</w:t>
      </w:r>
    </w:p>
    <w:p w14:paraId="6A96DF54" w14:textId="77777777" w:rsidR="004F6CF1" w:rsidRDefault="004F6CF1" w:rsidP="0024219D">
      <w:pPr>
        <w:pStyle w:val="ListParagraph"/>
        <w:numPr>
          <w:ilvl w:val="0"/>
          <w:numId w:val="19"/>
        </w:numPr>
        <w:spacing w:line="360" w:lineRule="auto"/>
        <w:rPr>
          <w:rFonts w:ascii="Times New Roman" w:hAnsi="Times New Roman"/>
          <w:sz w:val="26"/>
          <w:szCs w:val="26"/>
        </w:rPr>
      </w:pPr>
      <w:r w:rsidRPr="004F6CF1">
        <w:rPr>
          <w:rFonts w:ascii="Times New Roman" w:hAnsi="Times New Roman"/>
          <w:sz w:val="26"/>
          <w:szCs w:val="26"/>
        </w:rPr>
        <w:t>Việc chuyển đổi thông tin từ tập tin .bpmn sang các đối tượng trong DEP được thực hiện thủ công và không có file XSD riêng.</w:t>
      </w:r>
    </w:p>
    <w:p w14:paraId="39028078" w14:textId="77777777" w:rsidR="004F6CF1" w:rsidRDefault="004F6CF1" w:rsidP="0024219D">
      <w:pPr>
        <w:pStyle w:val="ListParagraph"/>
        <w:numPr>
          <w:ilvl w:val="0"/>
          <w:numId w:val="19"/>
        </w:numPr>
        <w:spacing w:line="360" w:lineRule="auto"/>
        <w:rPr>
          <w:rFonts w:ascii="Times New Roman" w:hAnsi="Times New Roman"/>
          <w:sz w:val="26"/>
          <w:szCs w:val="26"/>
        </w:rPr>
      </w:pPr>
      <w:r w:rsidRPr="004F6CF1">
        <w:rPr>
          <w:rFonts w:ascii="Times New Roman" w:hAnsi="Times New Roman"/>
          <w:sz w:val="26"/>
          <w:szCs w:val="26"/>
        </w:rPr>
        <w:t>Thiếu kiến thức về bảo mật ở web, nên phần xử lí authorization giữa các server còn hạn chế.</w:t>
      </w:r>
    </w:p>
    <w:p w14:paraId="3007451A" w14:textId="77777777" w:rsidR="004F6CF1" w:rsidRDefault="004F6CF1" w:rsidP="0024219D">
      <w:pPr>
        <w:pStyle w:val="ListParagraph"/>
        <w:numPr>
          <w:ilvl w:val="0"/>
          <w:numId w:val="19"/>
        </w:numPr>
        <w:spacing w:line="360" w:lineRule="auto"/>
        <w:rPr>
          <w:rFonts w:ascii="Times New Roman" w:hAnsi="Times New Roman"/>
          <w:sz w:val="26"/>
          <w:szCs w:val="26"/>
        </w:rPr>
      </w:pPr>
      <w:r w:rsidRPr="004F6CF1">
        <w:rPr>
          <w:rFonts w:ascii="Times New Roman" w:hAnsi="Times New Roman"/>
          <w:sz w:val="26"/>
          <w:szCs w:val="26"/>
        </w:rPr>
        <w:t>Các tài liệu hướng dẫn có liên quan đến các thành phần dịch vụ của Camunda Engine còn hạn chế dẫn đến việc khó khăn trong cài đặt</w:t>
      </w:r>
    </w:p>
    <w:p w14:paraId="21F2B131" w14:textId="77777777" w:rsidR="004F6CF1" w:rsidRPr="004F6CF1" w:rsidRDefault="00AF21C3" w:rsidP="0024219D">
      <w:pPr>
        <w:pStyle w:val="ListParagraph"/>
        <w:numPr>
          <w:ilvl w:val="0"/>
          <w:numId w:val="19"/>
        </w:numPr>
        <w:spacing w:line="360" w:lineRule="auto"/>
        <w:rPr>
          <w:rFonts w:ascii="Times New Roman" w:hAnsi="Times New Roman"/>
          <w:sz w:val="26"/>
          <w:szCs w:val="26"/>
        </w:rPr>
      </w:pPr>
      <w:r>
        <w:rPr>
          <w:rFonts w:ascii="Times New Roman" w:hAnsi="Times New Roman"/>
          <w:sz w:val="26"/>
          <w:szCs w:val="26"/>
        </w:rPr>
        <w:t>Việc render Form còn hạn chế người dùng phải một số ngôn ngữ được định ra trong ứng dụng.</w:t>
      </w:r>
    </w:p>
    <w:p w14:paraId="768467DC" w14:textId="1BA7F4F6" w:rsidR="004F6CF1" w:rsidRDefault="004F6CF1" w:rsidP="0024219D">
      <w:pPr>
        <w:pStyle w:val="ListParagraph"/>
        <w:numPr>
          <w:ilvl w:val="1"/>
          <w:numId w:val="32"/>
        </w:numPr>
        <w:spacing w:line="360" w:lineRule="auto"/>
        <w:outlineLvl w:val="1"/>
        <w:rPr>
          <w:rFonts w:ascii="Times New Roman" w:hAnsi="Times New Roman"/>
          <w:b/>
          <w:sz w:val="26"/>
          <w:szCs w:val="26"/>
        </w:rPr>
      </w:pPr>
      <w:bookmarkStart w:id="7596" w:name="_Toc3204567"/>
      <w:r w:rsidRPr="004F6CF1">
        <w:rPr>
          <w:rFonts w:ascii="Times New Roman" w:hAnsi="Times New Roman"/>
          <w:b/>
          <w:sz w:val="26"/>
          <w:szCs w:val="26"/>
        </w:rPr>
        <w:t>Hướng phát triển đề tài</w:t>
      </w:r>
      <w:bookmarkEnd w:id="7596"/>
    </w:p>
    <w:p w14:paraId="50915290" w14:textId="77777777" w:rsidR="00AF21C3" w:rsidRPr="00AF21C3" w:rsidRDefault="00AF21C3" w:rsidP="00AA63BF">
      <w:pPr>
        <w:spacing w:line="360" w:lineRule="auto"/>
        <w:ind w:firstLine="720"/>
        <w:rPr>
          <w:rFonts w:ascii="Times New Roman" w:hAnsi="Times New Roman"/>
          <w:sz w:val="26"/>
          <w:szCs w:val="26"/>
        </w:rPr>
      </w:pPr>
      <w:r w:rsidRPr="00AF21C3">
        <w:rPr>
          <w:rFonts w:ascii="Times New Roman" w:hAnsi="Times New Roman"/>
          <w:sz w:val="26"/>
          <w:szCs w:val="26"/>
        </w:rPr>
        <w:t xml:space="preserve">Việc cải tiến một cách hoàn toàn đáp ứng tối đa nhu cầu của người dùng là một công việc mất nhiều thời gian và chi phí. Trong giới hạn về thời gian và nhân lực, </w:t>
      </w:r>
      <w:r w:rsidRPr="00140A44">
        <w:rPr>
          <w:rFonts w:ascii="Times New Roman" w:hAnsi="Times New Roman"/>
          <w:sz w:val="26"/>
          <w:szCs w:val="26"/>
        </w:rPr>
        <w:t>em</w:t>
      </w:r>
      <w:r w:rsidRPr="00AF21C3">
        <w:rPr>
          <w:rFonts w:ascii="Times New Roman" w:hAnsi="Times New Roman"/>
          <w:sz w:val="26"/>
          <w:szCs w:val="26"/>
        </w:rPr>
        <w:t xml:space="preserve"> đã cải tiến một số chức năng của Camunda để đáp ứng được nhu cầu của người dùng, tuy nhiên, bên cạnh đó vẫn còn một số hạn chế. Sau đây là một số định hướng về mặt lí thuyết cũng như ứng dụng trong tương lai:</w:t>
      </w:r>
    </w:p>
    <w:p w14:paraId="72195106" w14:textId="77777777" w:rsidR="00AF21C3" w:rsidRDefault="00AF21C3" w:rsidP="0024219D">
      <w:pPr>
        <w:pStyle w:val="ListParagraph"/>
        <w:numPr>
          <w:ilvl w:val="0"/>
          <w:numId w:val="20"/>
        </w:numPr>
        <w:spacing w:line="360" w:lineRule="auto"/>
        <w:rPr>
          <w:rFonts w:ascii="Times New Roman" w:hAnsi="Times New Roman"/>
          <w:sz w:val="26"/>
          <w:szCs w:val="26"/>
        </w:rPr>
      </w:pPr>
      <w:r w:rsidRPr="00AF21C3">
        <w:rPr>
          <w:rFonts w:ascii="Times New Roman" w:hAnsi="Times New Roman"/>
          <w:sz w:val="26"/>
          <w:szCs w:val="26"/>
        </w:rPr>
        <w:lastRenderedPageBreak/>
        <w:t>Tiếp tục nghiên cứu sâu hơn về các vấn đề của BPMN cùng với những công cụ thực thi BPMN hiện tại</w:t>
      </w:r>
    </w:p>
    <w:p w14:paraId="504656E7" w14:textId="77777777" w:rsidR="00AF21C3" w:rsidRDefault="00AF21C3" w:rsidP="0024219D">
      <w:pPr>
        <w:pStyle w:val="ListParagraph"/>
        <w:numPr>
          <w:ilvl w:val="0"/>
          <w:numId w:val="20"/>
        </w:numPr>
        <w:spacing w:line="360" w:lineRule="auto"/>
        <w:rPr>
          <w:rFonts w:ascii="Times New Roman" w:hAnsi="Times New Roman"/>
          <w:sz w:val="26"/>
          <w:szCs w:val="26"/>
        </w:rPr>
      </w:pPr>
      <w:r w:rsidRPr="00AF21C3">
        <w:rPr>
          <w:rFonts w:ascii="Times New Roman" w:hAnsi="Times New Roman"/>
          <w:sz w:val="26"/>
          <w:szCs w:val="26"/>
        </w:rPr>
        <w:t>Nghiên cứu về mặt công nghệ giúp cho kiến trúc của những tính năng đã cải tiến trở nên linh hoạt hơn, dễ dàng mở rộng những tính năng mới trong thời gian sắp tới</w:t>
      </w:r>
    </w:p>
    <w:p w14:paraId="3580C259" w14:textId="77777777" w:rsidR="00AF21C3" w:rsidRDefault="00AF21C3" w:rsidP="0024219D">
      <w:pPr>
        <w:pStyle w:val="ListParagraph"/>
        <w:numPr>
          <w:ilvl w:val="0"/>
          <w:numId w:val="20"/>
        </w:numPr>
        <w:spacing w:line="360" w:lineRule="auto"/>
        <w:rPr>
          <w:rFonts w:ascii="Times New Roman" w:hAnsi="Times New Roman"/>
          <w:sz w:val="26"/>
          <w:szCs w:val="26"/>
        </w:rPr>
      </w:pPr>
      <w:r w:rsidRPr="00AF21C3">
        <w:rPr>
          <w:rFonts w:ascii="Times New Roman" w:hAnsi="Times New Roman"/>
          <w:sz w:val="26"/>
          <w:szCs w:val="26"/>
        </w:rPr>
        <w:t>Về mặt ứng dụng, tiếp tục hoàn thiện và mở rộng các tính năng đã cải tiến như:</w:t>
      </w:r>
    </w:p>
    <w:p w14:paraId="27AC8F6C" w14:textId="77777777" w:rsidR="00AF21C3" w:rsidRDefault="00AF21C3" w:rsidP="0024219D">
      <w:pPr>
        <w:pStyle w:val="ListParagraph"/>
        <w:numPr>
          <w:ilvl w:val="1"/>
          <w:numId w:val="20"/>
        </w:numPr>
        <w:spacing w:line="360" w:lineRule="auto"/>
        <w:rPr>
          <w:rFonts w:ascii="Times New Roman" w:hAnsi="Times New Roman"/>
          <w:sz w:val="26"/>
          <w:szCs w:val="26"/>
        </w:rPr>
      </w:pPr>
      <w:r w:rsidRPr="00AF21C3">
        <w:rPr>
          <w:rFonts w:ascii="Times New Roman" w:hAnsi="Times New Roman"/>
          <w:sz w:val="26"/>
          <w:szCs w:val="26"/>
        </w:rPr>
        <w:t>Modeler: hiện tại chỉ hỗ trợ các câu truy vấn đơn giản do tập trung vào tính trực quan của công cụ, có thể thêm tính năng nhập câu SQL nâng cao dành riêng cho người dùng có chuyên môn về mặt kĩ thuật. Về phần form của UserTask còn hẹn chế cho việc render các form item.</w:t>
      </w:r>
    </w:p>
    <w:p w14:paraId="00AAFA75" w14:textId="77777777" w:rsidR="001F66D4" w:rsidRDefault="00AF21C3" w:rsidP="0024219D">
      <w:pPr>
        <w:pStyle w:val="ListParagraph"/>
        <w:numPr>
          <w:ilvl w:val="1"/>
          <w:numId w:val="20"/>
        </w:numPr>
        <w:spacing w:line="360" w:lineRule="auto"/>
        <w:rPr>
          <w:rFonts w:ascii="Times New Roman" w:hAnsi="Times New Roman"/>
          <w:sz w:val="26"/>
          <w:szCs w:val="26"/>
        </w:rPr>
      </w:pPr>
      <w:r w:rsidRPr="00AF21C3">
        <w:rPr>
          <w:rFonts w:ascii="Times New Roman" w:hAnsi="Times New Roman"/>
          <w:sz w:val="26"/>
          <w:szCs w:val="26"/>
        </w:rPr>
        <w:t>Giao diện: trong quá trình thực thi, người dùng có thể gán được công việc cho những người có liên quan bằng những quy trình nghiệp vụ BPMN.</w:t>
      </w:r>
    </w:p>
    <w:p w14:paraId="31356439" w14:textId="68D201BE" w:rsidR="0040100B" w:rsidRPr="0040100B" w:rsidRDefault="0040100B" w:rsidP="0040100B">
      <w:pPr>
        <w:pStyle w:val="ListParagraph"/>
        <w:numPr>
          <w:ilvl w:val="1"/>
          <w:numId w:val="20"/>
        </w:numPr>
        <w:spacing w:line="360" w:lineRule="auto"/>
        <w:rPr>
          <w:rFonts w:ascii="Times New Roman" w:hAnsi="Times New Roman"/>
          <w:sz w:val="26"/>
          <w:szCs w:val="26"/>
        </w:rPr>
      </w:pPr>
      <w:r>
        <w:rPr>
          <w:rFonts w:ascii="Times New Roman" w:hAnsi="Times New Roman"/>
          <w:sz w:val="26"/>
          <w:szCs w:val="26"/>
        </w:rPr>
        <w:t xml:space="preserve">Về quá trình thực thi: chưa có thể tạo layout cho những quy trình nghiệp vụ </w:t>
      </w:r>
    </w:p>
    <w:p w14:paraId="3A571613" w14:textId="77777777" w:rsidR="001F66D4" w:rsidRDefault="001F66D4">
      <w:pPr>
        <w:spacing w:line="259" w:lineRule="auto"/>
        <w:jc w:val="left"/>
        <w:rPr>
          <w:rFonts w:ascii="Times New Roman" w:hAnsi="Times New Roman"/>
          <w:sz w:val="26"/>
          <w:szCs w:val="26"/>
        </w:rPr>
      </w:pPr>
      <w:r>
        <w:rPr>
          <w:rFonts w:ascii="Times New Roman" w:hAnsi="Times New Roman"/>
          <w:sz w:val="26"/>
          <w:szCs w:val="26"/>
        </w:rPr>
        <w:br w:type="page"/>
      </w:r>
    </w:p>
    <w:p w14:paraId="39F699E4" w14:textId="77777777" w:rsidR="003A4D31" w:rsidRPr="003A4D31" w:rsidDel="00D35302" w:rsidRDefault="001F66D4" w:rsidP="0081734E">
      <w:pPr>
        <w:pStyle w:val="Heading1"/>
        <w:tabs>
          <w:tab w:val="left" w:pos="720"/>
        </w:tabs>
        <w:spacing w:line="360" w:lineRule="auto"/>
        <w:jc w:val="center"/>
        <w:rPr>
          <w:del w:id="7597" w:author="Thảo Nguyễn Kim" w:date="2019-03-11T14:23:00Z"/>
          <w:rFonts w:ascii="Times New Roman" w:hAnsi="Times New Roman"/>
          <w:sz w:val="32"/>
          <w:szCs w:val="32"/>
        </w:rPr>
      </w:pPr>
      <w:bookmarkStart w:id="7598" w:name="_Toc3204568"/>
      <w:commentRangeStart w:id="7599"/>
      <w:commentRangeStart w:id="7600"/>
      <w:r w:rsidRPr="001F66D4">
        <w:rPr>
          <w:rFonts w:ascii="Times New Roman" w:hAnsi="Times New Roman"/>
          <w:sz w:val="32"/>
          <w:szCs w:val="32"/>
        </w:rPr>
        <w:lastRenderedPageBreak/>
        <w:t>DANH MỤC THAM KHẢO</w:t>
      </w:r>
      <w:commentRangeEnd w:id="7599"/>
      <w:r w:rsidR="005B484B">
        <w:rPr>
          <w:rStyle w:val="CommentReference"/>
          <w:rFonts w:ascii="Calibri" w:eastAsia="Times New Roman" w:hAnsi="Calibri"/>
          <w:b w:val="0"/>
          <w:bCs w:val="0"/>
          <w:caps w:val="0"/>
          <w:spacing w:val="0"/>
        </w:rPr>
        <w:commentReference w:id="7599"/>
      </w:r>
      <w:bookmarkEnd w:id="7598"/>
      <w:commentRangeEnd w:id="7600"/>
      <w:r w:rsidR="00D53EAB">
        <w:rPr>
          <w:rStyle w:val="CommentReference"/>
          <w:rFonts w:ascii="Calibri" w:eastAsia="Times New Roman" w:hAnsi="Calibri"/>
          <w:b w:val="0"/>
          <w:bCs w:val="0"/>
          <w:caps w:val="0"/>
          <w:spacing w:val="0"/>
        </w:rPr>
        <w:commentReference w:id="7600"/>
      </w:r>
    </w:p>
    <w:p w14:paraId="5F3B2711" w14:textId="71F72077" w:rsidR="004418A8" w:rsidRDefault="004418A8">
      <w:pPr>
        <w:pStyle w:val="Heading1"/>
        <w:tabs>
          <w:tab w:val="left" w:pos="720"/>
        </w:tabs>
        <w:spacing w:line="360" w:lineRule="auto"/>
        <w:jc w:val="center"/>
        <w:rPr>
          <w:ins w:id="7601" w:author="Thảo Nguyễn Kim" w:date="2019-03-11T02:33:00Z"/>
        </w:rPr>
        <w:pPrChange w:id="7602" w:author="Thảo Nguyễn Kim" w:date="2019-03-11T14:23:00Z">
          <w:pPr>
            <w:spacing w:line="360" w:lineRule="auto"/>
          </w:pPr>
        </w:pPrChange>
      </w:pPr>
    </w:p>
    <w:p w14:paraId="447A8D9B" w14:textId="7A7DD74B" w:rsidR="00DF68F7" w:rsidRPr="001F66D4" w:rsidRDefault="00DF68F7" w:rsidP="00DF68F7">
      <w:pPr>
        <w:spacing w:line="360" w:lineRule="auto"/>
        <w:rPr>
          <w:rFonts w:ascii="Times New Roman" w:hAnsi="Times New Roman"/>
          <w:sz w:val="26"/>
          <w:szCs w:val="26"/>
        </w:rPr>
      </w:pPr>
      <w:r>
        <w:rPr>
          <w:rFonts w:ascii="Times New Roman" w:hAnsi="Times New Roman"/>
          <w:sz w:val="26"/>
          <w:szCs w:val="26"/>
        </w:rPr>
        <w:t>[1]</w:t>
      </w:r>
      <w:ins w:id="7603" w:author="Thảo Nguyễn Kim" w:date="2019-03-11T14:17:00Z">
        <w:r w:rsidR="00C802C0" w:rsidRPr="00EB7DE2">
          <w:rPr>
            <w:rFonts w:ascii="Times New Roman" w:hAnsi="Times New Roman"/>
            <w:sz w:val="26"/>
            <w:szCs w:val="26"/>
            <w:rPrChange w:id="7604" w:author="Chanh Duc Ngo" w:date="2019-03-13T09:59:00Z">
              <w:rPr>
                <w:rFonts w:ascii="Times New Roman" w:hAnsi="Times New Roman"/>
                <w:sz w:val="26"/>
                <w:szCs w:val="26"/>
                <w:lang w:val="en-US"/>
              </w:rPr>
            </w:rPrChange>
          </w:rPr>
          <w:t xml:space="preserve"> </w:t>
        </w:r>
      </w:ins>
      <w:r>
        <w:rPr>
          <w:rFonts w:ascii="Times New Roman" w:hAnsi="Times New Roman"/>
          <w:sz w:val="26"/>
          <w:szCs w:val="26"/>
        </w:rPr>
        <w:t>“</w:t>
      </w:r>
      <w:r w:rsidRPr="00972A0E">
        <w:rPr>
          <w:rFonts w:ascii="Times New Roman" w:hAnsi="Times New Roman"/>
          <w:sz w:val="26"/>
          <w:szCs w:val="26"/>
        </w:rPr>
        <w:t>Huỳnh Tấn Phát – Nguyễn Chí Thành</w:t>
      </w:r>
      <w:r>
        <w:rPr>
          <w:rFonts w:ascii="Times New Roman" w:hAnsi="Times New Roman"/>
          <w:sz w:val="26"/>
          <w:szCs w:val="26"/>
        </w:rPr>
        <w:t>”, 2018, “</w:t>
      </w:r>
      <w:r w:rsidRPr="005938CF">
        <w:rPr>
          <w:rFonts w:ascii="Times New Roman" w:hAnsi="Times New Roman"/>
          <w:i/>
          <w:sz w:val="26"/>
          <w:szCs w:val="26"/>
        </w:rPr>
        <w:t>Nghiên cứu và cải tiến hệ thống camuda để phát triển nhanh các hệ thống quản lý với bpmn</w:t>
      </w:r>
      <w:r>
        <w:rPr>
          <w:rFonts w:ascii="Times New Roman" w:hAnsi="Times New Roman"/>
          <w:sz w:val="26"/>
          <w:szCs w:val="26"/>
        </w:rPr>
        <w:t>”, luận văn tốt nghiệp cử nhân CNTT, bộ môn Công nghệ phần mềm, Đại học Khoa học Tự nhiên ĐHQG TpHCM.</w:t>
      </w:r>
    </w:p>
    <w:p w14:paraId="2C973B9E" w14:textId="7D10F2F7" w:rsidR="003A4D31" w:rsidRDefault="00DF68F7" w:rsidP="00DF68F7">
      <w:pPr>
        <w:spacing w:line="360" w:lineRule="auto"/>
        <w:rPr>
          <w:rStyle w:val="Hyperlink"/>
          <w:rFonts w:ascii="Times New Roman" w:hAnsi="Times New Roman"/>
          <w:sz w:val="26"/>
          <w:szCs w:val="26"/>
        </w:rPr>
      </w:pPr>
      <w:commentRangeStart w:id="7605"/>
      <w:commentRangeStart w:id="7606"/>
      <w:del w:id="7607" w:author="Thảo Nguyễn Kim" w:date="2019-03-11T14:23:00Z">
        <w:r w:rsidDel="0051085C">
          <w:rPr>
            <w:rFonts w:ascii="Times New Roman" w:hAnsi="Times New Roman"/>
            <w:sz w:val="26"/>
            <w:szCs w:val="26"/>
          </w:rPr>
          <w:delText xml:space="preserve"> </w:delText>
        </w:r>
      </w:del>
      <w:r w:rsidR="00C766FF">
        <w:rPr>
          <w:rFonts w:ascii="Times New Roman" w:hAnsi="Times New Roman"/>
          <w:sz w:val="26"/>
          <w:szCs w:val="26"/>
        </w:rPr>
        <w:t>[2]</w:t>
      </w:r>
      <w:ins w:id="7608" w:author="Thảo Nguyễn Kim" w:date="2019-03-11T14:15:00Z">
        <w:r w:rsidR="0081734E">
          <w:rPr>
            <w:rFonts w:ascii="Times New Roman" w:hAnsi="Times New Roman"/>
            <w:sz w:val="26"/>
            <w:szCs w:val="26"/>
            <w:lang w:val="en-US"/>
          </w:rPr>
          <w:t xml:space="preserve"> Trang chủ form.io </w:t>
        </w:r>
      </w:ins>
      <w:hyperlink r:id="rId140" w:history="1">
        <w:r w:rsidR="005415A3" w:rsidRPr="00C7652F">
          <w:rPr>
            <w:rStyle w:val="Hyperlink"/>
            <w:rFonts w:ascii="Times New Roman" w:hAnsi="Times New Roman"/>
            <w:sz w:val="26"/>
            <w:szCs w:val="26"/>
          </w:rPr>
          <w:t>https://www.form.io/</w:t>
        </w:r>
      </w:hyperlink>
    </w:p>
    <w:p w14:paraId="40D6DABD" w14:textId="76B7B927" w:rsidR="00607897" w:rsidRDefault="00C766FF" w:rsidP="003A4D31">
      <w:pPr>
        <w:spacing w:line="360" w:lineRule="auto"/>
        <w:rPr>
          <w:rFonts w:ascii="Times New Roman" w:hAnsi="Times New Roman"/>
          <w:sz w:val="26"/>
          <w:szCs w:val="26"/>
        </w:rPr>
      </w:pPr>
      <w:r>
        <w:rPr>
          <w:rFonts w:ascii="Times New Roman" w:hAnsi="Times New Roman"/>
          <w:sz w:val="26"/>
          <w:szCs w:val="26"/>
        </w:rPr>
        <w:t>[3]</w:t>
      </w:r>
      <w:ins w:id="7609" w:author="Thảo Nguyễn Kim" w:date="2019-03-11T14:15:00Z">
        <w:r w:rsidR="0081734E">
          <w:rPr>
            <w:rFonts w:ascii="Times New Roman" w:hAnsi="Times New Roman"/>
            <w:sz w:val="26"/>
            <w:szCs w:val="26"/>
            <w:lang w:val="en-US"/>
          </w:rPr>
          <w:t xml:space="preserve"> </w:t>
        </w:r>
      </w:ins>
      <w:ins w:id="7610" w:author="Thảo Nguyễn Kim" w:date="2019-03-11T14:16:00Z">
        <w:r w:rsidR="0081734E">
          <w:rPr>
            <w:rFonts w:ascii="Times New Roman" w:hAnsi="Times New Roman"/>
            <w:sz w:val="26"/>
            <w:szCs w:val="26"/>
            <w:lang w:val="en-US"/>
          </w:rPr>
          <w:t xml:space="preserve">Trang chủ flowable </w:t>
        </w:r>
      </w:ins>
      <w:hyperlink r:id="rId141" w:history="1">
        <w:r w:rsidR="00D94B42" w:rsidRPr="00C7652F">
          <w:rPr>
            <w:rStyle w:val="Hyperlink"/>
            <w:rFonts w:ascii="Times New Roman" w:hAnsi="Times New Roman"/>
            <w:sz w:val="26"/>
            <w:szCs w:val="26"/>
          </w:rPr>
          <w:t>https://www.flowable.org/docs/userguide/index.html</w:t>
        </w:r>
      </w:hyperlink>
    </w:p>
    <w:p w14:paraId="0D92634C" w14:textId="0AD3CD76" w:rsidR="001F66D4" w:rsidRDefault="00C766FF">
      <w:pPr>
        <w:spacing w:line="360" w:lineRule="auto"/>
        <w:jc w:val="left"/>
        <w:rPr>
          <w:ins w:id="7611" w:author="Thảo Nguyễn Kim" w:date="2019-03-11T14:23:00Z"/>
          <w:rStyle w:val="Hyperlink"/>
          <w:rFonts w:ascii="Times New Roman" w:hAnsi="Times New Roman"/>
          <w:noProof/>
          <w:sz w:val="26"/>
          <w:szCs w:val="26"/>
        </w:rPr>
        <w:pPrChange w:id="7612" w:author="Thảo Nguyễn Kim" w:date="2019-03-11T14:17:00Z">
          <w:pPr>
            <w:spacing w:line="360" w:lineRule="auto"/>
          </w:pPr>
        </w:pPrChange>
      </w:pPr>
      <w:r>
        <w:rPr>
          <w:rFonts w:ascii="Times New Roman" w:hAnsi="Times New Roman"/>
          <w:sz w:val="26"/>
          <w:szCs w:val="26"/>
        </w:rPr>
        <w:t>[4]</w:t>
      </w:r>
      <w:ins w:id="7613" w:author="Thảo Nguyễn Kim" w:date="2019-03-11T14:17:00Z">
        <w:r w:rsidR="00C802C0">
          <w:rPr>
            <w:rFonts w:ascii="Times New Roman" w:hAnsi="Times New Roman"/>
            <w:sz w:val="26"/>
            <w:szCs w:val="26"/>
            <w:lang w:val="en-US"/>
          </w:rPr>
          <w:t xml:space="preserve"> </w:t>
        </w:r>
        <w:r w:rsidR="00C802C0" w:rsidRPr="004E3BC7">
          <w:rPr>
            <w:rFonts w:ascii="Times New Roman" w:hAnsi="Times New Roman"/>
            <w:i/>
            <w:sz w:val="26"/>
            <w:szCs w:val="26"/>
            <w:lang w:val="en-US"/>
            <w:rPrChange w:id="7614" w:author="Thảo Nguyễn Kim" w:date="2019-03-11T14:28:00Z">
              <w:rPr>
                <w:rFonts w:ascii="Times New Roman" w:hAnsi="Times New Roman"/>
                <w:sz w:val="26"/>
                <w:szCs w:val="26"/>
                <w:lang w:val="en-US"/>
              </w:rPr>
            </w:rPrChange>
          </w:rPr>
          <w:t xml:space="preserve">Camunda architecture </w:t>
        </w:r>
      </w:ins>
      <w:r w:rsidR="00532FCF">
        <w:rPr>
          <w:rStyle w:val="Hyperlink"/>
          <w:rFonts w:ascii="Times New Roman" w:hAnsi="Times New Roman"/>
          <w:noProof/>
          <w:sz w:val="26"/>
          <w:szCs w:val="26"/>
        </w:rPr>
        <w:fldChar w:fldCharType="begin"/>
      </w:r>
      <w:r w:rsidR="00532FCF">
        <w:rPr>
          <w:rStyle w:val="Hyperlink"/>
          <w:rFonts w:ascii="Times New Roman" w:hAnsi="Times New Roman"/>
          <w:noProof/>
          <w:sz w:val="26"/>
          <w:szCs w:val="26"/>
        </w:rPr>
        <w:instrText xml:space="preserve"> HYPERLINK "https://docs.camunda.org/manual/7.8/introduction/architecture/" </w:instrText>
      </w:r>
      <w:r w:rsidR="00532FCF">
        <w:rPr>
          <w:rStyle w:val="Hyperlink"/>
          <w:rFonts w:ascii="Times New Roman" w:hAnsi="Times New Roman"/>
          <w:noProof/>
          <w:sz w:val="26"/>
          <w:szCs w:val="26"/>
        </w:rPr>
        <w:fldChar w:fldCharType="separate"/>
      </w:r>
      <w:r w:rsidR="005A6E0A" w:rsidRPr="00F0393B">
        <w:rPr>
          <w:rStyle w:val="Hyperlink"/>
          <w:rFonts w:ascii="Times New Roman" w:hAnsi="Times New Roman"/>
          <w:noProof/>
          <w:sz w:val="26"/>
          <w:szCs w:val="26"/>
        </w:rPr>
        <w:t>https://docs.camunda.org/manual/7.8/introduction/architecture/</w:t>
      </w:r>
      <w:r w:rsidR="00532FCF">
        <w:rPr>
          <w:rStyle w:val="Hyperlink"/>
          <w:rFonts w:ascii="Times New Roman" w:hAnsi="Times New Roman"/>
          <w:noProof/>
          <w:sz w:val="26"/>
          <w:szCs w:val="26"/>
        </w:rPr>
        <w:fldChar w:fldCharType="end"/>
      </w:r>
    </w:p>
    <w:p w14:paraId="32152540" w14:textId="02C4BFB1" w:rsidR="00D35302" w:rsidRPr="001F66D4" w:rsidRDefault="00D35302">
      <w:pPr>
        <w:spacing w:line="360" w:lineRule="auto"/>
        <w:jc w:val="left"/>
        <w:rPr>
          <w:rFonts w:ascii="Times New Roman" w:hAnsi="Times New Roman"/>
          <w:sz w:val="26"/>
          <w:szCs w:val="26"/>
        </w:rPr>
        <w:pPrChange w:id="7615" w:author="Thảo Nguyễn Kim" w:date="2019-03-11T14:24:00Z">
          <w:pPr>
            <w:spacing w:line="360" w:lineRule="auto"/>
          </w:pPr>
        </w:pPrChange>
      </w:pPr>
      <w:ins w:id="7616" w:author="Thảo Nguyễn Kim" w:date="2019-03-11T14:23:00Z">
        <w:r>
          <w:rPr>
            <w:rFonts w:ascii="Times New Roman" w:hAnsi="Times New Roman"/>
            <w:sz w:val="26"/>
            <w:szCs w:val="26"/>
          </w:rPr>
          <w:t>[5]</w:t>
        </w:r>
      </w:ins>
      <w:ins w:id="7617" w:author="Thảo Nguyễn Kim" w:date="2019-03-11T14:24:00Z">
        <w:r w:rsidR="00F7546C">
          <w:rPr>
            <w:rFonts w:ascii="Times New Roman" w:hAnsi="Times New Roman"/>
            <w:sz w:val="26"/>
            <w:szCs w:val="26"/>
            <w:lang w:val="en-US"/>
          </w:rPr>
          <w:t xml:space="preserve"> </w:t>
        </w:r>
      </w:ins>
      <w:ins w:id="7618" w:author="Thảo Nguyễn Kim" w:date="2019-03-11T14:25:00Z">
        <w:r w:rsidR="006A1597" w:rsidRPr="004E3BC7">
          <w:rPr>
            <w:rFonts w:ascii="Times New Roman" w:hAnsi="Times New Roman"/>
            <w:i/>
            <w:sz w:val="26"/>
            <w:szCs w:val="26"/>
            <w:lang w:val="en-US"/>
            <w:rPrChange w:id="7619" w:author="Thảo Nguyễn Kim" w:date="2019-03-11T14:28:00Z">
              <w:rPr>
                <w:rFonts w:ascii="Times New Roman" w:hAnsi="Times New Roman"/>
                <w:sz w:val="26"/>
                <w:szCs w:val="26"/>
                <w:lang w:val="en-US"/>
              </w:rPr>
            </w:rPrChange>
          </w:rPr>
          <w:t>Software to be biggest tech spend in 2013</w:t>
        </w:r>
        <w:r w:rsidR="006A1597" w:rsidRPr="006A1597">
          <w:rPr>
            <w:rFonts w:ascii="Times New Roman" w:hAnsi="Times New Roman"/>
            <w:sz w:val="26"/>
            <w:szCs w:val="26"/>
            <w:lang w:val="en-US"/>
          </w:rPr>
          <w:t xml:space="preserve"> Forrester</w:t>
        </w:r>
      </w:ins>
      <w:ins w:id="7620" w:author="Thảo Nguyễn Kim" w:date="2019-03-11T14:23:00Z">
        <w:r w:rsidRPr="00EC5BE9">
          <w:rPr>
            <w:rStyle w:val="Hyperlink"/>
            <w:rFonts w:ascii="Times New Roman" w:hAnsi="Times New Roman"/>
            <w:sz w:val="26"/>
            <w:szCs w:val="26"/>
          </w:rPr>
          <w:fldChar w:fldCharType="begin"/>
        </w:r>
        <w:r w:rsidRPr="00EC5BE9">
          <w:rPr>
            <w:rStyle w:val="Hyperlink"/>
            <w:rFonts w:ascii="Times New Roman" w:hAnsi="Times New Roman"/>
            <w:sz w:val="26"/>
            <w:szCs w:val="26"/>
          </w:rPr>
          <w:instrText xml:space="preserve"> HYPERLINK "https://www.cio.com.au/article/520965/software_biggest_tech_spend_2013_forrester/" </w:instrText>
        </w:r>
        <w:r w:rsidRPr="00EC5BE9">
          <w:rPr>
            <w:rStyle w:val="Hyperlink"/>
            <w:rFonts w:ascii="Times New Roman" w:hAnsi="Times New Roman"/>
            <w:sz w:val="26"/>
            <w:szCs w:val="26"/>
          </w:rPr>
          <w:fldChar w:fldCharType="separate"/>
        </w:r>
        <w:r w:rsidRPr="00EC5BE9">
          <w:rPr>
            <w:rStyle w:val="Hyperlink"/>
            <w:rFonts w:ascii="Times New Roman" w:hAnsi="Times New Roman"/>
            <w:sz w:val="26"/>
            <w:szCs w:val="26"/>
          </w:rPr>
          <w:t>https://www.cio.com.au/article/520965/software_biggest_tech_spend_2013_forrester/</w:t>
        </w:r>
        <w:r w:rsidRPr="00EC5BE9">
          <w:rPr>
            <w:rStyle w:val="Hyperlink"/>
            <w:rFonts w:ascii="Times New Roman" w:hAnsi="Times New Roman"/>
            <w:sz w:val="26"/>
            <w:szCs w:val="26"/>
          </w:rPr>
          <w:fldChar w:fldCharType="end"/>
        </w:r>
        <w:r w:rsidRPr="00EC5BE9">
          <w:rPr>
            <w:rFonts w:ascii="Times New Roman" w:hAnsi="Times New Roman"/>
            <w:sz w:val="26"/>
            <w:szCs w:val="26"/>
          </w:rPr>
          <w:t xml:space="preserve"> </w:t>
        </w:r>
      </w:ins>
    </w:p>
    <w:p w14:paraId="43F81DE5" w14:textId="61903169" w:rsidR="001F66D4" w:rsidRPr="001F66D4" w:rsidRDefault="00927879" w:rsidP="00176433">
      <w:pPr>
        <w:spacing w:line="360" w:lineRule="auto"/>
        <w:rPr>
          <w:rFonts w:ascii="Times New Roman" w:hAnsi="Times New Roman"/>
          <w:noProof/>
          <w:sz w:val="26"/>
          <w:szCs w:val="26"/>
        </w:rPr>
      </w:pPr>
      <w:del w:id="7621" w:author="Thảo Nguyễn Kim" w:date="2019-03-11T14:23:00Z">
        <w:r w:rsidDel="0051085C">
          <w:rPr>
            <w:rFonts w:ascii="Times New Roman" w:hAnsi="Times New Roman"/>
            <w:sz w:val="26"/>
            <w:szCs w:val="26"/>
          </w:rPr>
          <w:delText xml:space="preserve"> </w:delText>
        </w:r>
      </w:del>
      <w:r w:rsidR="00C766FF">
        <w:rPr>
          <w:rFonts w:ascii="Times New Roman" w:hAnsi="Times New Roman"/>
          <w:sz w:val="26"/>
          <w:szCs w:val="26"/>
        </w:rPr>
        <w:t>[6]</w:t>
      </w:r>
      <w:ins w:id="7622" w:author="Thảo Nguyễn Kim" w:date="2019-03-11T14:19:00Z">
        <w:r w:rsidR="00C802C0">
          <w:rPr>
            <w:rFonts w:ascii="Times New Roman" w:hAnsi="Times New Roman"/>
            <w:sz w:val="26"/>
            <w:szCs w:val="26"/>
            <w:lang w:val="en-US"/>
          </w:rPr>
          <w:t xml:space="preserve"> </w:t>
        </w:r>
        <w:r w:rsidR="00C802C0" w:rsidRPr="004E3BC7">
          <w:rPr>
            <w:rFonts w:ascii="Times New Roman" w:hAnsi="Times New Roman"/>
            <w:i/>
            <w:sz w:val="26"/>
            <w:szCs w:val="26"/>
            <w:lang w:val="en-US"/>
            <w:rPrChange w:id="7623" w:author="Thảo Nguyễn Kim" w:date="2019-03-11T14:28:00Z">
              <w:rPr>
                <w:rFonts w:ascii="Times New Roman" w:hAnsi="Times New Roman"/>
                <w:sz w:val="26"/>
                <w:szCs w:val="26"/>
                <w:lang w:val="en-US"/>
              </w:rPr>
            </w:rPrChange>
          </w:rPr>
          <w:t xml:space="preserve">BPMN introduction </w:t>
        </w:r>
      </w:ins>
      <w:hyperlink r:id="rId142" w:history="1">
        <w:r w:rsidR="00176433" w:rsidRPr="00F0393B">
          <w:rPr>
            <w:rStyle w:val="Hyperlink"/>
            <w:rFonts w:ascii="Times New Roman" w:hAnsi="Times New Roman"/>
            <w:noProof/>
            <w:sz w:val="26"/>
            <w:szCs w:val="26"/>
          </w:rPr>
          <w:t>https://docs.camunda.org/manual/7.8/reference/bpmn20/</w:t>
        </w:r>
      </w:hyperlink>
    </w:p>
    <w:p w14:paraId="209FB861" w14:textId="165A94E8" w:rsidR="001F66D4" w:rsidRPr="00DF4446" w:rsidRDefault="006A1597">
      <w:pPr>
        <w:spacing w:line="360" w:lineRule="auto"/>
        <w:jc w:val="left"/>
        <w:rPr>
          <w:rFonts w:ascii="Times New Roman" w:hAnsi="Times New Roman"/>
          <w:sz w:val="26"/>
          <w:szCs w:val="26"/>
        </w:rPr>
        <w:pPrChange w:id="7624" w:author="Thảo Nguyễn Kim" w:date="2019-03-11T14:20:00Z">
          <w:pPr>
            <w:spacing w:line="360" w:lineRule="auto"/>
          </w:pPr>
        </w:pPrChange>
      </w:pPr>
      <w:ins w:id="7625" w:author="Thảo Nguyễn Kim" w:date="2019-03-11T14:23:00Z">
        <w:r>
          <w:rPr>
            <w:rFonts w:ascii="Times New Roman" w:hAnsi="Times New Roman"/>
            <w:sz w:val="26"/>
            <w:szCs w:val="26"/>
          </w:rPr>
          <w:t>[7</w:t>
        </w:r>
        <w:r w:rsidR="00D35302">
          <w:rPr>
            <w:rFonts w:ascii="Times New Roman" w:hAnsi="Times New Roman"/>
            <w:sz w:val="26"/>
            <w:szCs w:val="26"/>
          </w:rPr>
          <w:t>]</w:t>
        </w:r>
      </w:ins>
      <w:ins w:id="7626" w:author="Thảo Nguyễn Kim" w:date="2019-03-11T14:24:00Z">
        <w:r w:rsidR="00F7546C">
          <w:rPr>
            <w:rFonts w:ascii="Times New Roman" w:hAnsi="Times New Roman"/>
            <w:sz w:val="26"/>
            <w:szCs w:val="26"/>
            <w:lang w:val="en-US"/>
          </w:rPr>
          <w:t xml:space="preserve"> </w:t>
        </w:r>
      </w:ins>
      <w:ins w:id="7627" w:author="Thảo Nguyễn Kim" w:date="2019-03-11T14:27:00Z">
        <w:r w:rsidR="004E3BC7" w:rsidRPr="004E3BC7">
          <w:rPr>
            <w:rFonts w:ascii="Times New Roman" w:hAnsi="Times New Roman"/>
            <w:sz w:val="26"/>
            <w:szCs w:val="26"/>
            <w:lang w:val="en-US"/>
          </w:rPr>
          <w:t>Miguel Valdes Faura,</w:t>
        </w:r>
        <w:r w:rsidR="004E3BC7">
          <w:rPr>
            <w:rFonts w:ascii="Times New Roman" w:hAnsi="Times New Roman"/>
            <w:sz w:val="26"/>
            <w:szCs w:val="26"/>
            <w:lang w:val="en-US"/>
          </w:rPr>
          <w:t xml:space="preserve"> </w:t>
        </w:r>
      </w:ins>
      <w:ins w:id="7628" w:author="Thảo Nguyễn Kim" w:date="2019-03-11T14:26:00Z">
        <w:r w:rsidRPr="004E3BC7">
          <w:rPr>
            <w:rFonts w:ascii="Times New Roman" w:hAnsi="Times New Roman"/>
            <w:i/>
            <w:sz w:val="26"/>
            <w:szCs w:val="26"/>
            <w:lang w:val="en-US"/>
            <w:rPrChange w:id="7629" w:author="Thảo Nguyễn Kim" w:date="2019-03-11T14:28:00Z">
              <w:rPr>
                <w:rFonts w:ascii="Times New Roman" w:hAnsi="Times New Roman"/>
                <w:sz w:val="26"/>
                <w:szCs w:val="26"/>
                <w:lang w:val="en-US"/>
              </w:rPr>
            </w:rPrChange>
          </w:rPr>
          <w:t xml:space="preserve">When do you really need custom application </w:t>
        </w:r>
        <w:r w:rsidRPr="004E3BC7">
          <w:rPr>
            <w:rFonts w:ascii="Times New Roman" w:hAnsi="Times New Roman"/>
            <w:i/>
            <w:sz w:val="26"/>
            <w:szCs w:val="26"/>
            <w:lang w:val="en-US"/>
            <w:rPrChange w:id="7630" w:author="Thảo Nguyễn Kim" w:date="2019-03-11T14:29:00Z">
              <w:rPr>
                <w:rFonts w:ascii="Times New Roman" w:hAnsi="Times New Roman"/>
                <w:sz w:val="26"/>
                <w:szCs w:val="26"/>
                <w:lang w:val="en-US"/>
              </w:rPr>
            </w:rPrChange>
          </w:rPr>
          <w:t>development?</w:t>
        </w:r>
      </w:ins>
      <w:ins w:id="7631" w:author="Thảo Nguyễn Kim" w:date="2019-03-11T14:29:00Z">
        <w:r w:rsidR="004E3BC7" w:rsidRPr="004E3BC7">
          <w:rPr>
            <w:rFonts w:ascii="Times New Roman" w:hAnsi="Times New Roman"/>
            <w:i/>
            <w:sz w:val="26"/>
            <w:szCs w:val="26"/>
            <w:lang w:val="en-US"/>
            <w:rPrChange w:id="7632" w:author="Thảo Nguyễn Kim" w:date="2019-03-11T14:29:00Z">
              <w:rPr>
                <w:rFonts w:ascii="Times New Roman" w:hAnsi="Times New Roman"/>
                <w:sz w:val="26"/>
                <w:szCs w:val="26"/>
                <w:lang w:val="en-US"/>
              </w:rPr>
            </w:rPrChange>
          </w:rPr>
          <w:t xml:space="preserve"> </w:t>
        </w:r>
      </w:ins>
      <w:ins w:id="7633" w:author="Thảo Nguyễn Kim" w:date="2019-03-11T14:23:00Z">
        <w:r w:rsidR="00D35302" w:rsidRPr="00EC5BE9">
          <w:rPr>
            <w:rStyle w:val="Hyperlink"/>
            <w:rFonts w:ascii="Times New Roman" w:hAnsi="Times New Roman"/>
            <w:sz w:val="26"/>
            <w:szCs w:val="26"/>
          </w:rPr>
          <w:fldChar w:fldCharType="begin"/>
        </w:r>
        <w:r w:rsidR="00D35302" w:rsidRPr="00EC5BE9">
          <w:rPr>
            <w:rStyle w:val="Hyperlink"/>
            <w:rFonts w:ascii="Times New Roman" w:hAnsi="Times New Roman"/>
            <w:sz w:val="26"/>
            <w:szCs w:val="26"/>
          </w:rPr>
          <w:instrText xml:space="preserve"> HYPERLINK "https://techbeacon.com/app-dev-testing/when-do-you-really-need-custom-application-development?fbclid=IwAR2h7EDf9z0KYHcg7r14VLNl9PeqPtIRwPnvtGDen5ihS-BabOtMgM2ARWA" </w:instrText>
        </w:r>
        <w:r w:rsidR="00D35302" w:rsidRPr="00EC5BE9">
          <w:rPr>
            <w:rStyle w:val="Hyperlink"/>
            <w:rFonts w:ascii="Times New Roman" w:hAnsi="Times New Roman"/>
            <w:sz w:val="26"/>
            <w:szCs w:val="26"/>
          </w:rPr>
          <w:fldChar w:fldCharType="separate"/>
        </w:r>
        <w:r w:rsidR="00D35302" w:rsidRPr="00EC5BE9">
          <w:rPr>
            <w:rStyle w:val="Hyperlink"/>
            <w:rFonts w:ascii="Times New Roman" w:hAnsi="Times New Roman"/>
            <w:sz w:val="26"/>
            <w:szCs w:val="26"/>
          </w:rPr>
          <w:t>https://techbeacon.com/app-dev-testing/when-do-you-really-need-custom-application-development?fbclid=IwAR2h7EDf9z0KYHcg7r14VLNl9PeqPtIRwPnvtGDen5ihS-BabOtMgM2ARWA</w:t>
        </w:r>
        <w:r w:rsidR="00D35302" w:rsidRPr="00EC5BE9">
          <w:rPr>
            <w:rStyle w:val="Hyperlink"/>
            <w:rFonts w:ascii="Times New Roman" w:hAnsi="Times New Roman"/>
            <w:sz w:val="26"/>
            <w:szCs w:val="26"/>
          </w:rPr>
          <w:fldChar w:fldCharType="end"/>
        </w:r>
      </w:ins>
      <w:commentRangeEnd w:id="7605"/>
      <w:r w:rsidR="004315DD">
        <w:rPr>
          <w:rStyle w:val="CommentReference"/>
        </w:rPr>
        <w:commentReference w:id="7605"/>
      </w:r>
      <w:commentRangeEnd w:id="7606"/>
      <w:r w:rsidR="00D53EAB">
        <w:rPr>
          <w:rStyle w:val="CommentReference"/>
        </w:rPr>
        <w:commentReference w:id="7606"/>
      </w:r>
      <w:ins w:id="7634" w:author="Thảo Nguyễn Kim" w:date="2019-03-11T14:23:00Z">
        <w:r w:rsidR="00D35302" w:rsidDel="00D35302">
          <w:rPr>
            <w:rFonts w:ascii="Times New Roman" w:hAnsi="Times New Roman"/>
            <w:sz w:val="26"/>
            <w:szCs w:val="26"/>
          </w:rPr>
          <w:t xml:space="preserve"> </w:t>
        </w:r>
      </w:ins>
      <w:del w:id="7635" w:author="Thảo Nguyễn Kim" w:date="2019-03-11T14:23:00Z">
        <w:r w:rsidR="00C766FF" w:rsidDel="00D35302">
          <w:rPr>
            <w:rFonts w:ascii="Times New Roman" w:hAnsi="Times New Roman"/>
            <w:sz w:val="26"/>
            <w:szCs w:val="26"/>
          </w:rPr>
          <w:delText>[7]</w:delText>
        </w:r>
        <w:r w:rsidR="00532FCF" w:rsidDel="00D35302">
          <w:rPr>
            <w:rStyle w:val="Hyperlink"/>
            <w:rFonts w:ascii="Times New Roman" w:hAnsi="Times New Roman"/>
            <w:sz w:val="26"/>
            <w:szCs w:val="26"/>
          </w:rPr>
          <w:fldChar w:fldCharType="begin"/>
        </w:r>
        <w:r w:rsidR="00532FCF" w:rsidDel="00D35302">
          <w:rPr>
            <w:rStyle w:val="Hyperlink"/>
            <w:rFonts w:ascii="Times New Roman" w:hAnsi="Times New Roman"/>
            <w:sz w:val="26"/>
            <w:szCs w:val="26"/>
          </w:rPr>
          <w:delInstrText xml:space="preserve"> HYPERLINK "https://techmaster.vn/posts/34410/microservices-thuc-tien-tu-thiet-ke-den-trien-khai" </w:delInstrText>
        </w:r>
        <w:r w:rsidR="00532FCF" w:rsidDel="00D35302">
          <w:rPr>
            <w:rStyle w:val="Hyperlink"/>
            <w:rFonts w:ascii="Times New Roman" w:hAnsi="Times New Roman"/>
            <w:sz w:val="26"/>
            <w:szCs w:val="26"/>
          </w:rPr>
          <w:fldChar w:fldCharType="separate"/>
        </w:r>
        <w:r w:rsidR="009D5388" w:rsidRPr="00C7652F" w:rsidDel="00D35302">
          <w:rPr>
            <w:rStyle w:val="Hyperlink"/>
            <w:rFonts w:ascii="Times New Roman" w:hAnsi="Times New Roman"/>
            <w:sz w:val="26"/>
            <w:szCs w:val="26"/>
          </w:rPr>
          <w:delText>https://techmaster.vn/posts/34410/microservices-thuc-tien-tu-thiet-ke-den-trien-khai</w:delText>
        </w:r>
        <w:r w:rsidR="00532FCF" w:rsidDel="00D35302">
          <w:rPr>
            <w:rStyle w:val="Hyperlink"/>
            <w:rFonts w:ascii="Times New Roman" w:hAnsi="Times New Roman"/>
            <w:sz w:val="26"/>
            <w:szCs w:val="26"/>
          </w:rPr>
          <w:fldChar w:fldCharType="end"/>
        </w:r>
        <w:r w:rsidR="001F66D4" w:rsidDel="00D35302">
          <w:rPr>
            <w:rFonts w:ascii="Times New Roman" w:hAnsi="Times New Roman"/>
            <w:sz w:val="26"/>
            <w:szCs w:val="26"/>
          </w:rPr>
          <w:delText xml:space="preserve"> </w:delText>
        </w:r>
      </w:del>
    </w:p>
    <w:sectPr w:rsidR="001F66D4" w:rsidRPr="00DF4446" w:rsidSect="007D44A6">
      <w:footerReference w:type="default" r:id="rId143"/>
      <w:type w:val="continuous"/>
      <w:pgSz w:w="12240" w:h="15840"/>
      <w:pgMar w:top="1701" w:right="1350" w:bottom="1985" w:left="198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Chanh Duc Ngo" w:date="2019-03-10T15:58:00Z" w:initials="CDN">
    <w:p w14:paraId="141AF7BD" w14:textId="3E1FDB51" w:rsidR="00840D3B" w:rsidRDefault="00840D3B">
      <w:pPr>
        <w:pStyle w:val="CommentText"/>
      </w:pPr>
      <w:r>
        <w:rPr>
          <w:rStyle w:val="CommentReference"/>
        </w:rPr>
        <w:annotationRef/>
      </w:r>
      <w:r>
        <w:t>Sao không cám ơn mấy đứa bạn đã hỗ trợ em?</w:t>
      </w:r>
    </w:p>
  </w:comment>
  <w:comment w:id="14" w:author="Chanh Duc Ngo" w:date="2019-03-10T15:59:00Z" w:initials="CDN">
    <w:p w14:paraId="56825FDF" w14:textId="62A4C095" w:rsidR="00840D3B" w:rsidRDefault="00840D3B">
      <w:pPr>
        <w:pStyle w:val="CommentText"/>
      </w:pPr>
      <w:r>
        <w:rPr>
          <w:rStyle w:val="CommentReference"/>
        </w:rPr>
        <w:annotationRef/>
      </w:r>
    </w:p>
  </w:comment>
  <w:comment w:id="15" w:author="Thảo Nguyễn Kim" w:date="2019-03-13T10:43:00Z" w:initials="TNK">
    <w:p w14:paraId="78F99E35" w14:textId="5630E546" w:rsidR="00840D3B" w:rsidRPr="001A6F75" w:rsidRDefault="00840D3B">
      <w:pPr>
        <w:pStyle w:val="CommentText"/>
        <w:rPr>
          <w:lang w:val="en-US"/>
        </w:rPr>
      </w:pPr>
      <w:r>
        <w:rPr>
          <w:rStyle w:val="CommentReference"/>
        </w:rPr>
        <w:annotationRef/>
      </w:r>
      <w:r>
        <w:rPr>
          <w:lang w:val="en-US"/>
        </w:rPr>
        <w:t>Dạ em cảm ơn cùng với gia đình và bạn bè</w:t>
      </w:r>
    </w:p>
  </w:comment>
  <w:comment w:id="4604" w:author="Chanh Duc Ngo" w:date="2019-03-10T16:00:00Z" w:initials="CDN">
    <w:p w14:paraId="304B0F31" w14:textId="1BB3E1C6" w:rsidR="00840D3B" w:rsidRPr="003D0EE1" w:rsidRDefault="00840D3B">
      <w:pPr>
        <w:pStyle w:val="CommentText"/>
      </w:pPr>
      <w:r>
        <w:rPr>
          <w:rStyle w:val="CommentReference"/>
        </w:rPr>
        <w:annotationRef/>
      </w:r>
      <w:r w:rsidRPr="003D0EE1">
        <w:t>Đoạn này vẫn chưa viết</w:t>
      </w:r>
      <w:r>
        <w:t xml:space="preserve"> lại???</w:t>
      </w:r>
    </w:p>
  </w:comment>
  <w:comment w:id="4605" w:author="Thảo Nguyễn Kim" w:date="2019-03-13T10:45:00Z" w:initials="TNK">
    <w:p w14:paraId="51C36A2F" w14:textId="59A7E9B5" w:rsidR="00840D3B" w:rsidRPr="001A6F75" w:rsidRDefault="00840D3B">
      <w:pPr>
        <w:pStyle w:val="CommentText"/>
        <w:rPr>
          <w:lang w:val="en-US"/>
        </w:rPr>
      </w:pPr>
      <w:r>
        <w:rPr>
          <w:rStyle w:val="CommentReference"/>
        </w:rPr>
        <w:annotationRef/>
      </w:r>
      <w:r>
        <w:rPr>
          <w:lang w:val="en-US"/>
        </w:rPr>
        <w:t>Hoàn thành</w:t>
      </w:r>
    </w:p>
  </w:comment>
  <w:comment w:id="4799" w:author="Chanh Duc Ngo" w:date="2019-03-10T16:19:00Z" w:initials="CDN">
    <w:p w14:paraId="0FB86E79" w14:textId="042532EB" w:rsidR="00840D3B" w:rsidRDefault="00840D3B">
      <w:pPr>
        <w:pStyle w:val="CommentText"/>
      </w:pPr>
      <w:r>
        <w:rPr>
          <w:rStyle w:val="CommentReference"/>
        </w:rPr>
        <w:annotationRef/>
      </w:r>
      <w:r>
        <w:t xml:space="preserve">Đọc thêm cái này. Viết lại đoạn này </w:t>
      </w:r>
      <w:bookmarkStart w:id="4801" w:name="OLE_LINK1"/>
      <w:bookmarkStart w:id="4802" w:name="OLE_LINK2"/>
      <w:r w:rsidRPr="000D1E44">
        <w:t>https://techbeacon.com/app-dev-testing/when-do-you-really-need-custom-application-development</w:t>
      </w:r>
      <w:bookmarkEnd w:id="4801"/>
      <w:bookmarkEnd w:id="4802"/>
    </w:p>
  </w:comment>
  <w:comment w:id="4800" w:author="Thảo Nguyễn Kim" w:date="2019-03-13T10:45:00Z" w:initials="TNK">
    <w:p w14:paraId="13AFE74D" w14:textId="6E3D441B" w:rsidR="00840D3B" w:rsidRPr="001A6F75" w:rsidRDefault="00840D3B">
      <w:pPr>
        <w:pStyle w:val="CommentText"/>
        <w:rPr>
          <w:lang w:val="en-US"/>
        </w:rPr>
      </w:pPr>
      <w:r>
        <w:rPr>
          <w:rStyle w:val="CommentReference"/>
        </w:rPr>
        <w:annotationRef/>
      </w:r>
      <w:r>
        <w:rPr>
          <w:rStyle w:val="CommentReference"/>
        </w:rPr>
        <w:annotationRef/>
      </w:r>
      <w:r>
        <w:rPr>
          <w:lang w:val="en-US"/>
        </w:rPr>
        <w:t>Hoàn thành</w:t>
      </w:r>
    </w:p>
  </w:comment>
  <w:comment w:id="4829" w:author="Chanh Duc Ngo" w:date="2019-03-10T16:20:00Z" w:initials="CDN">
    <w:p w14:paraId="385E17A1" w14:textId="3A5AF5F0" w:rsidR="00840D3B" w:rsidRDefault="00840D3B">
      <w:pPr>
        <w:pStyle w:val="CommentText"/>
      </w:pPr>
      <w:r>
        <w:rPr>
          <w:rStyle w:val="CommentReference"/>
        </w:rPr>
        <w:annotationRef/>
      </w:r>
      <w:r>
        <w:t>Trích dẫn</w:t>
      </w:r>
    </w:p>
  </w:comment>
  <w:comment w:id="4830" w:author="Thảo Nguyễn Kim" w:date="2019-03-10T19:34:00Z" w:initials="TNK">
    <w:p w14:paraId="1702509E" w14:textId="4EDB73A5" w:rsidR="00840D3B" w:rsidRDefault="00840D3B">
      <w:pPr>
        <w:pStyle w:val="CommentText"/>
      </w:pPr>
      <w:r>
        <w:rPr>
          <w:rStyle w:val="CommentReference"/>
        </w:rPr>
        <w:annotationRef/>
      </w:r>
    </w:p>
  </w:comment>
  <w:comment w:id="4831" w:author="Thảo Nguyễn Kim" w:date="2019-03-13T10:47:00Z" w:initials="TNK">
    <w:p w14:paraId="3257B1E5" w14:textId="162D5AE6" w:rsidR="00840D3B" w:rsidRPr="001A6F75" w:rsidRDefault="00840D3B">
      <w:pPr>
        <w:pStyle w:val="CommentText"/>
        <w:rPr>
          <w:lang w:val="en-US"/>
        </w:rPr>
      </w:pPr>
      <w:r>
        <w:rPr>
          <w:rStyle w:val="CommentReference"/>
        </w:rPr>
        <w:annotationRef/>
      </w:r>
      <w:r>
        <w:rPr>
          <w:rStyle w:val="CommentReference"/>
          <w:lang w:val="en-US"/>
        </w:rPr>
        <w:t>Hoàn thành</w:t>
      </w:r>
    </w:p>
  </w:comment>
  <w:comment w:id="4836" w:author="Chanh Duc Ngo" w:date="2019-03-10T16:20:00Z" w:initials="CDN">
    <w:p w14:paraId="4E99C2AB" w14:textId="698D6442" w:rsidR="00840D3B" w:rsidRDefault="00840D3B">
      <w:pPr>
        <w:pStyle w:val="CommentText"/>
      </w:pPr>
      <w:r>
        <w:rPr>
          <w:rStyle w:val="CommentReference"/>
        </w:rPr>
        <w:annotationRef/>
      </w:r>
      <w:r>
        <w:t>Trích dẫn</w:t>
      </w:r>
    </w:p>
  </w:comment>
  <w:comment w:id="4835" w:author="Thảo Nguyễn Kim" w:date="2019-03-13T10:47:00Z" w:initials="TNK">
    <w:p w14:paraId="7DFBD993" w14:textId="77777777" w:rsidR="00840D3B" w:rsidRPr="001A6F75" w:rsidRDefault="00840D3B" w:rsidP="001A6F75">
      <w:pPr>
        <w:pStyle w:val="CommentText"/>
        <w:rPr>
          <w:lang w:val="en-US"/>
        </w:rPr>
      </w:pPr>
      <w:r>
        <w:rPr>
          <w:rStyle w:val="CommentReference"/>
        </w:rPr>
        <w:annotationRef/>
      </w:r>
      <w:r>
        <w:rPr>
          <w:rStyle w:val="CommentReference"/>
        </w:rPr>
        <w:annotationRef/>
      </w:r>
      <w:r>
        <w:rPr>
          <w:rStyle w:val="CommentReference"/>
          <w:lang w:val="en-US"/>
        </w:rPr>
        <w:t>Hoàn thành</w:t>
      </w:r>
    </w:p>
    <w:p w14:paraId="5E9FB233" w14:textId="2F843541" w:rsidR="00840D3B" w:rsidRDefault="00840D3B">
      <w:pPr>
        <w:pStyle w:val="CommentText"/>
      </w:pPr>
    </w:p>
  </w:comment>
  <w:comment w:id="4842" w:author="Chanh Duc Ngo" w:date="2019-03-10T16:20:00Z" w:initials="CDN">
    <w:p w14:paraId="704C25AB" w14:textId="6413AB92" w:rsidR="00840D3B" w:rsidRDefault="00840D3B">
      <w:pPr>
        <w:pStyle w:val="CommentText"/>
      </w:pPr>
      <w:r>
        <w:rPr>
          <w:rStyle w:val="CommentReference"/>
        </w:rPr>
        <w:annotationRef/>
      </w:r>
      <w:r>
        <w:t>Trích dẫn</w:t>
      </w:r>
    </w:p>
  </w:comment>
  <w:comment w:id="4841" w:author="Thảo Nguyễn Kim" w:date="2019-03-13T10:47:00Z" w:initials="TNK">
    <w:p w14:paraId="41D6C9DF" w14:textId="4939B9D4" w:rsidR="00840D3B" w:rsidRPr="001A6F75" w:rsidRDefault="00840D3B">
      <w:pPr>
        <w:pStyle w:val="CommentText"/>
        <w:rPr>
          <w:lang w:val="en-US"/>
        </w:rPr>
      </w:pPr>
      <w:r>
        <w:rPr>
          <w:rStyle w:val="CommentReference"/>
        </w:rPr>
        <w:annotationRef/>
      </w:r>
      <w:r>
        <w:rPr>
          <w:rStyle w:val="CommentReference"/>
        </w:rPr>
        <w:annotationRef/>
      </w:r>
      <w:r>
        <w:rPr>
          <w:rStyle w:val="CommentReference"/>
          <w:lang w:val="en-US"/>
        </w:rPr>
        <w:t>Hoàn thành</w:t>
      </w:r>
    </w:p>
  </w:comment>
  <w:comment w:id="4847" w:author="Chanh Duc Ngo" w:date="2019-03-10T16:20:00Z" w:initials="CDN">
    <w:p w14:paraId="61A9FEE4" w14:textId="1EE9AA67" w:rsidR="00840D3B" w:rsidRDefault="00840D3B">
      <w:pPr>
        <w:pStyle w:val="CommentText"/>
      </w:pPr>
      <w:r>
        <w:rPr>
          <w:rStyle w:val="CommentReference"/>
        </w:rPr>
        <w:annotationRef/>
      </w:r>
      <w:r>
        <w:t>Trích dẫn</w:t>
      </w:r>
    </w:p>
  </w:comment>
  <w:comment w:id="4846" w:author="Thảo Nguyễn Kim" w:date="2019-03-13T10:47:00Z" w:initials="TNK">
    <w:p w14:paraId="3A658543" w14:textId="17888D60" w:rsidR="00840D3B" w:rsidRPr="001A6F75"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4877" w:author="Chanh Duc Ngo" w:date="2019-03-10T16:21:00Z" w:initials="CDN">
    <w:p w14:paraId="62F91915" w14:textId="77777777" w:rsidR="00840D3B" w:rsidRDefault="00840D3B" w:rsidP="00C23FBE">
      <w:pPr>
        <w:pStyle w:val="CommentText"/>
      </w:pPr>
      <w:r>
        <w:rPr>
          <w:rStyle w:val="CommentReference"/>
        </w:rPr>
        <w:annotationRef/>
      </w:r>
      <w:r>
        <w:t>Hình đầu?</w:t>
      </w:r>
    </w:p>
  </w:comment>
  <w:comment w:id="4878" w:author="Thảo Nguyễn Kim" w:date="2019-03-13T10:47:00Z" w:initials="TNK">
    <w:p w14:paraId="75E9C859" w14:textId="10BBBF1F" w:rsidR="00840D3B" w:rsidRPr="001A6F75"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4919" w:author="Chanh Duc Ngo" w:date="2019-03-10T16:22:00Z" w:initials="CDN">
    <w:p w14:paraId="0944337E" w14:textId="77777777" w:rsidR="00840D3B" w:rsidRDefault="00840D3B" w:rsidP="00C23FBE">
      <w:pPr>
        <w:pStyle w:val="CommentText"/>
      </w:pPr>
      <w:r>
        <w:rPr>
          <w:rStyle w:val="CommentReference"/>
        </w:rPr>
        <w:annotationRef/>
      </w:r>
      <w:r>
        <w:t>Hình ảnh</w:t>
      </w:r>
    </w:p>
  </w:comment>
  <w:comment w:id="4920" w:author="Thảo Nguyễn Kim" w:date="2019-03-13T10:48:00Z" w:initials="TNK">
    <w:p w14:paraId="74C5264C" w14:textId="25C2B4F8" w:rsidR="00840D3B" w:rsidRPr="00481014"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4988" w:author="Chanh Duc Ngo" w:date="2019-03-10T16:23:00Z" w:initials="CDN">
    <w:p w14:paraId="18781BBA" w14:textId="77777777" w:rsidR="00840D3B" w:rsidRDefault="00840D3B" w:rsidP="00C23FBE">
      <w:pPr>
        <w:pStyle w:val="CommentText"/>
      </w:pPr>
      <w:r>
        <w:rPr>
          <w:rStyle w:val="CommentReference"/>
        </w:rPr>
        <w:annotationRef/>
      </w:r>
      <w:r>
        <w:t>Hình ảnh</w:t>
      </w:r>
    </w:p>
  </w:comment>
  <w:comment w:id="4989" w:author="Thảo Nguyễn Kim" w:date="2019-03-13T10:48:00Z" w:initials="TNK">
    <w:p w14:paraId="159D3B06" w14:textId="7D672FEE" w:rsidR="00840D3B" w:rsidRPr="00481014"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5056" w:author="Chanh Duc Ngo" w:date="2019-03-10T16:24:00Z" w:initials="CDN">
    <w:p w14:paraId="08D115E5" w14:textId="77777777" w:rsidR="00840D3B" w:rsidRDefault="00840D3B" w:rsidP="00C23FBE">
      <w:pPr>
        <w:pStyle w:val="CommentText"/>
      </w:pPr>
      <w:r>
        <w:rPr>
          <w:rStyle w:val="CommentReference"/>
        </w:rPr>
        <w:annotationRef/>
      </w:r>
      <w:r>
        <w:t>Ví dụ như là…</w:t>
      </w:r>
    </w:p>
  </w:comment>
  <w:comment w:id="5057" w:author="Thảo Nguyễn Kim" w:date="2019-03-13T10:49:00Z" w:initials="TNK">
    <w:p w14:paraId="27E4851C" w14:textId="061D6AA8" w:rsidR="00840D3B" w:rsidRPr="00481014"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5103" w:author="Chanh Duc Ngo" w:date="2019-03-10T16:21:00Z" w:initials="CDN">
    <w:p w14:paraId="4D33C6C9" w14:textId="24C3A3C5" w:rsidR="00840D3B" w:rsidRDefault="00840D3B">
      <w:pPr>
        <w:pStyle w:val="CommentText"/>
      </w:pPr>
      <w:r>
        <w:rPr>
          <w:rStyle w:val="CommentReference"/>
        </w:rPr>
        <w:annotationRef/>
      </w:r>
      <w:r>
        <w:t>Hình đầu?</w:t>
      </w:r>
    </w:p>
  </w:comment>
  <w:comment w:id="5154" w:author="Chanh Duc Ngo" w:date="2019-03-10T16:22:00Z" w:initials="CDN">
    <w:p w14:paraId="04CD4054" w14:textId="3B2CD20F" w:rsidR="00840D3B" w:rsidRDefault="00840D3B">
      <w:pPr>
        <w:pStyle w:val="CommentText"/>
      </w:pPr>
      <w:r>
        <w:rPr>
          <w:rStyle w:val="CommentReference"/>
        </w:rPr>
        <w:annotationRef/>
      </w:r>
      <w:r>
        <w:t>Hình ảnh</w:t>
      </w:r>
    </w:p>
  </w:comment>
  <w:comment w:id="5220" w:author="Chanh Duc Ngo" w:date="2019-03-10T16:23:00Z" w:initials="CDN">
    <w:p w14:paraId="5D8AFEC3" w14:textId="1A306ED1" w:rsidR="00840D3B" w:rsidRDefault="00840D3B">
      <w:pPr>
        <w:pStyle w:val="CommentText"/>
      </w:pPr>
      <w:r>
        <w:rPr>
          <w:rStyle w:val="CommentReference"/>
        </w:rPr>
        <w:annotationRef/>
      </w:r>
      <w:r>
        <w:t>Hình ảnh</w:t>
      </w:r>
    </w:p>
  </w:comment>
  <w:comment w:id="5228" w:author="Chanh Duc Ngo" w:date="2019-03-10T16:23:00Z" w:initials="CDN">
    <w:p w14:paraId="4F1817A6" w14:textId="7D84B629" w:rsidR="00840D3B" w:rsidRDefault="00840D3B">
      <w:pPr>
        <w:pStyle w:val="CommentText"/>
      </w:pPr>
      <w:r>
        <w:rPr>
          <w:rStyle w:val="CommentReference"/>
        </w:rPr>
        <w:annotationRef/>
      </w:r>
      <w:r>
        <w:t>??????</w:t>
      </w:r>
    </w:p>
  </w:comment>
  <w:comment w:id="5281" w:author="Chanh Duc Ngo" w:date="2019-03-10T16:24:00Z" w:initials="CDN">
    <w:p w14:paraId="2218CC4F" w14:textId="0817F7EA" w:rsidR="00840D3B" w:rsidRDefault="00840D3B">
      <w:pPr>
        <w:pStyle w:val="CommentText"/>
      </w:pPr>
      <w:r>
        <w:rPr>
          <w:rStyle w:val="CommentReference"/>
        </w:rPr>
        <w:annotationRef/>
      </w:r>
      <w:r>
        <w:t>Ví dụ như là…</w:t>
      </w:r>
    </w:p>
  </w:comment>
  <w:comment w:id="5356" w:author="Chanh Duc Ngo" w:date="2019-03-10T16:27:00Z" w:initials="CDN">
    <w:p w14:paraId="1211CF8A" w14:textId="0738083F" w:rsidR="00840D3B" w:rsidRDefault="00840D3B">
      <w:pPr>
        <w:pStyle w:val="CommentText"/>
      </w:pPr>
      <w:r>
        <w:rPr>
          <w:rStyle w:val="CommentReference"/>
        </w:rPr>
        <w:annotationRef/>
      </w:r>
      <w:r>
        <w:rPr>
          <w:rStyle w:val="CommentReference"/>
        </w:rPr>
        <w:t>Không hiểu</w:t>
      </w:r>
    </w:p>
  </w:comment>
  <w:comment w:id="5357" w:author="Thảo Nguyễn Kim" w:date="2019-03-13T10:50:00Z" w:initials="TNK">
    <w:p w14:paraId="49E0F489" w14:textId="3FFF07E1" w:rsidR="00840D3B" w:rsidRPr="00954806"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5366" w:author="Chanh Duc Ngo" w:date="2019-03-10T16:28:00Z" w:initials="CDN">
    <w:p w14:paraId="0DF72C9A" w14:textId="5E76B928" w:rsidR="00840D3B" w:rsidRDefault="00840D3B">
      <w:pPr>
        <w:pStyle w:val="CommentText"/>
      </w:pPr>
      <w:r>
        <w:rPr>
          <w:rStyle w:val="CommentReference"/>
        </w:rPr>
        <w:annotationRef/>
      </w:r>
    </w:p>
  </w:comment>
  <w:comment w:id="5367" w:author="Thảo Nguyễn Kim" w:date="2019-03-13T10:51:00Z" w:initials="TNK">
    <w:p w14:paraId="3B0F8FE8" w14:textId="3A312246" w:rsidR="00840D3B" w:rsidRDefault="00840D3B">
      <w:pPr>
        <w:pStyle w:val="CommentText"/>
      </w:pPr>
      <w:r>
        <w:rPr>
          <w:rStyle w:val="CommentReference"/>
        </w:rPr>
        <w:annotationRef/>
      </w:r>
    </w:p>
  </w:comment>
  <w:comment w:id="5381" w:author="Chanh Duc Ngo" w:date="2019-03-10T16:31:00Z" w:initials="CDN">
    <w:p w14:paraId="411634CA" w14:textId="6C237DAF" w:rsidR="00840D3B" w:rsidRDefault="00840D3B">
      <w:pPr>
        <w:pStyle w:val="CommentText"/>
      </w:pPr>
      <w:r>
        <w:rPr>
          <w:rStyle w:val="CommentReference"/>
        </w:rPr>
        <w:annotationRef/>
      </w:r>
      <w:r>
        <w:t>Trích dẫn</w:t>
      </w:r>
    </w:p>
  </w:comment>
  <w:comment w:id="5380" w:author="Thảo Nguyễn Kim" w:date="2019-03-13T10:50:00Z" w:initials="TNK">
    <w:p w14:paraId="35DE29EA" w14:textId="32E32E96" w:rsidR="00840D3B" w:rsidRPr="00954806" w:rsidRDefault="00840D3B">
      <w:pPr>
        <w:pStyle w:val="CommentText"/>
        <w:rPr>
          <w:lang w:val="en-US"/>
        </w:rPr>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lang w:val="en-US"/>
        </w:rPr>
        <w:t>Hoàn thành</w:t>
      </w:r>
    </w:p>
  </w:comment>
  <w:comment w:id="5399" w:author="Chanh Duc Ngo" w:date="2019-03-10T16:38:00Z" w:initials="CDN">
    <w:p w14:paraId="4BD6D730" w14:textId="4B275BD0" w:rsidR="00840D3B" w:rsidRPr="006C4A37" w:rsidRDefault="00840D3B">
      <w:pPr>
        <w:pStyle w:val="CommentText"/>
      </w:pPr>
      <w:r>
        <w:rPr>
          <w:rStyle w:val="CommentReference"/>
        </w:rPr>
        <w:annotationRef/>
      </w:r>
      <w:r w:rsidRPr="006C4A37">
        <w:t>Phần này chỉ mô tả</w:t>
      </w:r>
      <w:r>
        <w:t xml:space="preserve"> ngắn gọn các nhóm thành phần cũng như liệt kê các thành phần của BPMN. Chi tiết về BPMN chuyển sang phụ lục</w:t>
      </w:r>
    </w:p>
  </w:comment>
  <w:comment w:id="5400" w:author="Thảo Nguyễn Kim" w:date="2019-03-13T10:44:00Z" w:initials="TNK">
    <w:p w14:paraId="2CD89EE6" w14:textId="03FE6709" w:rsidR="00840D3B" w:rsidRPr="001A6F75" w:rsidRDefault="00840D3B">
      <w:pPr>
        <w:pStyle w:val="CommentText"/>
        <w:rPr>
          <w:lang w:val="en-US"/>
        </w:rPr>
      </w:pPr>
      <w:r>
        <w:rPr>
          <w:rStyle w:val="CommentReference"/>
        </w:rPr>
        <w:annotationRef/>
      </w:r>
      <w:r>
        <w:rPr>
          <w:lang w:val="en-US"/>
        </w:rPr>
        <w:t>Dạ nó cũng mô tả ngắn ngọn lắm rồi thây, chỉ là do hơi nhiều thôi ạ</w:t>
      </w:r>
    </w:p>
  </w:comment>
  <w:comment w:id="5460" w:author="Chanh Duc Ngo" w:date="2019-03-10T16:36:00Z" w:initials="CDN">
    <w:p w14:paraId="61483845" w14:textId="52FCA782" w:rsidR="00840D3B" w:rsidRDefault="00840D3B">
      <w:pPr>
        <w:pStyle w:val="CommentText"/>
      </w:pPr>
      <w:r>
        <w:rPr>
          <w:rStyle w:val="CommentReference"/>
        </w:rPr>
        <w:annotationRef/>
      </w:r>
      <w:r>
        <w:t>Sao tự nhiên có ví dụ?</w:t>
      </w:r>
    </w:p>
  </w:comment>
  <w:comment w:id="5461" w:author="Thảo Nguyễn Kim" w:date="2019-03-13T10:51:00Z" w:initials="TNK">
    <w:p w14:paraId="5AC08264" w14:textId="742E1DA3" w:rsidR="00840D3B" w:rsidRDefault="00840D3B">
      <w:pPr>
        <w:pStyle w:val="CommentText"/>
      </w:pPr>
      <w:r>
        <w:rPr>
          <w:rStyle w:val="CommentReference"/>
        </w:rPr>
        <w:annotationRef/>
      </w:r>
      <w:r>
        <w:rPr>
          <w:rStyle w:val="CommentReference"/>
          <w:lang w:val="en-US"/>
        </w:rPr>
        <w:t>Hoàn thành</w:t>
      </w:r>
    </w:p>
  </w:comment>
  <w:comment w:id="5479" w:author="Chanh Duc Ngo" w:date="2019-03-10T16:37:00Z" w:initials="CDN">
    <w:p w14:paraId="71558A04" w14:textId="1CD8FFB7" w:rsidR="00840D3B" w:rsidRDefault="00840D3B">
      <w:pPr>
        <w:pStyle w:val="CommentText"/>
      </w:pPr>
      <w:r>
        <w:rPr>
          <w:rStyle w:val="CommentReference"/>
        </w:rPr>
        <w:annotationRef/>
      </w:r>
      <w:r>
        <w:t>Xem kỹ lại phần này.  Viết mất nhiều đoạn</w:t>
      </w:r>
    </w:p>
  </w:comment>
  <w:comment w:id="5480" w:author="Thảo Nguyễn Kim" w:date="2019-03-13T13:25:00Z" w:initials="TNK">
    <w:p w14:paraId="5A4AA72F" w14:textId="3BA37C80" w:rsidR="00840D3B" w:rsidRPr="006D017E" w:rsidRDefault="00840D3B">
      <w:pPr>
        <w:pStyle w:val="CommentText"/>
        <w:rPr>
          <w:lang w:val="en-US"/>
        </w:rPr>
      </w:pPr>
      <w:r>
        <w:rPr>
          <w:rStyle w:val="CommentReference"/>
        </w:rPr>
        <w:annotationRef/>
      </w:r>
      <w:r>
        <w:rPr>
          <w:lang w:val="en-US"/>
        </w:rPr>
        <w:t xml:space="preserve">Dạ thầy đã hoàn thành </w:t>
      </w:r>
    </w:p>
  </w:comment>
  <w:comment w:id="5505" w:author="Chanh Duc Ngo" w:date="2019-03-10T16:37:00Z" w:initials="CDN">
    <w:p w14:paraId="42B27504" w14:textId="255CB9ED" w:rsidR="00840D3B" w:rsidRDefault="00840D3B">
      <w:pPr>
        <w:pStyle w:val="CommentText"/>
      </w:pPr>
      <w:r>
        <w:rPr>
          <w:rStyle w:val="CommentReference"/>
        </w:rPr>
        <w:annotationRef/>
      </w:r>
      <w:r>
        <w:t>Bị thiếu mất 1 đoạn</w:t>
      </w:r>
    </w:p>
  </w:comment>
  <w:comment w:id="5506" w:author="Thảo Nguyễn Kim" w:date="2019-03-13T11:23:00Z" w:initials="TNK">
    <w:p w14:paraId="3DA6330D" w14:textId="27C5FDC3" w:rsidR="00840D3B" w:rsidRPr="00ED4E1B" w:rsidRDefault="00840D3B">
      <w:pPr>
        <w:pStyle w:val="CommentText"/>
        <w:rPr>
          <w:lang w:val="en-US"/>
        </w:rPr>
      </w:pPr>
      <w:r>
        <w:rPr>
          <w:rStyle w:val="CommentReference"/>
        </w:rPr>
        <w:annotationRef/>
      </w:r>
      <w:r>
        <w:rPr>
          <w:lang w:val="en-US"/>
        </w:rPr>
        <w:t>Hoàn thành</w:t>
      </w:r>
    </w:p>
  </w:comment>
  <w:comment w:id="5513" w:author="Chanh Duc Ngo" w:date="2019-03-10T16:37:00Z" w:initials="CDN">
    <w:p w14:paraId="338D2E3D" w14:textId="77777777" w:rsidR="00840D3B" w:rsidRDefault="00840D3B" w:rsidP="00734F14">
      <w:pPr>
        <w:pStyle w:val="CommentText"/>
      </w:pPr>
      <w:r>
        <w:rPr>
          <w:rStyle w:val="CommentReference"/>
        </w:rPr>
        <w:annotationRef/>
      </w:r>
      <w:r>
        <w:t>Bị thiếu mất 1 đoạn</w:t>
      </w:r>
    </w:p>
  </w:comment>
  <w:comment w:id="5514" w:author="Thảo Nguyễn Kim" w:date="2019-03-13T11:23:00Z" w:initials="TNK">
    <w:p w14:paraId="4A33A1B7" w14:textId="77777777" w:rsidR="00840D3B" w:rsidRPr="00ED4E1B" w:rsidRDefault="00840D3B" w:rsidP="00734F14">
      <w:pPr>
        <w:pStyle w:val="CommentText"/>
        <w:rPr>
          <w:lang w:val="en-US"/>
        </w:rPr>
      </w:pPr>
      <w:r>
        <w:rPr>
          <w:rStyle w:val="CommentReference"/>
        </w:rPr>
        <w:annotationRef/>
      </w:r>
      <w:r>
        <w:rPr>
          <w:lang w:val="en-US"/>
        </w:rPr>
        <w:t>Hoàn thành</w:t>
      </w:r>
    </w:p>
  </w:comment>
  <w:comment w:id="5802" w:author="Thảo Nguyễn Kim" w:date="2019-03-08T11:01:00Z" w:initials="TNK">
    <w:p w14:paraId="5ADD7E0D" w14:textId="022E4AB0" w:rsidR="00840D3B" w:rsidRDefault="00840D3B">
      <w:pPr>
        <w:pStyle w:val="CommentText"/>
      </w:pPr>
      <w:r>
        <w:rPr>
          <w:rStyle w:val="CommentReference"/>
        </w:rPr>
        <w:annotationRef/>
      </w:r>
      <w:r>
        <w:t>danh footnote giai thich Multi-Tenancy</w:t>
      </w:r>
    </w:p>
  </w:comment>
  <w:comment w:id="5803" w:author="Chanh Duc Ngo" w:date="2019-03-10T16:44:00Z" w:initials="CDN">
    <w:p w14:paraId="61A31A15" w14:textId="7173BFA2" w:rsidR="00840D3B" w:rsidRDefault="00840D3B">
      <w:pPr>
        <w:pStyle w:val="CommentText"/>
      </w:pPr>
      <w:r>
        <w:rPr>
          <w:rStyle w:val="CommentReference"/>
        </w:rPr>
        <w:annotationRef/>
      </w:r>
      <w:r>
        <w:t>vẫn chưa thêm</w:t>
      </w:r>
    </w:p>
  </w:comment>
  <w:comment w:id="5804" w:author="Chanh Duc Ngo" w:date="2019-03-13T10:21:00Z" w:initials="CDN">
    <w:p w14:paraId="04520C91" w14:textId="384BDD43" w:rsidR="00840D3B" w:rsidRPr="009F292B" w:rsidRDefault="00840D3B">
      <w:pPr>
        <w:pStyle w:val="CommentText"/>
      </w:pPr>
      <w:r>
        <w:rPr>
          <w:rStyle w:val="CommentReference"/>
        </w:rPr>
        <w:annotationRef/>
      </w:r>
      <w:r w:rsidRPr="009F292B">
        <w:t>em phải giải thích nó là gì chứ không phải chứ để link wiki</w:t>
      </w:r>
    </w:p>
  </w:comment>
  <w:comment w:id="5826" w:author="Chanh Duc Ngo" w:date="2019-03-10T16:46:00Z" w:initials="CDN">
    <w:p w14:paraId="008BA51D" w14:textId="58386AAB" w:rsidR="00840D3B" w:rsidRDefault="00840D3B">
      <w:pPr>
        <w:pStyle w:val="CommentText"/>
      </w:pPr>
      <w:r>
        <w:rPr>
          <w:rStyle w:val="CommentReference"/>
        </w:rPr>
        <w:annotationRef/>
      </w:r>
      <w:r>
        <w:t>chưa sửa</w:t>
      </w:r>
    </w:p>
  </w:comment>
  <w:comment w:id="5847" w:author="Thảo Nguyễn Kim" w:date="2019-03-08T11:05:00Z" w:initials="TNK">
    <w:p w14:paraId="2960D252" w14:textId="536AF7F6" w:rsidR="00840D3B" w:rsidRDefault="00840D3B">
      <w:pPr>
        <w:pStyle w:val="CommentText"/>
      </w:pPr>
      <w:r>
        <w:rPr>
          <w:rStyle w:val="CommentReference"/>
        </w:rPr>
        <w:annotationRef/>
      </w:r>
      <w:r>
        <w:t>?????</w:t>
      </w:r>
    </w:p>
  </w:comment>
  <w:comment w:id="5848" w:author="Chanh Duc Ngo" w:date="2019-03-10T16:47:00Z" w:initials="CDN">
    <w:p w14:paraId="0760FC30" w14:textId="57063787" w:rsidR="00840D3B" w:rsidRPr="00EB7DE2" w:rsidRDefault="00840D3B">
      <w:pPr>
        <w:pStyle w:val="CommentText"/>
      </w:pPr>
      <w:r>
        <w:rPr>
          <w:rStyle w:val="CommentReference"/>
        </w:rPr>
        <w:annotationRef/>
      </w:r>
      <w:r w:rsidRPr="00EB7DE2">
        <w:t>Là sao đây</w:t>
      </w:r>
    </w:p>
  </w:comment>
  <w:comment w:id="5864" w:author="Chanh Duc Ngo" w:date="2019-03-10T16:52:00Z" w:initials="CDN">
    <w:p w14:paraId="0F7A2F92" w14:textId="3B223B2B" w:rsidR="00840D3B" w:rsidRDefault="00840D3B">
      <w:pPr>
        <w:pStyle w:val="CommentText"/>
      </w:pPr>
      <w:r>
        <w:rPr>
          <w:rStyle w:val="CommentReference"/>
        </w:rPr>
        <w:annotationRef/>
      </w:r>
      <w:r>
        <w:t>Hình ảnh mờ</w:t>
      </w:r>
    </w:p>
  </w:comment>
  <w:comment w:id="5875" w:author="Chanh Duc Ngo" w:date="2019-03-10T16:51:00Z" w:initials="CDN">
    <w:p w14:paraId="5CEFD75E" w14:textId="2762AC56" w:rsidR="00840D3B" w:rsidRDefault="00840D3B">
      <w:pPr>
        <w:pStyle w:val="CommentText"/>
      </w:pPr>
      <w:r>
        <w:rPr>
          <w:rStyle w:val="CommentReference"/>
        </w:rPr>
        <w:annotationRef/>
      </w:r>
      <w:r>
        <w:t>Hình ảnh mờ</w:t>
      </w:r>
    </w:p>
  </w:comment>
  <w:comment w:id="5885" w:author="Chanh Duc Ngo" w:date="2019-03-10T16:51:00Z" w:initials="CDN">
    <w:p w14:paraId="31FE5A72" w14:textId="1B4C65F3" w:rsidR="00840D3B" w:rsidRPr="00B30124" w:rsidRDefault="00840D3B">
      <w:pPr>
        <w:pStyle w:val="CommentText"/>
      </w:pPr>
      <w:r>
        <w:rPr>
          <w:rStyle w:val="CommentReference"/>
        </w:rPr>
        <w:annotationRef/>
      </w:r>
      <w:r w:rsidRPr="00B30124">
        <w:t>Hình ảnh mờ</w:t>
      </w:r>
    </w:p>
  </w:comment>
  <w:comment w:id="5896" w:author="Chanh Duc Ngo" w:date="2019-03-13T10:23:00Z" w:initials="CDN">
    <w:p w14:paraId="67FDC300" w14:textId="2D1FB50E" w:rsidR="00840D3B" w:rsidRPr="009F292B" w:rsidRDefault="00840D3B">
      <w:pPr>
        <w:pStyle w:val="CommentText"/>
      </w:pPr>
      <w:r>
        <w:rPr>
          <w:rStyle w:val="CommentReference"/>
        </w:rPr>
        <w:annotationRef/>
      </w:r>
      <w:r w:rsidRPr="009F292B">
        <w:t>Mất một phần giới thiệu về Camunda Database rồi. Bay vô sơ đồ thực hiện thì người ta đâu hiểu Camunda Database là gì</w:t>
      </w:r>
    </w:p>
  </w:comment>
  <w:comment w:id="5915" w:author="Chanh Duc Ngo" w:date="2019-03-10T16:51:00Z" w:initials="CDN">
    <w:p w14:paraId="68082C11" w14:textId="14523D17" w:rsidR="00840D3B" w:rsidRDefault="00840D3B">
      <w:pPr>
        <w:pStyle w:val="CommentText"/>
      </w:pPr>
      <w:r>
        <w:rPr>
          <w:rStyle w:val="CommentReference"/>
        </w:rPr>
        <w:annotationRef/>
      </w:r>
      <w:r>
        <w:t>Em có để nhầm vị trí</w:t>
      </w:r>
    </w:p>
  </w:comment>
  <w:comment w:id="5916" w:author="Thảo Nguyễn Kim" w:date="2019-03-11T14:48:00Z" w:initials="TNK">
    <w:p w14:paraId="6F00AC7D" w14:textId="1B1607C9" w:rsidR="00840D3B" w:rsidRPr="00EB7DE2" w:rsidRDefault="00840D3B">
      <w:pPr>
        <w:pStyle w:val="CommentText"/>
      </w:pPr>
      <w:r>
        <w:rPr>
          <w:rStyle w:val="CommentReference"/>
        </w:rPr>
        <w:annotationRef/>
      </w:r>
      <w:r w:rsidRPr="00EB7DE2">
        <w:t>Dạ, em thấy để vậy hợp lý ạ</w:t>
      </w:r>
    </w:p>
  </w:comment>
  <w:comment w:id="5917" w:author="Chanh Duc Ngo" w:date="2019-03-13T10:23:00Z" w:initials="CDN">
    <w:p w14:paraId="51742443" w14:textId="6F9FFEC5" w:rsidR="00840D3B" w:rsidRDefault="00840D3B">
      <w:pPr>
        <w:pStyle w:val="CommentText"/>
      </w:pPr>
      <w:r>
        <w:rPr>
          <w:rStyle w:val="CommentReference"/>
        </w:rPr>
        <w:annotationRef/>
      </w:r>
    </w:p>
  </w:comment>
  <w:comment w:id="6061" w:author="Chanh Duc Ngo" w:date="2019-03-10T16:53:00Z" w:initials="CDN">
    <w:p w14:paraId="5BF8272F" w14:textId="35CC8F84" w:rsidR="00840D3B" w:rsidRDefault="00840D3B">
      <w:pPr>
        <w:pStyle w:val="CommentText"/>
      </w:pPr>
      <w:r>
        <w:rPr>
          <w:rStyle w:val="CommentReference"/>
        </w:rPr>
        <w:annotationRef/>
      </w:r>
      <w:r>
        <w:t>Xem lại câu này.</w:t>
      </w:r>
    </w:p>
  </w:comment>
  <w:comment w:id="6062" w:author="Chanh Duc Ngo" w:date="2019-03-13T10:24:00Z" w:initials="CDN">
    <w:p w14:paraId="3471A517" w14:textId="07853FE9" w:rsidR="00840D3B" w:rsidRPr="009F292B" w:rsidRDefault="00840D3B">
      <w:pPr>
        <w:pStyle w:val="CommentText"/>
        <w:rPr>
          <w:lang w:val="en-US"/>
        </w:rPr>
      </w:pPr>
      <w:r>
        <w:rPr>
          <w:rStyle w:val="CommentReference"/>
        </w:rPr>
        <w:annotationRef/>
      </w:r>
      <w:r w:rsidRPr="009F292B">
        <w:t xml:space="preserve">Không </w:t>
      </w:r>
      <w:r>
        <w:rPr>
          <w:lang w:val="en-US"/>
        </w:rPr>
        <w:t>đọc lại à?</w:t>
      </w:r>
    </w:p>
  </w:comment>
  <w:comment w:id="6063" w:author="Chanh Duc Ngo" w:date="2019-03-13T10:25:00Z" w:initials="CDN">
    <w:p w14:paraId="1DF18FF5" w14:textId="572C7A53" w:rsidR="00840D3B" w:rsidRDefault="00840D3B">
      <w:pPr>
        <w:pStyle w:val="CommentText"/>
      </w:pPr>
      <w:r>
        <w:rPr>
          <w:rStyle w:val="CommentReference"/>
        </w:rPr>
        <w:annotationRef/>
      </w:r>
    </w:p>
  </w:comment>
  <w:comment w:id="6064" w:author="Thảo Nguyễn Kim" w:date="2019-03-13T11:00:00Z" w:initials="TNK">
    <w:p w14:paraId="39D8F3F3" w14:textId="6DBDB75D" w:rsidR="00840D3B" w:rsidRPr="001319BE" w:rsidRDefault="00840D3B">
      <w:pPr>
        <w:pStyle w:val="CommentText"/>
        <w:rPr>
          <w:lang w:val="en-US"/>
        </w:rPr>
      </w:pPr>
      <w:r>
        <w:rPr>
          <w:rStyle w:val="CommentReference"/>
        </w:rPr>
        <w:annotationRef/>
      </w:r>
      <w:r>
        <w:rPr>
          <w:lang w:val="en-US"/>
        </w:rPr>
        <w:t>Dạ rồi ạ</w:t>
      </w:r>
    </w:p>
  </w:comment>
  <w:comment w:id="6136" w:author="Chanh Duc Ngo" w:date="2019-03-10T16:55:00Z" w:initials="CDN">
    <w:p w14:paraId="1F10DE84" w14:textId="691953E4" w:rsidR="00840D3B" w:rsidRDefault="00840D3B">
      <w:pPr>
        <w:pStyle w:val="CommentText"/>
      </w:pPr>
      <w:r>
        <w:rPr>
          <w:rStyle w:val="CommentReference"/>
        </w:rPr>
        <w:annotationRef/>
      </w:r>
      <w:r>
        <w:t>Phát huy tốt hơn cái gì?</w:t>
      </w:r>
    </w:p>
  </w:comment>
  <w:comment w:id="6137" w:author="Thảo Nguyễn Kim" w:date="2019-03-13T11:00:00Z" w:initials="TNK">
    <w:p w14:paraId="223067B1" w14:textId="39BF06DC" w:rsidR="00840D3B" w:rsidRPr="001319BE" w:rsidRDefault="00840D3B">
      <w:pPr>
        <w:pStyle w:val="CommentText"/>
        <w:rPr>
          <w:lang w:val="en-US"/>
        </w:rPr>
      </w:pPr>
      <w:r>
        <w:rPr>
          <w:rStyle w:val="CommentReference"/>
        </w:rPr>
        <w:annotationRef/>
      </w:r>
      <w:r>
        <w:rPr>
          <w:lang w:val="en-US"/>
        </w:rPr>
        <w:t>Hoàn thành</w:t>
      </w:r>
    </w:p>
  </w:comment>
  <w:comment w:id="6171" w:author="Chanh Duc Ngo" w:date="2019-03-10T16:58:00Z" w:initials="CDN">
    <w:p w14:paraId="7047796E" w14:textId="37111816" w:rsidR="00840D3B" w:rsidRPr="00B30124" w:rsidRDefault="00840D3B">
      <w:pPr>
        <w:pStyle w:val="CommentText"/>
      </w:pPr>
      <w:r>
        <w:rPr>
          <w:rStyle w:val="CommentReference"/>
        </w:rPr>
        <w:annotationRef/>
      </w:r>
      <w:r w:rsidRPr="00B30124">
        <w:t>Nếu là so sánh dựa trên tiêu chí mà</w:t>
      </w:r>
      <w:r>
        <w:t xml:space="preserve"> bên dưới không thấy nhắc đến tiêu chí??? Vậy tiêu chí là gì?</w:t>
      </w:r>
    </w:p>
  </w:comment>
  <w:comment w:id="6172" w:author="Chanh Duc Ngo" w:date="2019-03-10T16:59:00Z" w:initials="CDN">
    <w:p w14:paraId="25D5D18B" w14:textId="5CD96A66" w:rsidR="00840D3B" w:rsidRDefault="00840D3B">
      <w:pPr>
        <w:pStyle w:val="CommentText"/>
      </w:pPr>
      <w:r>
        <w:rPr>
          <w:rStyle w:val="CommentReference"/>
        </w:rPr>
        <w:annotationRef/>
      </w:r>
      <w:r>
        <w:t>Hình ảnh</w:t>
      </w:r>
    </w:p>
  </w:comment>
  <w:comment w:id="6173" w:author="Thảo Nguyễn Kim" w:date="2019-03-13T11:00:00Z" w:initials="TNK">
    <w:p w14:paraId="70770A19" w14:textId="06F6AAD2" w:rsidR="00840D3B" w:rsidRPr="001319BE" w:rsidRDefault="00840D3B">
      <w:pPr>
        <w:pStyle w:val="CommentText"/>
        <w:rPr>
          <w:lang w:val="en-US"/>
        </w:rPr>
      </w:pPr>
      <w:r>
        <w:rPr>
          <w:rStyle w:val="CommentReference"/>
        </w:rPr>
        <w:annotationRef/>
      </w:r>
      <w:r>
        <w:rPr>
          <w:lang w:val="en-US"/>
        </w:rPr>
        <w:t>Hoàn thành</w:t>
      </w:r>
    </w:p>
  </w:comment>
  <w:comment w:id="6191" w:author="Chanh Duc Ngo" w:date="2019-03-10T16:59:00Z" w:initials="CDN">
    <w:p w14:paraId="1BD3AF16" w14:textId="539B63B8" w:rsidR="00840D3B" w:rsidRDefault="00840D3B">
      <w:pPr>
        <w:pStyle w:val="CommentText"/>
      </w:pPr>
      <w:r>
        <w:rPr>
          <w:rStyle w:val="CommentReference"/>
        </w:rPr>
        <w:annotationRef/>
      </w:r>
      <w:r>
        <w:t>Hình ảnh</w:t>
      </w:r>
    </w:p>
  </w:comment>
  <w:comment w:id="6192" w:author="Thảo Nguyễn Kim" w:date="2019-03-13T11:01:00Z" w:initials="TNK">
    <w:p w14:paraId="4004019F" w14:textId="5F938CCA" w:rsidR="00840D3B" w:rsidRPr="001319BE" w:rsidRDefault="00840D3B">
      <w:pPr>
        <w:pStyle w:val="CommentText"/>
        <w:rPr>
          <w:lang w:val="en-US"/>
        </w:rPr>
      </w:pPr>
      <w:r>
        <w:rPr>
          <w:rStyle w:val="CommentReference"/>
        </w:rPr>
        <w:annotationRef/>
      </w:r>
      <w:r>
        <w:rPr>
          <w:lang w:val="en-US"/>
        </w:rPr>
        <w:t>Hoàn thành</w:t>
      </w:r>
    </w:p>
  </w:comment>
  <w:comment w:id="6204" w:author="Chanh Duc Ngo" w:date="2019-03-10T16:59:00Z" w:initials="CDN">
    <w:p w14:paraId="0B4D651C" w14:textId="3B204F72" w:rsidR="00840D3B" w:rsidRDefault="00840D3B">
      <w:pPr>
        <w:pStyle w:val="CommentText"/>
      </w:pPr>
      <w:r>
        <w:rPr>
          <w:rStyle w:val="CommentReference"/>
        </w:rPr>
        <w:annotationRef/>
      </w:r>
      <w:r>
        <w:t>Hình ảnh</w:t>
      </w:r>
    </w:p>
  </w:comment>
  <w:comment w:id="6205" w:author="Thảo Nguyễn Kim" w:date="2019-03-13T11:01:00Z" w:initials="TNK">
    <w:p w14:paraId="3A8D0650" w14:textId="313B1972" w:rsidR="00840D3B" w:rsidRPr="001319BE" w:rsidRDefault="00840D3B">
      <w:pPr>
        <w:pStyle w:val="CommentText"/>
        <w:rPr>
          <w:lang w:val="en-US"/>
        </w:rPr>
      </w:pPr>
      <w:r>
        <w:rPr>
          <w:rStyle w:val="CommentReference"/>
        </w:rPr>
        <w:annotationRef/>
      </w:r>
      <w:r>
        <w:rPr>
          <w:lang w:val="en-US"/>
        </w:rPr>
        <w:t>Hoàn thành</w:t>
      </w:r>
    </w:p>
  </w:comment>
  <w:comment w:id="6232" w:author="Chanh Duc Ngo" w:date="2019-03-10T17:00:00Z" w:initials="CDN">
    <w:p w14:paraId="61949883" w14:textId="1DDCC247" w:rsidR="00840D3B" w:rsidRDefault="00840D3B">
      <w:pPr>
        <w:pStyle w:val="CommentText"/>
      </w:pPr>
      <w:r>
        <w:rPr>
          <w:rStyle w:val="CommentReference"/>
        </w:rPr>
        <w:annotationRef/>
      </w:r>
      <w:r>
        <w:t>Tiêu chí gì để em chọn wordpress cho CMS của mình. Thầy thấy Drupal ngon lành hơn chứ.</w:t>
      </w:r>
    </w:p>
  </w:comment>
  <w:comment w:id="6233" w:author="Thảo Nguyễn Kim" w:date="2019-03-13T11:01:00Z" w:initials="TNK">
    <w:p w14:paraId="434C09B9" w14:textId="22515F7E" w:rsidR="00840D3B" w:rsidRPr="001319BE" w:rsidRDefault="00840D3B">
      <w:pPr>
        <w:pStyle w:val="CommentText"/>
        <w:rPr>
          <w:lang w:val="en-US"/>
        </w:rPr>
      </w:pPr>
      <w:r>
        <w:rPr>
          <w:rStyle w:val="CommentReference"/>
        </w:rPr>
        <w:annotationRef/>
      </w:r>
      <w:r>
        <w:rPr>
          <w:lang w:val="en-US"/>
        </w:rPr>
        <w:t>Dạ là do Wordpres có hệ thống đơn giản hơn thôi ạ</w:t>
      </w:r>
      <w:r>
        <w:rPr>
          <w:lang w:val="en-US"/>
        </w:rPr>
        <w:br/>
        <w:t>Dễ sử dụng ạ</w:t>
      </w:r>
    </w:p>
  </w:comment>
  <w:comment w:id="6260" w:author="Chanh Duc Ngo" w:date="2019-03-10T17:01:00Z" w:initials="CDN">
    <w:p w14:paraId="3915E846" w14:textId="485ED7C3" w:rsidR="00840D3B" w:rsidRDefault="00840D3B">
      <w:pPr>
        <w:pStyle w:val="CommentText"/>
      </w:pPr>
      <w:r>
        <w:rPr>
          <w:rStyle w:val="CommentReference"/>
        </w:rPr>
        <w:annotationRef/>
      </w:r>
      <w:r>
        <w:t>Chữ nhỏ quá. Sao kêu vẽ lại nhưng vẫn để vậy.</w:t>
      </w:r>
    </w:p>
  </w:comment>
  <w:comment w:id="6282" w:author="Chanh Duc Ngo" w:date="2019-03-10T17:02:00Z" w:initials="CDN">
    <w:p w14:paraId="56C40256" w14:textId="138A266F" w:rsidR="00840D3B" w:rsidRDefault="00840D3B">
      <w:pPr>
        <w:pStyle w:val="CommentText"/>
      </w:pPr>
      <w:r>
        <w:rPr>
          <w:rStyle w:val="CommentReference"/>
        </w:rPr>
        <w:annotationRef/>
      </w:r>
      <w:r>
        <w:t xml:space="preserve">Không hiểu </w:t>
      </w:r>
      <w:r>
        <w:sym w:font="Wingdings" w:char="F0E8"/>
      </w:r>
      <w:r>
        <w:t xml:space="preserve"> viết lại</w:t>
      </w:r>
    </w:p>
  </w:comment>
  <w:comment w:id="6283" w:author="Thảo Nguyễn Kim" w:date="2019-03-13T13:15:00Z" w:initials="TNK">
    <w:p w14:paraId="0A04C041" w14:textId="698E98F6" w:rsidR="00840D3B" w:rsidRPr="00FF3CA8" w:rsidRDefault="00840D3B">
      <w:pPr>
        <w:pStyle w:val="CommentText"/>
        <w:rPr>
          <w:lang w:val="en-US"/>
        </w:rPr>
      </w:pPr>
      <w:r>
        <w:rPr>
          <w:rStyle w:val="CommentReference"/>
        </w:rPr>
        <w:annotationRef/>
      </w:r>
      <w:r>
        <w:rPr>
          <w:lang w:val="en-US"/>
        </w:rPr>
        <w:t>Hoàn thành</w:t>
      </w:r>
    </w:p>
  </w:comment>
  <w:comment w:id="6305" w:author="Chanh Duc Ngo" w:date="2019-03-10T17:02:00Z" w:initials="CDN">
    <w:p w14:paraId="1BDDF9B1" w14:textId="5AABF0B8" w:rsidR="00840D3B" w:rsidRDefault="00840D3B">
      <w:pPr>
        <w:pStyle w:val="CommentText"/>
      </w:pPr>
      <w:r>
        <w:rPr>
          <w:rStyle w:val="CommentReference"/>
        </w:rPr>
        <w:annotationRef/>
      </w:r>
      <w:r>
        <w:t>Để làm gì?</w:t>
      </w:r>
    </w:p>
  </w:comment>
  <w:comment w:id="6306" w:author="Chanh Duc Ngo" w:date="2019-03-13T10:28:00Z" w:initials="CDN">
    <w:p w14:paraId="726885EF" w14:textId="2FC427EB" w:rsidR="00840D3B" w:rsidRPr="009F292B" w:rsidRDefault="00840D3B">
      <w:pPr>
        <w:pStyle w:val="CommentText"/>
      </w:pPr>
      <w:r>
        <w:rPr>
          <w:rStyle w:val="CommentReference"/>
        </w:rPr>
        <w:annotationRef/>
      </w:r>
      <w:r w:rsidRPr="009F292B">
        <w:t xml:space="preserve">Giải thích </w:t>
      </w:r>
      <w:r>
        <w:t>th</w:t>
      </w:r>
      <w:r w:rsidRPr="009F292B">
        <w:t>êm vì sao xảy ra trường hợp này</w:t>
      </w:r>
    </w:p>
  </w:comment>
  <w:comment w:id="6307" w:author="Thảo Nguyễn Kim" w:date="2019-03-13T12:52:00Z" w:initials="TNK">
    <w:p w14:paraId="41EAAC85" w14:textId="272B23C3" w:rsidR="00840D3B" w:rsidRPr="00FF74A5" w:rsidRDefault="00840D3B">
      <w:pPr>
        <w:pStyle w:val="CommentText"/>
        <w:rPr>
          <w:lang w:val="en-US"/>
        </w:rPr>
      </w:pPr>
      <w:r>
        <w:rPr>
          <w:rStyle w:val="CommentReference"/>
        </w:rPr>
        <w:annotationRef/>
      </w:r>
      <w:r>
        <w:rPr>
          <w:lang w:val="en-US"/>
        </w:rPr>
        <w:t>Hoàn thành</w:t>
      </w:r>
    </w:p>
  </w:comment>
  <w:comment w:id="6334" w:author="Chanh Duc Ngo" w:date="2019-03-10T17:03:00Z" w:initials="CDN">
    <w:p w14:paraId="113EA3E1" w14:textId="18EF59BA" w:rsidR="00840D3B" w:rsidRDefault="00840D3B">
      <w:pPr>
        <w:pStyle w:val="CommentText"/>
      </w:pPr>
      <w:r>
        <w:rPr>
          <w:rStyle w:val="CommentReference"/>
        </w:rPr>
        <w:annotationRef/>
      </w:r>
      <w:r>
        <w:t>Sai ngữ pháp</w:t>
      </w:r>
    </w:p>
  </w:comment>
  <w:comment w:id="6336" w:author="Chanh Duc Ngo" w:date="2019-03-10T17:03:00Z" w:initials="CDN">
    <w:p w14:paraId="3151FC21" w14:textId="60FEB391" w:rsidR="00840D3B" w:rsidRDefault="00840D3B">
      <w:pPr>
        <w:pStyle w:val="CommentText"/>
      </w:pPr>
      <w:r>
        <w:rPr>
          <w:rStyle w:val="CommentReference"/>
        </w:rPr>
        <w:annotationRef/>
      </w:r>
      <w:r>
        <w:t>Ai thiết kế?</w:t>
      </w:r>
    </w:p>
  </w:comment>
  <w:comment w:id="6337" w:author="Thảo Nguyễn Kim" w:date="2019-03-13T11:03:00Z" w:initials="TNK">
    <w:p w14:paraId="0851F7AD" w14:textId="0832B55B" w:rsidR="00840D3B" w:rsidRPr="001319BE" w:rsidRDefault="00840D3B">
      <w:pPr>
        <w:pStyle w:val="CommentText"/>
        <w:rPr>
          <w:lang w:val="en-US"/>
        </w:rPr>
      </w:pPr>
      <w:r>
        <w:rPr>
          <w:rStyle w:val="CommentReference"/>
        </w:rPr>
        <w:annotationRef/>
      </w:r>
      <w:r>
        <w:rPr>
          <w:lang w:val="en-US"/>
        </w:rPr>
        <w:t>Hoàn thành</w:t>
      </w:r>
    </w:p>
  </w:comment>
  <w:comment w:id="6357" w:author="Chanh Duc Ngo" w:date="2019-03-10T17:04:00Z" w:initials="CDN">
    <w:p w14:paraId="263BAB1A" w14:textId="720328F2" w:rsidR="00840D3B" w:rsidRDefault="00840D3B">
      <w:pPr>
        <w:pStyle w:val="CommentText"/>
      </w:pPr>
      <w:r>
        <w:rPr>
          <w:rStyle w:val="CommentReference"/>
        </w:rPr>
        <w:annotationRef/>
      </w:r>
      <w:r>
        <w:t xml:space="preserve">Designer </w:t>
      </w:r>
      <w:r>
        <w:sym w:font="Wingdings" w:char="F0E8"/>
      </w:r>
      <w:r>
        <w:t xml:space="preserve"> người thiết kế</w:t>
      </w:r>
    </w:p>
  </w:comment>
  <w:comment w:id="6358" w:author="Thảo Nguyễn Kim" w:date="2019-03-13T11:03:00Z" w:initials="TNK">
    <w:p w14:paraId="1C640DDF" w14:textId="3086D08C" w:rsidR="00840D3B" w:rsidRPr="001319BE" w:rsidRDefault="00840D3B">
      <w:pPr>
        <w:pStyle w:val="CommentText"/>
        <w:rPr>
          <w:lang w:val="en-US"/>
        </w:rPr>
      </w:pPr>
      <w:r>
        <w:rPr>
          <w:rStyle w:val="CommentReference"/>
        </w:rPr>
        <w:annotationRef/>
      </w:r>
      <w:r>
        <w:rPr>
          <w:lang w:val="en-US"/>
        </w:rPr>
        <w:t>Hoàn thành</w:t>
      </w:r>
    </w:p>
  </w:comment>
  <w:comment w:id="6371" w:author="Chanh Duc Ngo" w:date="2019-03-10T17:05:00Z" w:initials="CDN">
    <w:p w14:paraId="27B59E82" w14:textId="77676428" w:rsidR="00840D3B" w:rsidRDefault="00840D3B">
      <w:pPr>
        <w:pStyle w:val="CommentText"/>
      </w:pPr>
      <w:r>
        <w:rPr>
          <w:rStyle w:val="CommentReference"/>
        </w:rPr>
        <w:annotationRef/>
      </w:r>
      <w:r>
        <w:t>Vì sao phải định nghĩa thêm những thuốc tinh …</w:t>
      </w:r>
    </w:p>
  </w:comment>
  <w:comment w:id="6372" w:author="Thảo Nguyễn Kim" w:date="2019-03-13T11:03:00Z" w:initials="TNK">
    <w:p w14:paraId="3EFB4F1F" w14:textId="73E4A3E7" w:rsidR="00840D3B" w:rsidRPr="001319BE" w:rsidRDefault="00840D3B">
      <w:pPr>
        <w:pStyle w:val="CommentText"/>
        <w:rPr>
          <w:lang w:val="en-US"/>
        </w:rPr>
      </w:pPr>
      <w:r>
        <w:rPr>
          <w:rStyle w:val="CommentReference"/>
        </w:rPr>
        <w:annotationRef/>
      </w:r>
      <w:r>
        <w:rPr>
          <w:lang w:val="en-US"/>
        </w:rPr>
        <w:t>Hoàn thành</w:t>
      </w:r>
    </w:p>
  </w:comment>
  <w:comment w:id="6387" w:author="Chanh Duc Ngo" w:date="2019-03-10T17:05:00Z" w:initials="CDN">
    <w:p w14:paraId="547A44A5" w14:textId="4E2340A4" w:rsidR="00840D3B" w:rsidRDefault="00840D3B">
      <w:pPr>
        <w:pStyle w:val="CommentText"/>
      </w:pPr>
      <w:r>
        <w:rPr>
          <w:rStyle w:val="CommentReference"/>
        </w:rPr>
        <w:annotationRef/>
      </w:r>
      <w:r>
        <w:t>Dịch cái gì kỳ vậy</w:t>
      </w:r>
    </w:p>
  </w:comment>
  <w:comment w:id="6388" w:author="Thảo Nguyễn Kim" w:date="2019-03-13T11:04:00Z" w:initials="TNK">
    <w:p w14:paraId="2570D0B4" w14:textId="3BAA5DAA" w:rsidR="00840D3B" w:rsidRPr="001319BE" w:rsidRDefault="00840D3B">
      <w:pPr>
        <w:pStyle w:val="CommentText"/>
        <w:rPr>
          <w:lang w:val="en-US"/>
        </w:rPr>
      </w:pPr>
      <w:r>
        <w:rPr>
          <w:rStyle w:val="CommentReference"/>
        </w:rPr>
        <w:annotationRef/>
      </w:r>
      <w:r>
        <w:rPr>
          <w:lang w:val="en-US"/>
        </w:rPr>
        <w:t>Hoàn thành</w:t>
      </w:r>
    </w:p>
  </w:comment>
  <w:comment w:id="6402" w:author="Chanh Duc Ngo" w:date="2019-03-10T17:05:00Z" w:initials="CDN">
    <w:p w14:paraId="1378DCF6" w14:textId="27ADC062" w:rsidR="00840D3B" w:rsidRDefault="00840D3B">
      <w:pPr>
        <w:pStyle w:val="CommentText"/>
      </w:pPr>
      <w:r>
        <w:rPr>
          <w:rStyle w:val="CommentReference"/>
        </w:rPr>
        <w:annotationRef/>
      </w:r>
      <w:r>
        <w:t>Viết lại</w:t>
      </w:r>
    </w:p>
  </w:comment>
  <w:comment w:id="6412" w:author="Chanh Duc Ngo" w:date="2019-03-10T17:06:00Z" w:initials="CDN">
    <w:p w14:paraId="4FBA3FB3" w14:textId="7113BD28" w:rsidR="00840D3B" w:rsidRDefault="00840D3B">
      <w:pPr>
        <w:pStyle w:val="CommentText"/>
      </w:pPr>
      <w:r>
        <w:rPr>
          <w:rStyle w:val="CommentReference"/>
        </w:rPr>
        <w:annotationRef/>
      </w:r>
      <w:r>
        <w:t>Trình bày gì mà cùng với</w:t>
      </w:r>
    </w:p>
  </w:comment>
  <w:comment w:id="6408" w:author="Chanh Duc Ngo" w:date="2019-03-13T10:30:00Z" w:initials="CDN">
    <w:p w14:paraId="7667D2F0" w14:textId="5EC47612" w:rsidR="00840D3B" w:rsidRPr="004315DD" w:rsidRDefault="00840D3B">
      <w:pPr>
        <w:pStyle w:val="CommentText"/>
        <w:rPr>
          <w:lang w:val="en-US"/>
        </w:rPr>
      </w:pPr>
      <w:r>
        <w:rPr>
          <w:rStyle w:val="CommentReference"/>
        </w:rPr>
        <w:annotationRef/>
      </w:r>
      <w:r w:rsidRPr="004315DD">
        <w:t>Đ</w:t>
      </w:r>
      <w:r>
        <w:rPr>
          <w:lang w:val="en-US"/>
        </w:rPr>
        <w:t>ọc lại câu này</w:t>
      </w:r>
    </w:p>
  </w:comment>
  <w:comment w:id="6409" w:author="Thảo Nguyễn Kim" w:date="2019-03-13T11:04:00Z" w:initials="TNK">
    <w:p w14:paraId="11D82165" w14:textId="4A616F01" w:rsidR="00840D3B" w:rsidRPr="001319BE" w:rsidRDefault="00840D3B">
      <w:pPr>
        <w:pStyle w:val="CommentText"/>
        <w:rPr>
          <w:lang w:val="en-US"/>
        </w:rPr>
      </w:pPr>
      <w:r>
        <w:rPr>
          <w:rStyle w:val="CommentReference"/>
        </w:rPr>
        <w:annotationRef/>
      </w:r>
      <w:r>
        <w:rPr>
          <w:lang w:val="en-US"/>
        </w:rPr>
        <w:t>Hoàn thanh</w:t>
      </w:r>
    </w:p>
  </w:comment>
  <w:comment w:id="6524" w:author="Chanh Duc Ngo" w:date="2019-03-10T17:08:00Z" w:initials="CDN">
    <w:p w14:paraId="424207CA" w14:textId="77777777" w:rsidR="00840D3B" w:rsidRDefault="00840D3B">
      <w:pPr>
        <w:pStyle w:val="CommentText"/>
      </w:pPr>
      <w:r>
        <w:rPr>
          <w:rStyle w:val="CommentReference"/>
        </w:rPr>
        <w:annotationRef/>
      </w:r>
      <w:r w:rsidRPr="000E4DA7">
        <w:t>Đã nói là đoạn này là giới th</w:t>
      </w:r>
      <w:r>
        <w:t>iệu các định nghĩa bổ sung cho BPMN mà.</w:t>
      </w:r>
    </w:p>
    <w:p w14:paraId="4B2587B2" w14:textId="287C5E59" w:rsidR="00840D3B" w:rsidRPr="00150418" w:rsidRDefault="00840D3B">
      <w:pPr>
        <w:pStyle w:val="CommentText"/>
      </w:pPr>
      <w:r w:rsidRPr="00150418">
        <w:t>Rồi sau đó mới nói là trong Camunda Modeler phải làm gì</w:t>
      </w:r>
      <w:r>
        <w:t>? Trong Process engine phải sửa gì?</w:t>
      </w:r>
    </w:p>
  </w:comment>
  <w:comment w:id="6525" w:author="Chanh Duc Ngo" w:date="2019-03-13T10:31:00Z" w:initials="CDN">
    <w:p w14:paraId="1B4343C0" w14:textId="392EF5B2" w:rsidR="00840D3B" w:rsidRPr="004315DD" w:rsidRDefault="00840D3B">
      <w:pPr>
        <w:pStyle w:val="CommentText"/>
        <w:rPr>
          <w:lang w:val="en-US"/>
        </w:rPr>
      </w:pPr>
      <w:r>
        <w:rPr>
          <w:rStyle w:val="CommentReference"/>
        </w:rPr>
        <w:annotationRef/>
      </w:r>
      <w:r w:rsidRPr="004315DD">
        <w:t xml:space="preserve">Chưa </w:t>
      </w:r>
      <w:r>
        <w:rPr>
          <w:lang w:val="en-US"/>
        </w:rPr>
        <w:t>sửa nè</w:t>
      </w:r>
    </w:p>
  </w:comment>
  <w:comment w:id="6526" w:author="Thảo Nguyễn Kim" w:date="2019-03-13T11:05:00Z" w:initials="TNK">
    <w:p w14:paraId="66A29B91" w14:textId="063826F3" w:rsidR="00840D3B" w:rsidRPr="00AF0AB5" w:rsidRDefault="00840D3B">
      <w:pPr>
        <w:pStyle w:val="CommentText"/>
        <w:rPr>
          <w:lang w:val="en-US"/>
        </w:rPr>
      </w:pPr>
      <w:r>
        <w:rPr>
          <w:rStyle w:val="CommentReference"/>
        </w:rPr>
        <w:annotationRef/>
      </w:r>
      <w:r>
        <w:rPr>
          <w:lang w:val="en-US"/>
        </w:rPr>
        <w:t>Dạ rồi mà thầy</w:t>
      </w:r>
      <w:r>
        <w:rPr>
          <w:lang w:val="en-US"/>
        </w:rPr>
        <w:br/>
        <w:t>5.1.1 là BPMN,</w:t>
      </w:r>
      <w:r>
        <w:rPr>
          <w:lang w:val="en-US"/>
        </w:rPr>
        <w:br/>
        <w:t>5.1.2 Là Camunda Modeler</w:t>
      </w:r>
      <w:r>
        <w:rPr>
          <w:lang w:val="en-US"/>
        </w:rPr>
        <w:br/>
        <w:t>5.1.3 là Process Engine</w:t>
      </w:r>
    </w:p>
  </w:comment>
  <w:comment w:id="7043" w:author="Chanh Duc Ngo" w:date="2019-03-10T17:13:00Z" w:initials="CDN">
    <w:p w14:paraId="6C41E7E0" w14:textId="0846399B" w:rsidR="00840D3B" w:rsidRDefault="00840D3B">
      <w:pPr>
        <w:pStyle w:val="CommentText"/>
      </w:pPr>
      <w:r>
        <w:rPr>
          <w:rStyle w:val="CommentReference"/>
        </w:rPr>
        <w:annotationRef/>
      </w:r>
      <w:r>
        <w:t>Viết lại bằng tiếng Việt</w:t>
      </w:r>
    </w:p>
  </w:comment>
  <w:comment w:id="7060" w:author="Chanh Duc Ngo" w:date="2019-03-10T17:13:00Z" w:initials="CDN">
    <w:p w14:paraId="091CA590" w14:textId="49D3A74F" w:rsidR="00840D3B" w:rsidRPr="00F12A3D" w:rsidRDefault="00840D3B">
      <w:pPr>
        <w:pStyle w:val="CommentText"/>
      </w:pPr>
      <w:r>
        <w:rPr>
          <w:rStyle w:val="CommentReference"/>
        </w:rPr>
        <w:annotationRef/>
      </w:r>
      <w:r w:rsidRPr="00F12A3D">
        <w:t>Phần này phải giải th</w:t>
      </w:r>
      <w:r>
        <w:t>ích bằng ví dụ cụ thể</w:t>
      </w:r>
    </w:p>
  </w:comment>
  <w:comment w:id="7061" w:author="Thảo Nguyễn Kim" w:date="2019-03-13T11:06:00Z" w:initials="TNK">
    <w:p w14:paraId="333AEE74" w14:textId="3B0B0879" w:rsidR="00840D3B" w:rsidRPr="00AF0AB5" w:rsidRDefault="00840D3B">
      <w:pPr>
        <w:pStyle w:val="CommentText"/>
        <w:rPr>
          <w:lang w:val="en-US"/>
        </w:rPr>
      </w:pPr>
      <w:r>
        <w:rPr>
          <w:rStyle w:val="CommentReference"/>
        </w:rPr>
        <w:annotationRef/>
      </w:r>
      <w:r>
        <w:rPr>
          <w:lang w:val="en-US"/>
        </w:rPr>
        <w:t>Hoàn thành</w:t>
      </w:r>
    </w:p>
  </w:comment>
  <w:comment w:id="7156" w:author="Chanh Duc Ngo" w:date="2019-03-10T17:16:00Z" w:initials="CDN">
    <w:p w14:paraId="63ED73DA" w14:textId="77777777" w:rsidR="00840D3B" w:rsidRDefault="00840D3B" w:rsidP="00976669">
      <w:pPr>
        <w:pStyle w:val="CommentText"/>
      </w:pPr>
      <w:r>
        <w:rPr>
          <w:rStyle w:val="CommentReference"/>
        </w:rPr>
        <w:annotationRef/>
      </w:r>
      <w:r>
        <w:t>Không thấy đề cập chức năng cập nhật process</w:t>
      </w:r>
    </w:p>
  </w:comment>
  <w:comment w:id="7157" w:author="Thảo Nguyễn Kim" w:date="2019-03-13T11:06:00Z" w:initials="TNK">
    <w:p w14:paraId="3150E5BF" w14:textId="6ADFC533" w:rsidR="00840D3B" w:rsidRPr="00AF0AB5" w:rsidRDefault="00840D3B">
      <w:pPr>
        <w:pStyle w:val="CommentText"/>
        <w:rPr>
          <w:lang w:val="en-US"/>
        </w:rPr>
      </w:pPr>
      <w:r>
        <w:rPr>
          <w:rStyle w:val="CommentReference"/>
        </w:rPr>
        <w:annotationRef/>
      </w:r>
      <w:r>
        <w:rPr>
          <w:lang w:val="en-US"/>
        </w:rPr>
        <w:t>Hoàn thành</w:t>
      </w:r>
    </w:p>
  </w:comment>
  <w:comment w:id="7170" w:author="Chanh Duc Ngo" w:date="2019-03-10T17:16:00Z" w:initials="CDN">
    <w:p w14:paraId="0B7D91A4" w14:textId="751B84D2" w:rsidR="00840D3B" w:rsidRDefault="00840D3B">
      <w:pPr>
        <w:pStyle w:val="CommentText"/>
      </w:pPr>
      <w:r>
        <w:rPr>
          <w:rStyle w:val="CommentReference"/>
        </w:rPr>
        <w:annotationRef/>
      </w:r>
      <w:r>
        <w:t>Không thấy đề cập chức năng cập nhật process</w:t>
      </w:r>
    </w:p>
  </w:comment>
  <w:comment w:id="7171" w:author="Chanh Duc Ngo" w:date="2019-03-13T10:33:00Z" w:initials="CDN">
    <w:p w14:paraId="5D4B523D" w14:textId="6244B716" w:rsidR="00840D3B" w:rsidRPr="004315DD" w:rsidRDefault="00840D3B">
      <w:pPr>
        <w:pStyle w:val="CommentText"/>
        <w:rPr>
          <w:lang w:val="en-US"/>
        </w:rPr>
      </w:pPr>
      <w:r>
        <w:rPr>
          <w:rStyle w:val="CommentReference"/>
        </w:rPr>
        <w:annotationRef/>
      </w:r>
      <w:r>
        <w:rPr>
          <w:lang w:val="en-US"/>
        </w:rPr>
        <w:t>Chưa bổ sung</w:t>
      </w:r>
    </w:p>
  </w:comment>
  <w:comment w:id="7172" w:author="Thảo Nguyễn Kim" w:date="2019-03-13T11:07:00Z" w:initials="TNK">
    <w:p w14:paraId="259D33DC" w14:textId="140F018D" w:rsidR="00840D3B" w:rsidRPr="00AF0AB5" w:rsidRDefault="00840D3B">
      <w:pPr>
        <w:pStyle w:val="CommentText"/>
        <w:rPr>
          <w:lang w:val="en-US"/>
        </w:rPr>
      </w:pPr>
      <w:r>
        <w:rPr>
          <w:rStyle w:val="CommentReference"/>
        </w:rPr>
        <w:annotationRef/>
      </w:r>
      <w:r>
        <w:rPr>
          <w:lang w:val="en-US"/>
        </w:rPr>
        <w:t>Dạ cập nhập là cập nhập deployment thầy ạ,</w:t>
      </w:r>
      <w:r>
        <w:rPr>
          <w:lang w:val="en-US"/>
        </w:rPr>
        <w:br/>
        <w:t>-Một deployment sẽ nhiều process</w:t>
      </w:r>
      <w:r>
        <w:rPr>
          <w:lang w:val="en-US"/>
        </w:rPr>
        <w:br/>
        <w:t>-Khi cập nhập, camunda chỉ cho redeploy lại deployment thôi ạ</w:t>
      </w:r>
    </w:p>
  </w:comment>
  <w:comment w:id="7191" w:author="Chanh Duc Ngo" w:date="2019-03-10T17:14:00Z" w:initials="CDN">
    <w:p w14:paraId="79FF368C" w14:textId="17C770F0" w:rsidR="00840D3B" w:rsidRDefault="00840D3B">
      <w:pPr>
        <w:pStyle w:val="CommentText"/>
      </w:pPr>
      <w:r>
        <w:rPr>
          <w:rStyle w:val="CommentReference"/>
        </w:rPr>
        <w:annotationRef/>
      </w:r>
      <w:r>
        <w:t>???</w:t>
      </w:r>
    </w:p>
  </w:comment>
  <w:comment w:id="7232" w:author="Chanh Duc Ngo" w:date="2019-03-10T17:15:00Z" w:initials="CDN">
    <w:p w14:paraId="143A3AFD" w14:textId="55391F96" w:rsidR="00840D3B" w:rsidRDefault="00840D3B">
      <w:pPr>
        <w:pStyle w:val="CommentText"/>
      </w:pPr>
      <w:r>
        <w:rPr>
          <w:rStyle w:val="CommentReference"/>
        </w:rPr>
        <w:annotationRef/>
      </w:r>
      <w:r>
        <w:t>Sao không nói phần này trong cài đặt</w:t>
      </w:r>
    </w:p>
  </w:comment>
  <w:comment w:id="7332" w:author="Chanh Duc Ngo" w:date="2019-03-10T17:20:00Z" w:initials="CDN">
    <w:p w14:paraId="58466D54" w14:textId="65FCC099" w:rsidR="00840D3B" w:rsidRDefault="00840D3B">
      <w:pPr>
        <w:pStyle w:val="CommentText"/>
      </w:pPr>
      <w:r>
        <w:rPr>
          <w:rStyle w:val="CommentReference"/>
        </w:rPr>
        <w:annotationRef/>
      </w:r>
      <w:r>
        <w:t>Phần này quá sơ sài, không thấy được khả năng tuỳ chỉnh giao diện</w:t>
      </w:r>
    </w:p>
  </w:comment>
  <w:comment w:id="7333" w:author="Chanh Duc Ngo" w:date="2019-03-13T10:34:00Z" w:initials="CDN">
    <w:p w14:paraId="0130A076" w14:textId="0900210C" w:rsidR="00840D3B" w:rsidRPr="004315DD" w:rsidRDefault="00840D3B">
      <w:pPr>
        <w:pStyle w:val="CommentText"/>
        <w:rPr>
          <w:lang w:val="en-US"/>
        </w:rPr>
      </w:pPr>
      <w:r>
        <w:rPr>
          <w:rStyle w:val="CommentReference"/>
        </w:rPr>
        <w:annotationRef/>
      </w:r>
      <w:r>
        <w:rPr>
          <w:lang w:val="en-US"/>
        </w:rPr>
        <w:t>Chưa sửa</w:t>
      </w:r>
    </w:p>
  </w:comment>
  <w:comment w:id="7334" w:author="Thảo Nguyễn Kim" w:date="2019-03-13T11:08:00Z" w:initials="TNK">
    <w:p w14:paraId="1EBB2D34" w14:textId="434F3FEE" w:rsidR="00840D3B" w:rsidRPr="00AF0AB5" w:rsidRDefault="00840D3B">
      <w:pPr>
        <w:pStyle w:val="CommentText"/>
        <w:rPr>
          <w:lang w:val="en-US"/>
        </w:rPr>
      </w:pPr>
      <w:r>
        <w:rPr>
          <w:rStyle w:val="CommentReference"/>
        </w:rPr>
        <w:annotationRef/>
      </w:r>
      <w:r>
        <w:rPr>
          <w:lang w:val="en-US"/>
        </w:rPr>
        <w:t>Hinh 6.10 là hình đã hay đổi sao khi tình chỉnh ạ</w:t>
      </w:r>
    </w:p>
  </w:comment>
  <w:comment w:id="7356" w:author="Chanh Duc Ngo" w:date="2019-03-10T17:18:00Z" w:initials="CDN">
    <w:p w14:paraId="6600D7E7" w14:textId="3E68DF2C" w:rsidR="00840D3B" w:rsidRDefault="00840D3B">
      <w:pPr>
        <w:pStyle w:val="CommentText"/>
      </w:pPr>
      <w:r>
        <w:rPr>
          <w:rStyle w:val="CommentReference"/>
        </w:rPr>
        <w:annotationRef/>
      </w:r>
      <w:r>
        <w:t>Xoá đi</w:t>
      </w:r>
    </w:p>
  </w:comment>
  <w:comment w:id="7395" w:author="Chanh Duc Ngo" w:date="2019-03-10T17:20:00Z" w:initials="CDN">
    <w:p w14:paraId="3B44A730" w14:textId="392037C3" w:rsidR="00840D3B" w:rsidRDefault="00840D3B">
      <w:pPr>
        <w:pStyle w:val="CommentText"/>
      </w:pPr>
      <w:r>
        <w:rPr>
          <w:rStyle w:val="CommentReference"/>
        </w:rPr>
        <w:annotationRef/>
      </w:r>
      <w:r>
        <w:t>Viết lại toàn bộ phần đánh giá. Đã nói qua rồi.</w:t>
      </w:r>
    </w:p>
  </w:comment>
  <w:comment w:id="7396" w:author="Chanh Duc Ngo" w:date="2019-03-13T10:34:00Z" w:initials="CDN">
    <w:p w14:paraId="65008F0A" w14:textId="7FEFCF71" w:rsidR="00840D3B" w:rsidRPr="004315DD" w:rsidRDefault="00840D3B">
      <w:pPr>
        <w:pStyle w:val="CommentText"/>
        <w:rPr>
          <w:lang w:val="en-US"/>
        </w:rPr>
      </w:pPr>
      <w:r>
        <w:rPr>
          <w:rStyle w:val="CommentReference"/>
        </w:rPr>
        <w:annotationRef/>
      </w:r>
    </w:p>
  </w:comment>
  <w:comment w:id="7397" w:author="Thảo Nguyễn Kim" w:date="2019-03-13T11:08:00Z" w:initials="TNK">
    <w:p w14:paraId="52546CB2" w14:textId="619E4975" w:rsidR="00840D3B" w:rsidRPr="00AF0AB5" w:rsidRDefault="00840D3B">
      <w:pPr>
        <w:pStyle w:val="CommentText"/>
        <w:rPr>
          <w:lang w:val="en-US"/>
        </w:rPr>
      </w:pPr>
      <w:r>
        <w:rPr>
          <w:rStyle w:val="CommentReference"/>
        </w:rPr>
        <w:annotationRef/>
      </w:r>
      <w:r>
        <w:rPr>
          <w:lang w:val="en-US"/>
        </w:rPr>
        <w:t>Dạ em đã ghi lại đánh giá mà không  biết được chưa ạ</w:t>
      </w:r>
    </w:p>
  </w:comment>
  <w:comment w:id="7482" w:author="Chanh Duc Ngo" w:date="2019-03-10T17:21:00Z" w:initials="CDN">
    <w:p w14:paraId="240802AB" w14:textId="42C8551F" w:rsidR="00840D3B" w:rsidRDefault="00840D3B">
      <w:pPr>
        <w:pStyle w:val="CommentText"/>
      </w:pPr>
      <w:r>
        <w:rPr>
          <w:rStyle w:val="CommentReference"/>
        </w:rPr>
        <w:annotationRef/>
      </w:r>
      <w:r>
        <w:t>Kiến thức, kỹ năng, sản phẩm</w:t>
      </w:r>
    </w:p>
  </w:comment>
  <w:comment w:id="7483" w:author="Thảo Nguyễn Kim" w:date="2019-03-13T11:09:00Z" w:initials="TNK">
    <w:p w14:paraId="1074F6B5" w14:textId="3174F48E" w:rsidR="00840D3B" w:rsidRPr="00AF0AB5" w:rsidRDefault="00840D3B">
      <w:pPr>
        <w:pStyle w:val="CommentText"/>
        <w:rPr>
          <w:lang w:val="en-US"/>
        </w:rPr>
      </w:pPr>
      <w:r>
        <w:rPr>
          <w:rStyle w:val="CommentReference"/>
        </w:rPr>
        <w:annotationRef/>
      </w:r>
      <w:r>
        <w:rPr>
          <w:lang w:val="en-US"/>
        </w:rPr>
        <w:t>Hoàn thành</w:t>
      </w:r>
    </w:p>
  </w:comment>
  <w:comment w:id="7599" w:author="Chanh Duc Ngo" w:date="2019-03-10T16:28:00Z" w:initials="CDN">
    <w:p w14:paraId="0BA11D26" w14:textId="0D9E5387" w:rsidR="00840D3B" w:rsidRPr="00B30124" w:rsidRDefault="00840D3B">
      <w:pPr>
        <w:pStyle w:val="CommentText"/>
      </w:pPr>
      <w:r>
        <w:rPr>
          <w:rStyle w:val="CommentReference"/>
        </w:rPr>
        <w:annotationRef/>
      </w:r>
      <w:r w:rsidRPr="00B30124">
        <w:t>Chưa chỉnh sửa</w:t>
      </w:r>
    </w:p>
  </w:comment>
  <w:comment w:id="7600" w:author="Thảo Nguyễn Kim" w:date="2019-03-13T11:09:00Z" w:initials="TNK">
    <w:p w14:paraId="5FBB2939" w14:textId="10474B62" w:rsidR="00840D3B" w:rsidRPr="00D53EAB" w:rsidRDefault="00840D3B">
      <w:pPr>
        <w:pStyle w:val="CommentText"/>
        <w:rPr>
          <w:lang w:val="en-US"/>
        </w:rPr>
      </w:pPr>
      <w:r>
        <w:rPr>
          <w:rStyle w:val="CommentReference"/>
        </w:rPr>
        <w:annotationRef/>
      </w:r>
      <w:r>
        <w:rPr>
          <w:lang w:val="en-US"/>
        </w:rPr>
        <w:t>Hoàn thành</w:t>
      </w:r>
    </w:p>
  </w:comment>
  <w:comment w:id="7605" w:author="Chanh Duc Ngo" w:date="2019-03-13T10:38:00Z" w:initials="CDN">
    <w:p w14:paraId="2DF6210E" w14:textId="25B0BBC6" w:rsidR="00840D3B" w:rsidRPr="004315DD" w:rsidRDefault="00840D3B">
      <w:pPr>
        <w:pStyle w:val="CommentText"/>
        <w:rPr>
          <w:lang w:val="en-US"/>
        </w:rPr>
      </w:pPr>
      <w:r>
        <w:rPr>
          <w:rStyle w:val="CommentReference"/>
        </w:rPr>
        <w:annotationRef/>
      </w:r>
      <w:r>
        <w:rPr>
          <w:lang w:val="en-US"/>
        </w:rPr>
        <w:t>Bổ sung ngày truy cập</w:t>
      </w:r>
    </w:p>
  </w:comment>
  <w:comment w:id="7606" w:author="Thảo Nguyễn Kim" w:date="2019-03-13T11:09:00Z" w:initials="TNK">
    <w:p w14:paraId="1A23AD8B" w14:textId="6378DBD9" w:rsidR="00840D3B" w:rsidRPr="00D53EAB" w:rsidRDefault="00840D3B">
      <w:pPr>
        <w:pStyle w:val="CommentText"/>
        <w:rPr>
          <w:lang w:val="en-US"/>
        </w:rPr>
      </w:pPr>
      <w:r>
        <w:rPr>
          <w:rStyle w:val="CommentReference"/>
        </w:rPr>
        <w:annotationRef/>
      </w:r>
      <w:r>
        <w:rPr>
          <w:lang w:val="en-US"/>
        </w:rPr>
        <w:t>Dạ có một số trang không có ngày đăng bài 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1AF7BD" w15:done="0"/>
  <w15:commentEx w15:paraId="56825FDF" w15:paraIdParent="141AF7BD" w15:done="0"/>
  <w15:commentEx w15:paraId="78F99E35" w15:paraIdParent="141AF7BD" w15:done="0"/>
  <w15:commentEx w15:paraId="304B0F31" w15:done="0"/>
  <w15:commentEx w15:paraId="51C36A2F" w15:paraIdParent="304B0F31" w15:done="0"/>
  <w15:commentEx w15:paraId="0FB86E79" w15:done="0"/>
  <w15:commentEx w15:paraId="13AFE74D" w15:paraIdParent="0FB86E79" w15:done="0"/>
  <w15:commentEx w15:paraId="385E17A1" w15:done="0"/>
  <w15:commentEx w15:paraId="1702509E" w15:paraIdParent="385E17A1" w15:done="0"/>
  <w15:commentEx w15:paraId="3257B1E5" w15:paraIdParent="385E17A1" w15:done="0"/>
  <w15:commentEx w15:paraId="4E99C2AB" w15:done="0"/>
  <w15:commentEx w15:paraId="5E9FB233" w15:paraIdParent="4E99C2AB" w15:done="0"/>
  <w15:commentEx w15:paraId="704C25AB" w15:done="0"/>
  <w15:commentEx w15:paraId="41D6C9DF" w15:paraIdParent="704C25AB" w15:done="0"/>
  <w15:commentEx w15:paraId="61A9FEE4" w15:done="0"/>
  <w15:commentEx w15:paraId="3A658543" w15:paraIdParent="61A9FEE4" w15:done="0"/>
  <w15:commentEx w15:paraId="62F91915" w15:done="0"/>
  <w15:commentEx w15:paraId="75E9C859" w15:paraIdParent="62F91915" w15:done="0"/>
  <w15:commentEx w15:paraId="0944337E" w15:done="0"/>
  <w15:commentEx w15:paraId="74C5264C" w15:paraIdParent="0944337E" w15:done="0"/>
  <w15:commentEx w15:paraId="18781BBA" w15:done="0"/>
  <w15:commentEx w15:paraId="159D3B06" w15:paraIdParent="18781BBA" w15:done="0"/>
  <w15:commentEx w15:paraId="08D115E5" w15:done="0"/>
  <w15:commentEx w15:paraId="27E4851C" w15:paraIdParent="08D115E5" w15:done="0"/>
  <w15:commentEx w15:paraId="4D33C6C9" w15:done="0"/>
  <w15:commentEx w15:paraId="04CD4054" w15:done="0"/>
  <w15:commentEx w15:paraId="5D8AFEC3" w15:done="0"/>
  <w15:commentEx w15:paraId="4F1817A6" w15:done="0"/>
  <w15:commentEx w15:paraId="2218CC4F" w15:done="0"/>
  <w15:commentEx w15:paraId="1211CF8A" w15:done="0"/>
  <w15:commentEx w15:paraId="49E0F489" w15:paraIdParent="1211CF8A" w15:done="0"/>
  <w15:commentEx w15:paraId="0DF72C9A" w15:done="0"/>
  <w15:commentEx w15:paraId="3B0F8FE8" w15:paraIdParent="0DF72C9A" w15:done="0"/>
  <w15:commentEx w15:paraId="411634CA" w15:done="0"/>
  <w15:commentEx w15:paraId="35DE29EA" w15:paraIdParent="411634CA" w15:done="0"/>
  <w15:commentEx w15:paraId="4BD6D730" w15:done="0"/>
  <w15:commentEx w15:paraId="2CD89EE6" w15:paraIdParent="4BD6D730" w15:done="0"/>
  <w15:commentEx w15:paraId="61483845" w15:done="0"/>
  <w15:commentEx w15:paraId="5AC08264" w15:paraIdParent="61483845" w15:done="0"/>
  <w15:commentEx w15:paraId="71558A04" w15:done="0"/>
  <w15:commentEx w15:paraId="5A4AA72F" w15:paraIdParent="71558A04" w15:done="0"/>
  <w15:commentEx w15:paraId="42B27504" w15:done="0"/>
  <w15:commentEx w15:paraId="3DA6330D" w15:paraIdParent="42B27504" w15:done="0"/>
  <w15:commentEx w15:paraId="338D2E3D" w15:done="0"/>
  <w15:commentEx w15:paraId="4A33A1B7" w15:paraIdParent="338D2E3D" w15:done="0"/>
  <w15:commentEx w15:paraId="5ADD7E0D" w15:done="0"/>
  <w15:commentEx w15:paraId="61A31A15" w15:paraIdParent="5ADD7E0D" w15:done="0"/>
  <w15:commentEx w15:paraId="04520C91" w15:paraIdParent="5ADD7E0D" w15:done="0"/>
  <w15:commentEx w15:paraId="008BA51D" w15:done="0"/>
  <w15:commentEx w15:paraId="2960D252" w15:done="0"/>
  <w15:commentEx w15:paraId="0760FC30" w15:paraIdParent="2960D252" w15:done="0"/>
  <w15:commentEx w15:paraId="0F7A2F92" w15:done="0"/>
  <w15:commentEx w15:paraId="5CEFD75E" w15:done="0"/>
  <w15:commentEx w15:paraId="31FE5A72" w15:done="0"/>
  <w15:commentEx w15:paraId="67FDC300" w15:done="0"/>
  <w15:commentEx w15:paraId="68082C11" w15:done="0"/>
  <w15:commentEx w15:paraId="6F00AC7D" w15:paraIdParent="68082C11" w15:done="0"/>
  <w15:commentEx w15:paraId="51742443" w15:paraIdParent="68082C11" w15:done="0"/>
  <w15:commentEx w15:paraId="5BF8272F" w15:done="0"/>
  <w15:commentEx w15:paraId="3471A517" w15:paraIdParent="5BF8272F" w15:done="0"/>
  <w15:commentEx w15:paraId="1DF18FF5" w15:paraIdParent="5BF8272F" w15:done="0"/>
  <w15:commentEx w15:paraId="39D8F3F3" w15:paraIdParent="5BF8272F" w15:done="0"/>
  <w15:commentEx w15:paraId="1F10DE84" w15:done="0"/>
  <w15:commentEx w15:paraId="223067B1" w15:paraIdParent="1F10DE84" w15:done="0"/>
  <w15:commentEx w15:paraId="7047796E" w15:done="0"/>
  <w15:commentEx w15:paraId="25D5D18B" w15:done="0"/>
  <w15:commentEx w15:paraId="70770A19" w15:paraIdParent="25D5D18B" w15:done="0"/>
  <w15:commentEx w15:paraId="1BD3AF16" w15:done="0"/>
  <w15:commentEx w15:paraId="4004019F" w15:paraIdParent="1BD3AF16" w15:done="0"/>
  <w15:commentEx w15:paraId="0B4D651C" w15:done="0"/>
  <w15:commentEx w15:paraId="3A8D0650" w15:paraIdParent="0B4D651C" w15:done="0"/>
  <w15:commentEx w15:paraId="61949883" w15:done="0"/>
  <w15:commentEx w15:paraId="434C09B9" w15:paraIdParent="61949883" w15:done="0"/>
  <w15:commentEx w15:paraId="3915E846" w15:done="0"/>
  <w15:commentEx w15:paraId="56C40256" w15:done="0"/>
  <w15:commentEx w15:paraId="0A04C041" w15:paraIdParent="56C40256" w15:done="0"/>
  <w15:commentEx w15:paraId="1BDDF9B1" w15:done="0"/>
  <w15:commentEx w15:paraId="726885EF" w15:paraIdParent="1BDDF9B1" w15:done="0"/>
  <w15:commentEx w15:paraId="41EAAC85" w15:paraIdParent="1BDDF9B1" w15:done="0"/>
  <w15:commentEx w15:paraId="113EA3E1" w15:done="0"/>
  <w15:commentEx w15:paraId="3151FC21" w15:done="0"/>
  <w15:commentEx w15:paraId="0851F7AD" w15:paraIdParent="3151FC21" w15:done="0"/>
  <w15:commentEx w15:paraId="263BAB1A" w15:done="0"/>
  <w15:commentEx w15:paraId="1C640DDF" w15:paraIdParent="263BAB1A" w15:done="0"/>
  <w15:commentEx w15:paraId="27B59E82" w15:done="0"/>
  <w15:commentEx w15:paraId="3EFB4F1F" w15:paraIdParent="27B59E82" w15:done="0"/>
  <w15:commentEx w15:paraId="547A44A5" w15:done="0"/>
  <w15:commentEx w15:paraId="2570D0B4" w15:paraIdParent="547A44A5" w15:done="0"/>
  <w15:commentEx w15:paraId="1378DCF6" w15:done="0"/>
  <w15:commentEx w15:paraId="4FBA3FB3" w15:done="0"/>
  <w15:commentEx w15:paraId="7667D2F0" w15:done="0"/>
  <w15:commentEx w15:paraId="11D82165" w15:paraIdParent="7667D2F0" w15:done="0"/>
  <w15:commentEx w15:paraId="4B2587B2" w15:done="0"/>
  <w15:commentEx w15:paraId="1B4343C0" w15:paraIdParent="4B2587B2" w15:done="0"/>
  <w15:commentEx w15:paraId="66A29B91" w15:paraIdParent="4B2587B2" w15:done="0"/>
  <w15:commentEx w15:paraId="6C41E7E0" w15:done="0"/>
  <w15:commentEx w15:paraId="091CA590" w15:done="0"/>
  <w15:commentEx w15:paraId="333AEE74" w15:paraIdParent="091CA590" w15:done="0"/>
  <w15:commentEx w15:paraId="63ED73DA" w15:done="0"/>
  <w15:commentEx w15:paraId="3150E5BF" w15:paraIdParent="63ED73DA" w15:done="0"/>
  <w15:commentEx w15:paraId="0B7D91A4" w15:done="0"/>
  <w15:commentEx w15:paraId="5D4B523D" w15:paraIdParent="0B7D91A4" w15:done="0"/>
  <w15:commentEx w15:paraId="259D33DC" w15:paraIdParent="0B7D91A4" w15:done="0"/>
  <w15:commentEx w15:paraId="79FF368C" w15:done="0"/>
  <w15:commentEx w15:paraId="143A3AFD" w15:done="0"/>
  <w15:commentEx w15:paraId="58466D54" w15:done="0"/>
  <w15:commentEx w15:paraId="0130A076" w15:paraIdParent="58466D54" w15:done="0"/>
  <w15:commentEx w15:paraId="1EBB2D34" w15:paraIdParent="58466D54" w15:done="0"/>
  <w15:commentEx w15:paraId="6600D7E7" w15:done="0"/>
  <w15:commentEx w15:paraId="3B44A730" w15:done="0"/>
  <w15:commentEx w15:paraId="65008F0A" w15:paraIdParent="3B44A730" w15:done="0"/>
  <w15:commentEx w15:paraId="52546CB2" w15:paraIdParent="3B44A730" w15:done="0"/>
  <w15:commentEx w15:paraId="240802AB" w15:done="0"/>
  <w15:commentEx w15:paraId="1074F6B5" w15:paraIdParent="240802AB" w15:done="0"/>
  <w15:commentEx w15:paraId="0BA11D26" w15:done="0"/>
  <w15:commentEx w15:paraId="5FBB2939" w15:paraIdParent="0BA11D26" w15:done="0"/>
  <w15:commentEx w15:paraId="2DF6210E" w15:done="0"/>
  <w15:commentEx w15:paraId="1A23AD8B" w15:paraIdParent="2DF621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1AF7BD" w16cid:durableId="202FB2BE"/>
  <w16cid:commentId w16cid:paraId="56825FDF" w16cid:durableId="202FB2CA"/>
  <w16cid:commentId w16cid:paraId="304B0F31" w16cid:durableId="202FB301"/>
  <w16cid:commentId w16cid:paraId="0FB86E79" w16cid:durableId="202FB796"/>
  <w16cid:commentId w16cid:paraId="385E17A1" w16cid:durableId="202FB7CF"/>
  <w16cid:commentId w16cid:paraId="1702509E" w16cid:durableId="203352F2"/>
  <w16cid:commentId w16cid:paraId="4E99C2AB" w16cid:durableId="202FB7D5"/>
  <w16cid:commentId w16cid:paraId="704C25AB" w16cid:durableId="202FB7DA"/>
  <w16cid:commentId w16cid:paraId="61A9FEE4" w16cid:durableId="202FB7DE"/>
  <w16cid:commentId w16cid:paraId="62F91915" w16cid:durableId="203352F6"/>
  <w16cid:commentId w16cid:paraId="0944337E" w16cid:durableId="203352F7"/>
  <w16cid:commentId w16cid:paraId="18781BBA" w16cid:durableId="203352F8"/>
  <w16cid:commentId w16cid:paraId="52CC75D4" w16cid:durableId="203352F9"/>
  <w16cid:commentId w16cid:paraId="153FEC3E" w16cid:durableId="20335706"/>
  <w16cid:commentId w16cid:paraId="3F1E6CD0" w16cid:durableId="2033571D"/>
  <w16cid:commentId w16cid:paraId="08D115E5" w16cid:durableId="203352FA"/>
  <w16cid:commentId w16cid:paraId="4D33C6C9" w16cid:durableId="202FB807"/>
  <w16cid:commentId w16cid:paraId="04CD4054" w16cid:durableId="202FB840"/>
  <w16cid:commentId w16cid:paraId="5D8AFEC3" w16cid:durableId="202FB864"/>
  <w16cid:commentId w16cid:paraId="4F1817A6" w16cid:durableId="202FB873"/>
  <w16cid:commentId w16cid:paraId="2218CC4F" w16cid:durableId="202FB8C3"/>
  <w16cid:commentId w16cid:paraId="1211CF8A" w16cid:durableId="202FB98E"/>
  <w16cid:commentId w16cid:paraId="0DF72C9A" w16cid:durableId="202FB9C1"/>
  <w16cid:commentId w16cid:paraId="411634CA" w16cid:durableId="202FBA63"/>
  <w16cid:commentId w16cid:paraId="4BD6D730" w16cid:durableId="202FBBF7"/>
  <w16cid:commentId w16cid:paraId="61483845" w16cid:durableId="202FBB8A"/>
  <w16cid:commentId w16cid:paraId="71558A04" w16cid:durableId="202FBBD2"/>
  <w16cid:commentId w16cid:paraId="42B27504" w16cid:durableId="202FBBBC"/>
  <w16cid:commentId w16cid:paraId="5ADD7E0D" w16cid:durableId="202FB29E"/>
  <w16cid:commentId w16cid:paraId="61A31A15" w16cid:durableId="202FBD73"/>
  <w16cid:commentId w16cid:paraId="04520C91" w16cid:durableId="20335822"/>
  <w16cid:commentId w16cid:paraId="008BA51D" w16cid:durableId="202FBDE6"/>
  <w16cid:commentId w16cid:paraId="2960D252" w16cid:durableId="202FB29F"/>
  <w16cid:commentId w16cid:paraId="0760FC30" w16cid:durableId="202FBE0A"/>
  <w16cid:commentId w16cid:paraId="0F7A2F92" w16cid:durableId="202FBF33"/>
  <w16cid:commentId w16cid:paraId="5CEFD75E" w16cid:durableId="202FBF2E"/>
  <w16cid:commentId w16cid:paraId="31FE5A72" w16cid:durableId="202FBF2A"/>
  <w16cid:commentId w16cid:paraId="67FDC300" w16cid:durableId="20335891"/>
  <w16cid:commentId w16cid:paraId="68082C11" w16cid:durableId="202FBF22"/>
  <w16cid:commentId w16cid:paraId="6F00AC7D" w16cid:durableId="20335310"/>
  <w16cid:commentId w16cid:paraId="51742443" w16cid:durableId="2033588E"/>
  <w16cid:commentId w16cid:paraId="5BF8272F" w16cid:durableId="202FBF7D"/>
  <w16cid:commentId w16cid:paraId="3471A517" w16cid:durableId="203358F6"/>
  <w16cid:commentId w16cid:paraId="1DF18FF5" w16cid:durableId="203358FE"/>
  <w16cid:commentId w16cid:paraId="1F10DE84" w16cid:durableId="202FC00E"/>
  <w16cid:commentId w16cid:paraId="7047796E" w16cid:durableId="202FC0D2"/>
  <w16cid:commentId w16cid:paraId="25D5D18B" w16cid:durableId="202FC0F2"/>
  <w16cid:commentId w16cid:paraId="1BD3AF16" w16cid:durableId="202FC0F6"/>
  <w16cid:commentId w16cid:paraId="0B4D651C" w16cid:durableId="202FC0FD"/>
  <w16cid:commentId w16cid:paraId="61949883" w16cid:durableId="202FC131"/>
  <w16cid:commentId w16cid:paraId="3915E846" w16cid:durableId="202FC158"/>
  <w16cid:commentId w16cid:paraId="56C40256" w16cid:durableId="202FC188"/>
  <w16cid:commentId w16cid:paraId="1BDDF9B1" w16cid:durableId="202FC1B6"/>
  <w16cid:commentId w16cid:paraId="726885EF" w16cid:durableId="203359B5"/>
  <w16cid:commentId w16cid:paraId="113EA3E1" w16cid:durableId="202FC1D2"/>
  <w16cid:commentId w16cid:paraId="3151FC21" w16cid:durableId="202FC1F2"/>
  <w16cid:commentId w16cid:paraId="263BAB1A" w16cid:durableId="202FC201"/>
  <w16cid:commentId w16cid:paraId="27B59E82" w16cid:durableId="202FC23D"/>
  <w16cid:commentId w16cid:paraId="547A44A5" w16cid:durableId="202FC255"/>
  <w16cid:commentId w16cid:paraId="1378DCF6" w16cid:durableId="202FC274"/>
  <w16cid:commentId w16cid:paraId="4FBA3FB3" w16cid:durableId="202FC2AB"/>
  <w16cid:commentId w16cid:paraId="7667D2F0" w16cid:durableId="20335A58"/>
  <w16cid:commentId w16cid:paraId="4B2587B2" w16cid:durableId="202FC2F1"/>
  <w16cid:commentId w16cid:paraId="1B4343C0" w16cid:durableId="20335A77"/>
  <w16cid:commentId w16cid:paraId="6C41E7E0" w16cid:durableId="202FC42A"/>
  <w16cid:commentId w16cid:paraId="091CA590" w16cid:durableId="202FC43B"/>
  <w16cid:commentId w16cid:paraId="63ED73DA" w16cid:durableId="20335325"/>
  <w16cid:commentId w16cid:paraId="0B7D91A4" w16cid:durableId="202FC4D5"/>
  <w16cid:commentId w16cid:paraId="5D4B523D" w16cid:durableId="20335B07"/>
  <w16cid:commentId w16cid:paraId="79FF368C" w16cid:durableId="202FC489"/>
  <w16cid:commentId w16cid:paraId="143A3AFD" w16cid:durableId="202FC4A5"/>
  <w16cid:commentId w16cid:paraId="58466D54" w16cid:durableId="202FC5C1"/>
  <w16cid:commentId w16cid:paraId="0130A076" w16cid:durableId="20335B23"/>
  <w16cid:commentId w16cid:paraId="6600D7E7" w16cid:durableId="202FC577"/>
  <w16cid:commentId w16cid:paraId="3B44A730" w16cid:durableId="202FC5FB"/>
  <w16cid:commentId w16cid:paraId="65008F0A" w16cid:durableId="20335B29"/>
  <w16cid:commentId w16cid:paraId="240802AB" w16cid:durableId="202FC61B"/>
  <w16cid:commentId w16cid:paraId="0BA11D26" w16cid:durableId="202FB9A2"/>
  <w16cid:commentId w16cid:paraId="2DF6210E" w16cid:durableId="20335C1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FFCFD" w14:textId="77777777" w:rsidR="000B65C8" w:rsidRDefault="000B65C8" w:rsidP="00C251CB">
      <w:pPr>
        <w:spacing w:after="0" w:line="240" w:lineRule="auto"/>
      </w:pPr>
      <w:r>
        <w:separator/>
      </w:r>
    </w:p>
  </w:endnote>
  <w:endnote w:type="continuationSeparator" w:id="0">
    <w:p w14:paraId="6CB7E9FA" w14:textId="77777777" w:rsidR="000B65C8" w:rsidRDefault="000B65C8" w:rsidP="00C25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Bold">
    <w:altName w:val="Tahom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Tunga">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2BD79" w14:textId="77777777" w:rsidR="00840D3B" w:rsidRDefault="00840D3B">
    <w:pPr>
      <w:pStyle w:val="Footer"/>
      <w:jc w:val="center"/>
    </w:pPr>
  </w:p>
  <w:p w14:paraId="51DB9A9B" w14:textId="77777777" w:rsidR="00840D3B" w:rsidRDefault="00840D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743755834"/>
      <w:docPartObj>
        <w:docPartGallery w:val="Page Numbers (Bottom of Page)"/>
        <w:docPartUnique/>
      </w:docPartObj>
    </w:sdtPr>
    <w:sdtEndPr>
      <w:rPr>
        <w:noProof/>
      </w:rPr>
    </w:sdtEndPr>
    <w:sdtContent>
      <w:p w14:paraId="1EBF4BEB" w14:textId="77777777" w:rsidR="00840D3B" w:rsidRPr="00EB7DE2" w:rsidRDefault="00840D3B">
        <w:pPr>
          <w:pStyle w:val="Footer"/>
          <w:jc w:val="center"/>
          <w:rPr>
            <w:rFonts w:ascii="Times New Roman" w:hAnsi="Times New Roman"/>
            <w:rPrChange w:id="7636" w:author="Chanh Duc Ngo" w:date="2019-03-13T09:59:00Z">
              <w:rPr/>
            </w:rPrChange>
          </w:rPr>
        </w:pPr>
        <w:r w:rsidRPr="00EB7DE2">
          <w:rPr>
            <w:rFonts w:ascii="Times New Roman" w:hAnsi="Times New Roman"/>
            <w:rPrChange w:id="7637" w:author="Chanh Duc Ngo" w:date="2019-03-13T09:59:00Z">
              <w:rPr/>
            </w:rPrChange>
          </w:rPr>
          <w:fldChar w:fldCharType="begin"/>
        </w:r>
        <w:r w:rsidRPr="00EB7DE2">
          <w:rPr>
            <w:rFonts w:ascii="Times New Roman" w:hAnsi="Times New Roman"/>
            <w:rPrChange w:id="7638" w:author="Chanh Duc Ngo" w:date="2019-03-13T09:59:00Z">
              <w:rPr/>
            </w:rPrChange>
          </w:rPr>
          <w:instrText xml:space="preserve"> PAGE   \* MERGEFORMAT </w:instrText>
        </w:r>
        <w:r w:rsidRPr="00EB7DE2">
          <w:rPr>
            <w:rFonts w:ascii="Times New Roman" w:hAnsi="Times New Roman"/>
            <w:rPrChange w:id="7639" w:author="Chanh Duc Ngo" w:date="2019-03-13T09:59:00Z">
              <w:rPr>
                <w:noProof/>
              </w:rPr>
            </w:rPrChange>
          </w:rPr>
          <w:fldChar w:fldCharType="separate"/>
        </w:r>
        <w:r w:rsidR="00C21240">
          <w:rPr>
            <w:rFonts w:ascii="Times New Roman" w:hAnsi="Times New Roman"/>
            <w:noProof/>
          </w:rPr>
          <w:t>12</w:t>
        </w:r>
        <w:r w:rsidRPr="00EB7DE2">
          <w:rPr>
            <w:rFonts w:ascii="Times New Roman" w:hAnsi="Times New Roman"/>
            <w:noProof/>
            <w:rPrChange w:id="7640" w:author="Chanh Duc Ngo" w:date="2019-03-13T09:59:00Z">
              <w:rPr>
                <w:noProof/>
              </w:rPr>
            </w:rPrChange>
          </w:rPr>
          <w:fldChar w:fldCharType="end"/>
        </w:r>
      </w:p>
    </w:sdtContent>
  </w:sdt>
  <w:p w14:paraId="2BD03816" w14:textId="77777777" w:rsidR="00840D3B" w:rsidRDefault="00840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BF3F85" w14:textId="77777777" w:rsidR="000B65C8" w:rsidRDefault="000B65C8" w:rsidP="00C251CB">
      <w:pPr>
        <w:spacing w:after="0" w:line="240" w:lineRule="auto"/>
      </w:pPr>
      <w:r>
        <w:separator/>
      </w:r>
    </w:p>
  </w:footnote>
  <w:footnote w:type="continuationSeparator" w:id="0">
    <w:p w14:paraId="60188B99" w14:textId="77777777" w:rsidR="000B65C8" w:rsidRDefault="000B65C8" w:rsidP="00C251CB">
      <w:pPr>
        <w:spacing w:after="0" w:line="240" w:lineRule="auto"/>
      </w:pPr>
      <w:r>
        <w:continuationSeparator/>
      </w:r>
    </w:p>
  </w:footnote>
  <w:footnote w:id="1">
    <w:p w14:paraId="048B0A1A" w14:textId="2C6B213E" w:rsidR="00840D3B" w:rsidRPr="001B146B" w:rsidRDefault="00840D3B">
      <w:pPr>
        <w:pStyle w:val="FootnoteText"/>
        <w:rPr>
          <w:lang w:val="en-US"/>
          <w:rPrChange w:id="5806" w:author="Thảo Nguyễn Kim" w:date="2019-03-13T14:55:00Z">
            <w:rPr/>
          </w:rPrChange>
        </w:rPr>
      </w:pPr>
      <w:ins w:id="5807" w:author="Thảo Nguyễn Kim" w:date="2019-03-11T15:05:00Z">
        <w:r>
          <w:rPr>
            <w:rStyle w:val="FootnoteReference"/>
          </w:rPr>
          <w:footnoteRef/>
        </w:r>
        <w:r>
          <w:t xml:space="preserve"> </w:t>
        </w:r>
      </w:ins>
      <w:ins w:id="5808" w:author="Thảo Nguyễn Kim" w:date="2019-03-13T14:44:00Z">
        <w:r w:rsidRPr="001B146B">
          <w:rPr>
            <w:rFonts w:ascii="Times New Roman" w:hAnsi="Times New Roman"/>
            <w:rPrChange w:id="5809" w:author="Thảo Nguyễn Kim" w:date="2019-03-13T14:55:00Z">
              <w:rPr/>
            </w:rPrChange>
          </w:rPr>
          <w:t>Multitenancy</w:t>
        </w:r>
        <w:r w:rsidRPr="001B146B">
          <w:rPr>
            <w:rFonts w:ascii="Times New Roman" w:hAnsi="Times New Roman"/>
            <w:lang w:val="en-US"/>
            <w:rPrChange w:id="5810" w:author="Thảo Nguyễn Kim" w:date="2019-03-13T14:55:00Z">
              <w:rPr>
                <w:lang w:val="en-US"/>
              </w:rPr>
            </w:rPrChange>
          </w:rPr>
          <w:t xml:space="preserve"> là hệ thống giải quyết vấn đề một </w:t>
        </w:r>
      </w:ins>
      <w:ins w:id="5811" w:author="Thảo Nguyễn Kim" w:date="2019-03-13T14:46:00Z">
        <w:r w:rsidRPr="001B146B">
          <w:rPr>
            <w:rFonts w:ascii="Times New Roman" w:hAnsi="Times New Roman"/>
            <w:lang w:val="en-US"/>
            <w:rPrChange w:id="5812" w:author="Thảo Nguyễn Kim" w:date="2019-03-13T14:55:00Z">
              <w:rPr>
                <w:lang w:val="en-US"/>
              </w:rPr>
            </w:rPrChange>
          </w:rPr>
          <w:t xml:space="preserve">physical/compute </w:t>
        </w:r>
      </w:ins>
      <w:ins w:id="5813" w:author="Thảo Nguyễn Kim" w:date="2019-03-13T14:45:00Z">
        <w:r w:rsidRPr="001B146B">
          <w:rPr>
            <w:rFonts w:ascii="Times New Roman" w:hAnsi="Times New Roman"/>
            <w:lang w:val="en-US"/>
            <w:rPrChange w:id="5814" w:author="Thảo Nguyễn Kim" w:date="2019-03-13T14:55:00Z">
              <w:rPr>
                <w:lang w:val="en-US"/>
              </w:rPr>
            </w:rPrChange>
          </w:rPr>
          <w:t>server có nhiều</w:t>
        </w:r>
      </w:ins>
      <w:ins w:id="5815" w:author="Thảo Nguyễn Kim" w:date="2019-03-13T14:49:00Z">
        <w:r w:rsidRPr="001B146B">
          <w:rPr>
            <w:rFonts w:ascii="Times New Roman" w:hAnsi="Times New Roman"/>
            <w:lang w:val="en-US"/>
            <w:rPrChange w:id="5816" w:author="Thảo Nguyễn Kim" w:date="2019-03-13T14:55:00Z">
              <w:rPr>
                <w:lang w:val="en-US"/>
              </w:rPr>
            </w:rPrChange>
          </w:rPr>
          <w:t xml:space="preserve"> VM/ container </w:t>
        </w:r>
      </w:ins>
      <w:ins w:id="5817" w:author="Thảo Nguyễn Kim" w:date="2019-03-13T14:54:00Z">
        <w:r w:rsidRPr="001B146B">
          <w:rPr>
            <w:rFonts w:ascii="Times New Roman" w:hAnsi="Times New Roman"/>
            <w:lang w:val="en-US"/>
            <w:rPrChange w:id="5818" w:author="Thảo Nguyễn Kim" w:date="2019-03-13T14:55:00Z">
              <w:rPr>
                <w:lang w:val="en-US"/>
              </w:rPr>
            </w:rPrChange>
          </w:rPr>
          <w:t>thuôc nhiều tenant/user khác nhau.</w:t>
        </w:r>
        <w:r w:rsidRPr="001B146B">
          <w:rPr>
            <w:rFonts w:ascii="Times New Roman" w:hAnsi="Times New Roman"/>
            <w:color w:val="333333"/>
            <w:shd w:val="clear" w:color="auto" w:fill="FFFFFF"/>
            <w:lang w:val="en-US"/>
            <w:rPrChange w:id="5819" w:author="Thảo Nguyễn Kim" w:date="2019-03-13T14:55:00Z">
              <w:rPr>
                <w:rFonts w:ascii="Lucida Sans Unicode" w:hAnsi="Lucida Sans Unicode" w:cs="Lucida Sans Unicode"/>
                <w:color w:val="333333"/>
                <w:shd w:val="clear" w:color="auto" w:fill="FFFFFF"/>
                <w:lang w:val="en-US"/>
              </w:rPr>
            </w:rPrChange>
          </w:rPr>
          <w:t xml:space="preserve"> Nhằm </w:t>
        </w:r>
      </w:ins>
      <w:ins w:id="5820" w:author="Thảo Nguyễn Kim" w:date="2019-03-13T14:55:00Z">
        <w:r w:rsidRPr="001B146B">
          <w:rPr>
            <w:rFonts w:ascii="Times New Roman" w:hAnsi="Times New Roman"/>
            <w:color w:val="333333"/>
            <w:shd w:val="clear" w:color="auto" w:fill="FFFFFF"/>
            <w:lang w:val="en-US"/>
            <w:rPrChange w:id="5821" w:author="Thảo Nguyễn Kim" w:date="2019-03-13T14:55:00Z">
              <w:rPr>
                <w:rFonts w:ascii="Lucida Sans Unicode" w:hAnsi="Lucida Sans Unicode" w:cs="Lucida Sans Unicode"/>
                <w:color w:val="333333"/>
                <w:shd w:val="clear" w:color="auto" w:fill="FFFFFF"/>
                <w:lang w:val="en-US"/>
              </w:rPr>
            </w:rPrChange>
          </w:rPr>
          <w:t>tăng hiệu quả sử dụng tài nguyên</w:t>
        </w:r>
        <w:r>
          <w:rPr>
            <w:rFonts w:ascii="Times New Roman" w:hAnsi="Times New Roman"/>
            <w:color w:val="333333"/>
            <w:shd w:val="clear" w:color="auto" w:fill="FFFFFF"/>
            <w:lang w:val="en-US"/>
          </w:rPr>
          <w:t xml:space="preserve"> khi một </w:t>
        </w:r>
      </w:ins>
      <w:ins w:id="5822" w:author="Thảo Nguyễn Kim" w:date="2019-03-13T14:56:00Z">
        <w:r>
          <w:rPr>
            <w:rFonts w:ascii="Times New Roman" w:hAnsi="Times New Roman"/>
            <w:color w:val="333333"/>
            <w:shd w:val="clear" w:color="auto" w:fill="FFFFFF"/>
            <w:lang w:val="en-US"/>
          </w:rPr>
          <w:t>server có cấu hình cao chạy nhiều VM/ container có flavor vừa và nhỏ</w:t>
        </w:r>
      </w:ins>
      <w:ins w:id="5823" w:author="Thảo Nguyễn Kim" w:date="2019-03-13T14:48:00Z">
        <w:r>
          <w:rPr>
            <w:rFonts w:ascii="Lucida Sans Unicode" w:hAnsi="Lucida Sans Unicode" w:cs="Lucida Sans Unicode"/>
            <w:color w:val="333333"/>
            <w:shd w:val="clear" w:color="auto" w:fill="FFFFFF"/>
          </w:rPr>
          <w:t> </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67C64"/>
    <w:multiLevelType w:val="hybridMultilevel"/>
    <w:tmpl w:val="AD90F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E0A87"/>
    <w:multiLevelType w:val="hybridMultilevel"/>
    <w:tmpl w:val="43A0CE3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BE1ECE"/>
    <w:multiLevelType w:val="hybridMultilevel"/>
    <w:tmpl w:val="8E5865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55C58AE"/>
    <w:multiLevelType w:val="hybridMultilevel"/>
    <w:tmpl w:val="4B16E8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5B23E3C"/>
    <w:multiLevelType w:val="hybridMultilevel"/>
    <w:tmpl w:val="7512D78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5D736C9"/>
    <w:multiLevelType w:val="hybridMultilevel"/>
    <w:tmpl w:val="11A2EED6"/>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085E4180"/>
    <w:multiLevelType w:val="hybridMultilevel"/>
    <w:tmpl w:val="05A4CA6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0A7A3D"/>
    <w:multiLevelType w:val="hybridMultilevel"/>
    <w:tmpl w:val="336E81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A081652"/>
    <w:multiLevelType w:val="hybridMultilevel"/>
    <w:tmpl w:val="388A7ED0"/>
    <w:lvl w:ilvl="0" w:tplc="7830381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97EDD"/>
    <w:multiLevelType w:val="hybridMultilevel"/>
    <w:tmpl w:val="655849F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E63104C"/>
    <w:multiLevelType w:val="hybridMultilevel"/>
    <w:tmpl w:val="EFD8D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E5F42"/>
    <w:multiLevelType w:val="hybridMultilevel"/>
    <w:tmpl w:val="7B10BB4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876810"/>
    <w:multiLevelType w:val="hybridMultilevel"/>
    <w:tmpl w:val="DA5CBD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57F6DF8"/>
    <w:multiLevelType w:val="hybridMultilevel"/>
    <w:tmpl w:val="32262C0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7C16E25"/>
    <w:multiLevelType w:val="hybridMultilevel"/>
    <w:tmpl w:val="A0B02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0F071A"/>
    <w:multiLevelType w:val="hybridMultilevel"/>
    <w:tmpl w:val="1540BF0E"/>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15:restartNumberingAfterBreak="0">
    <w:nsid w:val="1E043B9A"/>
    <w:multiLevelType w:val="hybridMultilevel"/>
    <w:tmpl w:val="9E8023D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FCD3AF5"/>
    <w:multiLevelType w:val="hybridMultilevel"/>
    <w:tmpl w:val="FEA6E4C4"/>
    <w:lvl w:ilvl="0" w:tplc="EF52CBCC">
      <w:numFmt w:val="bullet"/>
      <w:lvlText w:val=""/>
      <w:lvlJc w:val="left"/>
      <w:pPr>
        <w:ind w:left="896" w:hanging="360"/>
      </w:pPr>
      <w:rPr>
        <w:rFonts w:ascii="Symbol" w:eastAsia="Symbol" w:hAnsi="Symbol" w:cs="Symbol" w:hint="default"/>
        <w:w w:val="99"/>
        <w:sz w:val="26"/>
        <w:szCs w:val="26"/>
        <w:lang w:val="en-US" w:eastAsia="en-US" w:bidi="en-US"/>
      </w:rPr>
    </w:lvl>
    <w:lvl w:ilvl="1" w:tplc="E0EEBAA2">
      <w:numFmt w:val="bullet"/>
      <w:lvlText w:val="•"/>
      <w:lvlJc w:val="left"/>
      <w:pPr>
        <w:ind w:left="1808" w:hanging="360"/>
      </w:pPr>
      <w:rPr>
        <w:rFonts w:hint="default"/>
        <w:lang w:val="en-US" w:eastAsia="en-US" w:bidi="en-US"/>
      </w:rPr>
    </w:lvl>
    <w:lvl w:ilvl="2" w:tplc="84D434EC">
      <w:numFmt w:val="bullet"/>
      <w:lvlText w:val="•"/>
      <w:lvlJc w:val="left"/>
      <w:pPr>
        <w:ind w:left="2716" w:hanging="360"/>
      </w:pPr>
      <w:rPr>
        <w:rFonts w:hint="default"/>
        <w:lang w:val="en-US" w:eastAsia="en-US" w:bidi="en-US"/>
      </w:rPr>
    </w:lvl>
    <w:lvl w:ilvl="3" w:tplc="AF78FBC8">
      <w:numFmt w:val="bullet"/>
      <w:lvlText w:val="•"/>
      <w:lvlJc w:val="left"/>
      <w:pPr>
        <w:ind w:left="3624" w:hanging="360"/>
      </w:pPr>
      <w:rPr>
        <w:rFonts w:hint="default"/>
        <w:lang w:val="en-US" w:eastAsia="en-US" w:bidi="en-US"/>
      </w:rPr>
    </w:lvl>
    <w:lvl w:ilvl="4" w:tplc="E8AEFA62">
      <w:numFmt w:val="bullet"/>
      <w:lvlText w:val="•"/>
      <w:lvlJc w:val="left"/>
      <w:pPr>
        <w:ind w:left="4532" w:hanging="360"/>
      </w:pPr>
      <w:rPr>
        <w:rFonts w:hint="default"/>
        <w:lang w:val="en-US" w:eastAsia="en-US" w:bidi="en-US"/>
      </w:rPr>
    </w:lvl>
    <w:lvl w:ilvl="5" w:tplc="3282FD0A">
      <w:numFmt w:val="bullet"/>
      <w:lvlText w:val="•"/>
      <w:lvlJc w:val="left"/>
      <w:pPr>
        <w:ind w:left="5440" w:hanging="360"/>
      </w:pPr>
      <w:rPr>
        <w:rFonts w:hint="default"/>
        <w:lang w:val="en-US" w:eastAsia="en-US" w:bidi="en-US"/>
      </w:rPr>
    </w:lvl>
    <w:lvl w:ilvl="6" w:tplc="3320DD7C">
      <w:numFmt w:val="bullet"/>
      <w:lvlText w:val="•"/>
      <w:lvlJc w:val="left"/>
      <w:pPr>
        <w:ind w:left="6348" w:hanging="360"/>
      </w:pPr>
      <w:rPr>
        <w:rFonts w:hint="default"/>
        <w:lang w:val="en-US" w:eastAsia="en-US" w:bidi="en-US"/>
      </w:rPr>
    </w:lvl>
    <w:lvl w:ilvl="7" w:tplc="7616B370">
      <w:numFmt w:val="bullet"/>
      <w:lvlText w:val="•"/>
      <w:lvlJc w:val="left"/>
      <w:pPr>
        <w:ind w:left="7256" w:hanging="360"/>
      </w:pPr>
      <w:rPr>
        <w:rFonts w:hint="default"/>
        <w:lang w:val="en-US" w:eastAsia="en-US" w:bidi="en-US"/>
      </w:rPr>
    </w:lvl>
    <w:lvl w:ilvl="8" w:tplc="6876F7C4">
      <w:numFmt w:val="bullet"/>
      <w:lvlText w:val="•"/>
      <w:lvlJc w:val="left"/>
      <w:pPr>
        <w:ind w:left="8164" w:hanging="360"/>
      </w:pPr>
      <w:rPr>
        <w:rFonts w:hint="default"/>
        <w:lang w:val="en-US" w:eastAsia="en-US" w:bidi="en-US"/>
      </w:rPr>
    </w:lvl>
  </w:abstractNum>
  <w:abstractNum w:abstractNumId="18" w15:restartNumberingAfterBreak="0">
    <w:nsid w:val="25446202"/>
    <w:multiLevelType w:val="hybridMultilevel"/>
    <w:tmpl w:val="4C84CC3C"/>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296831ED"/>
    <w:multiLevelType w:val="multilevel"/>
    <w:tmpl w:val="07D49828"/>
    <w:lvl w:ilvl="0">
      <w:start w:val="6"/>
      <w:numFmt w:val="decimal"/>
      <w:lvlText w:val="%1"/>
      <w:lvlJc w:val="left"/>
      <w:pPr>
        <w:ind w:left="360" w:hanging="360"/>
      </w:pPr>
      <w:rPr>
        <w:rFonts w:hint="default"/>
        <w:color w:val="FFFFFF" w:themeColor="background1"/>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C5F760B"/>
    <w:multiLevelType w:val="hybridMultilevel"/>
    <w:tmpl w:val="900482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CF56D5E"/>
    <w:multiLevelType w:val="hybridMultilevel"/>
    <w:tmpl w:val="13DE81B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3DB1324"/>
    <w:multiLevelType w:val="multilevel"/>
    <w:tmpl w:val="0034029A"/>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92B53AC"/>
    <w:multiLevelType w:val="hybridMultilevel"/>
    <w:tmpl w:val="552294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A63192"/>
    <w:multiLevelType w:val="hybridMultilevel"/>
    <w:tmpl w:val="F9F6F7C0"/>
    <w:lvl w:ilvl="0" w:tplc="04090005">
      <w:start w:val="1"/>
      <w:numFmt w:val="bullet"/>
      <w:lvlText w:val=""/>
      <w:lvlJc w:val="left"/>
      <w:pPr>
        <w:ind w:left="117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3EEE6D4B"/>
    <w:multiLevelType w:val="hybridMultilevel"/>
    <w:tmpl w:val="1FD0B5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3F597FFD"/>
    <w:multiLevelType w:val="hybridMultilevel"/>
    <w:tmpl w:val="D5D2877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4C92055"/>
    <w:multiLevelType w:val="hybridMultilevel"/>
    <w:tmpl w:val="4C26DC82"/>
    <w:lvl w:ilvl="0" w:tplc="EECC8C40">
      <w:numFmt w:val="bullet"/>
      <w:lvlText w:val=""/>
      <w:lvlJc w:val="left"/>
      <w:pPr>
        <w:ind w:left="896" w:hanging="360"/>
      </w:pPr>
      <w:rPr>
        <w:rFonts w:ascii="Wingdings" w:eastAsia="Wingdings" w:hAnsi="Wingdings" w:cs="Wingdings" w:hint="default"/>
        <w:w w:val="99"/>
        <w:sz w:val="26"/>
        <w:szCs w:val="26"/>
        <w:lang w:val="en-US" w:eastAsia="en-US" w:bidi="en-US"/>
      </w:rPr>
    </w:lvl>
    <w:lvl w:ilvl="1" w:tplc="D3C83128">
      <w:numFmt w:val="bullet"/>
      <w:lvlText w:val=""/>
      <w:lvlJc w:val="left"/>
      <w:pPr>
        <w:ind w:left="1620" w:hanging="360"/>
      </w:pPr>
      <w:rPr>
        <w:rFonts w:ascii="Wingdings" w:eastAsia="Wingdings" w:hAnsi="Wingdings" w:cs="Wingdings" w:hint="default"/>
        <w:w w:val="99"/>
        <w:sz w:val="26"/>
        <w:szCs w:val="26"/>
        <w:lang w:val="en-US" w:eastAsia="en-US" w:bidi="en-US"/>
      </w:rPr>
    </w:lvl>
    <w:lvl w:ilvl="2" w:tplc="35822452">
      <w:numFmt w:val="bullet"/>
      <w:lvlText w:val="•"/>
      <w:lvlJc w:val="left"/>
      <w:pPr>
        <w:ind w:left="2548" w:hanging="360"/>
      </w:pPr>
      <w:rPr>
        <w:rFonts w:hint="default"/>
        <w:lang w:val="en-US" w:eastAsia="en-US" w:bidi="en-US"/>
      </w:rPr>
    </w:lvl>
    <w:lvl w:ilvl="3" w:tplc="C42A15DA">
      <w:numFmt w:val="bullet"/>
      <w:lvlText w:val="•"/>
      <w:lvlJc w:val="left"/>
      <w:pPr>
        <w:ind w:left="3477" w:hanging="360"/>
      </w:pPr>
      <w:rPr>
        <w:rFonts w:hint="default"/>
        <w:lang w:val="en-US" w:eastAsia="en-US" w:bidi="en-US"/>
      </w:rPr>
    </w:lvl>
    <w:lvl w:ilvl="4" w:tplc="D0526D0E">
      <w:numFmt w:val="bullet"/>
      <w:lvlText w:val="•"/>
      <w:lvlJc w:val="left"/>
      <w:pPr>
        <w:ind w:left="4406" w:hanging="360"/>
      </w:pPr>
      <w:rPr>
        <w:rFonts w:hint="default"/>
        <w:lang w:val="en-US" w:eastAsia="en-US" w:bidi="en-US"/>
      </w:rPr>
    </w:lvl>
    <w:lvl w:ilvl="5" w:tplc="48380262">
      <w:numFmt w:val="bullet"/>
      <w:lvlText w:val="•"/>
      <w:lvlJc w:val="left"/>
      <w:pPr>
        <w:ind w:left="5335" w:hanging="360"/>
      </w:pPr>
      <w:rPr>
        <w:rFonts w:hint="default"/>
        <w:lang w:val="en-US" w:eastAsia="en-US" w:bidi="en-US"/>
      </w:rPr>
    </w:lvl>
    <w:lvl w:ilvl="6" w:tplc="B21EC108">
      <w:numFmt w:val="bullet"/>
      <w:lvlText w:val="•"/>
      <w:lvlJc w:val="left"/>
      <w:pPr>
        <w:ind w:left="6264" w:hanging="360"/>
      </w:pPr>
      <w:rPr>
        <w:rFonts w:hint="default"/>
        <w:lang w:val="en-US" w:eastAsia="en-US" w:bidi="en-US"/>
      </w:rPr>
    </w:lvl>
    <w:lvl w:ilvl="7" w:tplc="D1B0F93E">
      <w:numFmt w:val="bullet"/>
      <w:lvlText w:val="•"/>
      <w:lvlJc w:val="left"/>
      <w:pPr>
        <w:ind w:left="7193" w:hanging="360"/>
      </w:pPr>
      <w:rPr>
        <w:rFonts w:hint="default"/>
        <w:lang w:val="en-US" w:eastAsia="en-US" w:bidi="en-US"/>
      </w:rPr>
    </w:lvl>
    <w:lvl w:ilvl="8" w:tplc="714CF514">
      <w:numFmt w:val="bullet"/>
      <w:lvlText w:val="•"/>
      <w:lvlJc w:val="left"/>
      <w:pPr>
        <w:ind w:left="8122" w:hanging="360"/>
      </w:pPr>
      <w:rPr>
        <w:rFonts w:hint="default"/>
        <w:lang w:val="en-US" w:eastAsia="en-US" w:bidi="en-US"/>
      </w:rPr>
    </w:lvl>
  </w:abstractNum>
  <w:abstractNum w:abstractNumId="28" w15:restartNumberingAfterBreak="0">
    <w:nsid w:val="466D177A"/>
    <w:multiLevelType w:val="hybridMultilevel"/>
    <w:tmpl w:val="A7945B26"/>
    <w:lvl w:ilvl="0" w:tplc="04090005">
      <w:start w:val="1"/>
      <w:numFmt w:val="bullet"/>
      <w:lvlText w:val=""/>
      <w:lvlJc w:val="left"/>
      <w:pPr>
        <w:ind w:left="2448" w:hanging="360"/>
      </w:pPr>
      <w:rPr>
        <w:rFonts w:ascii="Wingdings" w:hAnsi="Wingdings"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9" w15:restartNumberingAfterBreak="0">
    <w:nsid w:val="4B2C27A1"/>
    <w:multiLevelType w:val="hybridMultilevel"/>
    <w:tmpl w:val="249CD036"/>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0" w15:restartNumberingAfterBreak="0">
    <w:nsid w:val="4C9D7816"/>
    <w:multiLevelType w:val="hybridMultilevel"/>
    <w:tmpl w:val="FE70BDAE"/>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15:restartNumberingAfterBreak="0">
    <w:nsid w:val="505F0864"/>
    <w:multiLevelType w:val="hybridMultilevel"/>
    <w:tmpl w:val="252A0DE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0B43C9"/>
    <w:multiLevelType w:val="hybridMultilevel"/>
    <w:tmpl w:val="91E46F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26E0AB9"/>
    <w:multiLevelType w:val="hybridMultilevel"/>
    <w:tmpl w:val="0554D746"/>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576B61E7"/>
    <w:multiLevelType w:val="hybridMultilevel"/>
    <w:tmpl w:val="30881D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0814EB"/>
    <w:multiLevelType w:val="hybridMultilevel"/>
    <w:tmpl w:val="84B6C89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DB64CFE"/>
    <w:multiLevelType w:val="hybridMultilevel"/>
    <w:tmpl w:val="E86AAB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E791C3D"/>
    <w:multiLevelType w:val="hybridMultilevel"/>
    <w:tmpl w:val="87CE5104"/>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15:restartNumberingAfterBreak="0">
    <w:nsid w:val="5E9D68BA"/>
    <w:multiLevelType w:val="hybridMultilevel"/>
    <w:tmpl w:val="3204494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60305E27"/>
    <w:multiLevelType w:val="multilevel"/>
    <w:tmpl w:val="545E0CB0"/>
    <w:lvl w:ilvl="0">
      <w:start w:val="1"/>
      <w:numFmt w:val="decimal"/>
      <w:lvlText w:val="%1."/>
      <w:lvlJc w:val="left"/>
      <w:pPr>
        <w:ind w:left="360" w:hanging="360"/>
      </w:pPr>
      <w:rPr>
        <w:rFonts w:ascii="Times New Roman" w:eastAsia="SimSun" w:hAnsi="Times New Roman" w:cs="Times New Roman"/>
        <w:color w:val="FFFFFF" w:themeColor="background1"/>
      </w:rPr>
    </w:lvl>
    <w:lvl w:ilvl="1">
      <w:start w:val="1"/>
      <w:numFmt w:val="decimal"/>
      <w:lvlText w:val="%1.%2."/>
      <w:lvlJc w:val="left"/>
      <w:pPr>
        <w:ind w:left="792" w:hanging="432"/>
      </w:pPr>
    </w:lvl>
    <w:lvl w:ilvl="2">
      <w:start w:val="1"/>
      <w:numFmt w:val="decimal"/>
      <w:lvlText w:val="%1.%2.%3."/>
      <w:lvlJc w:val="left"/>
      <w:pPr>
        <w:ind w:left="1134" w:hanging="504"/>
      </w:pPr>
    </w:lvl>
    <w:lvl w:ilvl="3">
      <w:start w:val="1"/>
      <w:numFmt w:val="decimal"/>
      <w:lvlText w:val="%1.%2.%3.%4."/>
      <w:lvlJc w:val="left"/>
      <w:pPr>
        <w:ind w:left="1458" w:hanging="648"/>
      </w:pPr>
      <w:rPr>
        <w:i w:val="0"/>
      </w:rPr>
    </w:lvl>
    <w:lvl w:ilvl="4">
      <w:start w:val="1"/>
      <w:numFmt w:val="decimal"/>
      <w:lvlText w:val="%1.%2.%3.%4.%5."/>
      <w:lvlJc w:val="left"/>
      <w:pPr>
        <w:ind w:left="2211"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38261E"/>
    <w:multiLevelType w:val="hybridMultilevel"/>
    <w:tmpl w:val="1564E38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EF157C1"/>
    <w:multiLevelType w:val="hybridMultilevel"/>
    <w:tmpl w:val="087499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C474D1"/>
    <w:multiLevelType w:val="hybridMultilevel"/>
    <w:tmpl w:val="8D7A09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71357E4"/>
    <w:multiLevelType w:val="hybridMultilevel"/>
    <w:tmpl w:val="025CF8E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5B721E"/>
    <w:multiLevelType w:val="hybridMultilevel"/>
    <w:tmpl w:val="87F2AF7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4"/>
  </w:num>
  <w:num w:numId="2">
    <w:abstractNumId w:val="39"/>
  </w:num>
  <w:num w:numId="3">
    <w:abstractNumId w:val="17"/>
  </w:num>
  <w:num w:numId="4">
    <w:abstractNumId w:val="44"/>
  </w:num>
  <w:num w:numId="5">
    <w:abstractNumId w:val="4"/>
  </w:num>
  <w:num w:numId="6">
    <w:abstractNumId w:val="26"/>
  </w:num>
  <w:num w:numId="7">
    <w:abstractNumId w:val="40"/>
  </w:num>
  <w:num w:numId="8">
    <w:abstractNumId w:val="38"/>
  </w:num>
  <w:num w:numId="9">
    <w:abstractNumId w:val="41"/>
  </w:num>
  <w:num w:numId="10">
    <w:abstractNumId w:val="15"/>
  </w:num>
  <w:num w:numId="11">
    <w:abstractNumId w:val="18"/>
  </w:num>
  <w:num w:numId="12">
    <w:abstractNumId w:val="33"/>
  </w:num>
  <w:num w:numId="13">
    <w:abstractNumId w:val="2"/>
  </w:num>
  <w:num w:numId="14">
    <w:abstractNumId w:val="36"/>
  </w:num>
  <w:num w:numId="15">
    <w:abstractNumId w:val="11"/>
  </w:num>
  <w:num w:numId="16">
    <w:abstractNumId w:val="12"/>
  </w:num>
  <w:num w:numId="17">
    <w:abstractNumId w:val="13"/>
  </w:num>
  <w:num w:numId="18">
    <w:abstractNumId w:val="42"/>
  </w:num>
  <w:num w:numId="19">
    <w:abstractNumId w:val="30"/>
  </w:num>
  <w:num w:numId="20">
    <w:abstractNumId w:val="24"/>
  </w:num>
  <w:num w:numId="21">
    <w:abstractNumId w:val="16"/>
  </w:num>
  <w:num w:numId="22">
    <w:abstractNumId w:val="31"/>
  </w:num>
  <w:num w:numId="23">
    <w:abstractNumId w:val="6"/>
  </w:num>
  <w:num w:numId="24">
    <w:abstractNumId w:val="21"/>
  </w:num>
  <w:num w:numId="25">
    <w:abstractNumId w:val="35"/>
  </w:num>
  <w:num w:numId="26">
    <w:abstractNumId w:val="32"/>
  </w:num>
  <w:num w:numId="27">
    <w:abstractNumId w:val="23"/>
  </w:num>
  <w:num w:numId="28">
    <w:abstractNumId w:val="20"/>
  </w:num>
  <w:num w:numId="29">
    <w:abstractNumId w:val="37"/>
  </w:num>
  <w:num w:numId="30">
    <w:abstractNumId w:val="9"/>
  </w:num>
  <w:num w:numId="31">
    <w:abstractNumId w:val="25"/>
  </w:num>
  <w:num w:numId="32">
    <w:abstractNumId w:val="19"/>
  </w:num>
  <w:num w:numId="33">
    <w:abstractNumId w:val="22"/>
  </w:num>
  <w:num w:numId="34">
    <w:abstractNumId w:val="3"/>
  </w:num>
  <w:num w:numId="35">
    <w:abstractNumId w:val="8"/>
  </w:num>
  <w:num w:numId="36">
    <w:abstractNumId w:val="29"/>
  </w:num>
  <w:num w:numId="37">
    <w:abstractNumId w:val="1"/>
  </w:num>
  <w:num w:numId="38">
    <w:abstractNumId w:val="28"/>
  </w:num>
  <w:num w:numId="39">
    <w:abstractNumId w:val="7"/>
  </w:num>
  <w:num w:numId="40">
    <w:abstractNumId w:val="43"/>
  </w:num>
  <w:num w:numId="41">
    <w:abstractNumId w:val="34"/>
  </w:num>
  <w:num w:numId="42">
    <w:abstractNumId w:val="5"/>
  </w:num>
  <w:num w:numId="43">
    <w:abstractNumId w:val="10"/>
  </w:num>
  <w:num w:numId="44">
    <w:abstractNumId w:val="0"/>
  </w:num>
  <w:num w:numId="45">
    <w:abstractNumId w:val="27"/>
  </w:num>
  <w:numIdMacAtCleanup w:val="3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ảo Nguyễn Kim">
    <w15:presenceInfo w15:providerId="Windows Live" w15:userId="5ecd2472d5343382"/>
  </w15:person>
  <w15:person w15:author="Chanh Duc Ngo">
    <w15:presenceInfo w15:providerId="Windows Live" w15:userId="43b8871ce788eb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46AB"/>
    <w:rsid w:val="00001EE9"/>
    <w:rsid w:val="00005060"/>
    <w:rsid w:val="00005A58"/>
    <w:rsid w:val="00010732"/>
    <w:rsid w:val="00010BF1"/>
    <w:rsid w:val="00013660"/>
    <w:rsid w:val="00015E19"/>
    <w:rsid w:val="00016C09"/>
    <w:rsid w:val="000204A6"/>
    <w:rsid w:val="00020E22"/>
    <w:rsid w:val="000214D9"/>
    <w:rsid w:val="00030B35"/>
    <w:rsid w:val="00030CF1"/>
    <w:rsid w:val="00032C06"/>
    <w:rsid w:val="0003646E"/>
    <w:rsid w:val="00037086"/>
    <w:rsid w:val="0003778A"/>
    <w:rsid w:val="000401EE"/>
    <w:rsid w:val="000410C1"/>
    <w:rsid w:val="00043155"/>
    <w:rsid w:val="000452B4"/>
    <w:rsid w:val="00051095"/>
    <w:rsid w:val="00052C32"/>
    <w:rsid w:val="00060034"/>
    <w:rsid w:val="00060671"/>
    <w:rsid w:val="00061309"/>
    <w:rsid w:val="0006166E"/>
    <w:rsid w:val="00062956"/>
    <w:rsid w:val="000633A6"/>
    <w:rsid w:val="000638DF"/>
    <w:rsid w:val="00065E30"/>
    <w:rsid w:val="00073A6D"/>
    <w:rsid w:val="00074516"/>
    <w:rsid w:val="00075727"/>
    <w:rsid w:val="00075EBE"/>
    <w:rsid w:val="000762A6"/>
    <w:rsid w:val="000810AA"/>
    <w:rsid w:val="00081C7B"/>
    <w:rsid w:val="0008301F"/>
    <w:rsid w:val="0008634C"/>
    <w:rsid w:val="00090CFF"/>
    <w:rsid w:val="00095890"/>
    <w:rsid w:val="00095B66"/>
    <w:rsid w:val="00096D7D"/>
    <w:rsid w:val="00097F58"/>
    <w:rsid w:val="000A19EA"/>
    <w:rsid w:val="000A4AE1"/>
    <w:rsid w:val="000A5946"/>
    <w:rsid w:val="000B02CD"/>
    <w:rsid w:val="000B2EE6"/>
    <w:rsid w:val="000B3086"/>
    <w:rsid w:val="000B3669"/>
    <w:rsid w:val="000B3EE3"/>
    <w:rsid w:val="000B65C8"/>
    <w:rsid w:val="000C22E2"/>
    <w:rsid w:val="000C3EFD"/>
    <w:rsid w:val="000C6302"/>
    <w:rsid w:val="000D1E44"/>
    <w:rsid w:val="000D2426"/>
    <w:rsid w:val="000D3B96"/>
    <w:rsid w:val="000D5506"/>
    <w:rsid w:val="000D7966"/>
    <w:rsid w:val="000D7C4E"/>
    <w:rsid w:val="000E076C"/>
    <w:rsid w:val="000E0B6B"/>
    <w:rsid w:val="000E1124"/>
    <w:rsid w:val="000E3618"/>
    <w:rsid w:val="000E41FD"/>
    <w:rsid w:val="000E48CE"/>
    <w:rsid w:val="000E4DA7"/>
    <w:rsid w:val="000E5B79"/>
    <w:rsid w:val="000F09F3"/>
    <w:rsid w:val="000F1007"/>
    <w:rsid w:val="000F2738"/>
    <w:rsid w:val="000F49C8"/>
    <w:rsid w:val="00100FB5"/>
    <w:rsid w:val="00101A8B"/>
    <w:rsid w:val="001037F8"/>
    <w:rsid w:val="00105D1B"/>
    <w:rsid w:val="001103DB"/>
    <w:rsid w:val="001123C3"/>
    <w:rsid w:val="00112C54"/>
    <w:rsid w:val="00113476"/>
    <w:rsid w:val="00113754"/>
    <w:rsid w:val="001142DC"/>
    <w:rsid w:val="00120D99"/>
    <w:rsid w:val="00122C1C"/>
    <w:rsid w:val="00123843"/>
    <w:rsid w:val="001270C6"/>
    <w:rsid w:val="001276EE"/>
    <w:rsid w:val="001319BE"/>
    <w:rsid w:val="00132553"/>
    <w:rsid w:val="001342C4"/>
    <w:rsid w:val="00134E59"/>
    <w:rsid w:val="001366A7"/>
    <w:rsid w:val="00140309"/>
    <w:rsid w:val="00140A44"/>
    <w:rsid w:val="00140FCB"/>
    <w:rsid w:val="00142382"/>
    <w:rsid w:val="001424BB"/>
    <w:rsid w:val="00143288"/>
    <w:rsid w:val="001443B3"/>
    <w:rsid w:val="00146A85"/>
    <w:rsid w:val="00146D59"/>
    <w:rsid w:val="0014742B"/>
    <w:rsid w:val="00150418"/>
    <w:rsid w:val="00152A04"/>
    <w:rsid w:val="00154859"/>
    <w:rsid w:val="00155F9A"/>
    <w:rsid w:val="00160661"/>
    <w:rsid w:val="00160B15"/>
    <w:rsid w:val="00164D54"/>
    <w:rsid w:val="00164E6D"/>
    <w:rsid w:val="001663D2"/>
    <w:rsid w:val="00167549"/>
    <w:rsid w:val="00171D54"/>
    <w:rsid w:val="001720C3"/>
    <w:rsid w:val="00173019"/>
    <w:rsid w:val="00174C2B"/>
    <w:rsid w:val="00176433"/>
    <w:rsid w:val="00176BA2"/>
    <w:rsid w:val="00176F3C"/>
    <w:rsid w:val="0018073E"/>
    <w:rsid w:val="00180CC5"/>
    <w:rsid w:val="001842D5"/>
    <w:rsid w:val="0018532C"/>
    <w:rsid w:val="0019041C"/>
    <w:rsid w:val="001A19EB"/>
    <w:rsid w:val="001A2A66"/>
    <w:rsid w:val="001A4DC2"/>
    <w:rsid w:val="001A6A82"/>
    <w:rsid w:val="001A6F75"/>
    <w:rsid w:val="001B1332"/>
    <w:rsid w:val="001B146B"/>
    <w:rsid w:val="001B1800"/>
    <w:rsid w:val="001B310C"/>
    <w:rsid w:val="001B538B"/>
    <w:rsid w:val="001B6B8E"/>
    <w:rsid w:val="001B75AD"/>
    <w:rsid w:val="001B7777"/>
    <w:rsid w:val="001C0A48"/>
    <w:rsid w:val="001C0AD8"/>
    <w:rsid w:val="001C13C1"/>
    <w:rsid w:val="001C176C"/>
    <w:rsid w:val="001C5356"/>
    <w:rsid w:val="001C544A"/>
    <w:rsid w:val="001C5523"/>
    <w:rsid w:val="001C56CA"/>
    <w:rsid w:val="001C6A0A"/>
    <w:rsid w:val="001C6F51"/>
    <w:rsid w:val="001C7CC1"/>
    <w:rsid w:val="001D01A5"/>
    <w:rsid w:val="001D1037"/>
    <w:rsid w:val="001D1525"/>
    <w:rsid w:val="001D43B6"/>
    <w:rsid w:val="001D52FA"/>
    <w:rsid w:val="001D547C"/>
    <w:rsid w:val="001D7F67"/>
    <w:rsid w:val="001E39EB"/>
    <w:rsid w:val="001E4D4A"/>
    <w:rsid w:val="001E53DA"/>
    <w:rsid w:val="001F2BCC"/>
    <w:rsid w:val="001F2C5E"/>
    <w:rsid w:val="001F2E7F"/>
    <w:rsid w:val="001F4EF5"/>
    <w:rsid w:val="001F5E55"/>
    <w:rsid w:val="001F66D4"/>
    <w:rsid w:val="001F769F"/>
    <w:rsid w:val="001F7F6F"/>
    <w:rsid w:val="00202AE0"/>
    <w:rsid w:val="00205807"/>
    <w:rsid w:val="00206830"/>
    <w:rsid w:val="00211512"/>
    <w:rsid w:val="0021373F"/>
    <w:rsid w:val="0021562A"/>
    <w:rsid w:val="00217677"/>
    <w:rsid w:val="00220266"/>
    <w:rsid w:val="00221B34"/>
    <w:rsid w:val="00222B8A"/>
    <w:rsid w:val="002279E1"/>
    <w:rsid w:val="00230CE3"/>
    <w:rsid w:val="00232129"/>
    <w:rsid w:val="002324E1"/>
    <w:rsid w:val="002359B9"/>
    <w:rsid w:val="002413A6"/>
    <w:rsid w:val="0024219D"/>
    <w:rsid w:val="002424EB"/>
    <w:rsid w:val="00243589"/>
    <w:rsid w:val="00245085"/>
    <w:rsid w:val="002458CD"/>
    <w:rsid w:val="00246006"/>
    <w:rsid w:val="0025146C"/>
    <w:rsid w:val="0025167D"/>
    <w:rsid w:val="00252C77"/>
    <w:rsid w:val="00253058"/>
    <w:rsid w:val="002564DE"/>
    <w:rsid w:val="00257DE0"/>
    <w:rsid w:val="002660B6"/>
    <w:rsid w:val="002670BC"/>
    <w:rsid w:val="00275109"/>
    <w:rsid w:val="00275EB6"/>
    <w:rsid w:val="00276E48"/>
    <w:rsid w:val="002810DA"/>
    <w:rsid w:val="00281B29"/>
    <w:rsid w:val="00282761"/>
    <w:rsid w:val="00282E59"/>
    <w:rsid w:val="0028501B"/>
    <w:rsid w:val="0028600E"/>
    <w:rsid w:val="0028639A"/>
    <w:rsid w:val="00286EC4"/>
    <w:rsid w:val="00287C62"/>
    <w:rsid w:val="0029009B"/>
    <w:rsid w:val="00291F40"/>
    <w:rsid w:val="0029709F"/>
    <w:rsid w:val="002A35A7"/>
    <w:rsid w:val="002A3D8C"/>
    <w:rsid w:val="002A54C2"/>
    <w:rsid w:val="002A5E4B"/>
    <w:rsid w:val="002B307F"/>
    <w:rsid w:val="002C2071"/>
    <w:rsid w:val="002C3474"/>
    <w:rsid w:val="002C4BA2"/>
    <w:rsid w:val="002C5314"/>
    <w:rsid w:val="002C697C"/>
    <w:rsid w:val="002D172B"/>
    <w:rsid w:val="002D18F1"/>
    <w:rsid w:val="002D442A"/>
    <w:rsid w:val="002D4F81"/>
    <w:rsid w:val="002D7415"/>
    <w:rsid w:val="002E117C"/>
    <w:rsid w:val="002E176B"/>
    <w:rsid w:val="002E1B69"/>
    <w:rsid w:val="002E759B"/>
    <w:rsid w:val="002F0457"/>
    <w:rsid w:val="002F220E"/>
    <w:rsid w:val="002F7E70"/>
    <w:rsid w:val="00300761"/>
    <w:rsid w:val="00301F6C"/>
    <w:rsid w:val="00306F8D"/>
    <w:rsid w:val="00310506"/>
    <w:rsid w:val="003135BB"/>
    <w:rsid w:val="003153D2"/>
    <w:rsid w:val="00316010"/>
    <w:rsid w:val="00317DD8"/>
    <w:rsid w:val="00320680"/>
    <w:rsid w:val="00320697"/>
    <w:rsid w:val="00321669"/>
    <w:rsid w:val="00322A4D"/>
    <w:rsid w:val="003235E5"/>
    <w:rsid w:val="00323806"/>
    <w:rsid w:val="003238B9"/>
    <w:rsid w:val="00323C60"/>
    <w:rsid w:val="003250A5"/>
    <w:rsid w:val="003276CE"/>
    <w:rsid w:val="003305E0"/>
    <w:rsid w:val="003309D7"/>
    <w:rsid w:val="003336E3"/>
    <w:rsid w:val="00335760"/>
    <w:rsid w:val="003370B8"/>
    <w:rsid w:val="00341434"/>
    <w:rsid w:val="0034181D"/>
    <w:rsid w:val="0034347B"/>
    <w:rsid w:val="003446AB"/>
    <w:rsid w:val="00345734"/>
    <w:rsid w:val="00352BBF"/>
    <w:rsid w:val="00353FD6"/>
    <w:rsid w:val="00354840"/>
    <w:rsid w:val="0035502C"/>
    <w:rsid w:val="00356D30"/>
    <w:rsid w:val="00357C8C"/>
    <w:rsid w:val="00357ED9"/>
    <w:rsid w:val="0036038E"/>
    <w:rsid w:val="0037132F"/>
    <w:rsid w:val="003725B2"/>
    <w:rsid w:val="003740ED"/>
    <w:rsid w:val="003756AC"/>
    <w:rsid w:val="00382060"/>
    <w:rsid w:val="0038370B"/>
    <w:rsid w:val="003854A4"/>
    <w:rsid w:val="003860B9"/>
    <w:rsid w:val="003869F9"/>
    <w:rsid w:val="00387521"/>
    <w:rsid w:val="00392F2C"/>
    <w:rsid w:val="00393A60"/>
    <w:rsid w:val="00395346"/>
    <w:rsid w:val="00396252"/>
    <w:rsid w:val="00396E8D"/>
    <w:rsid w:val="003A0672"/>
    <w:rsid w:val="003A1A03"/>
    <w:rsid w:val="003A3682"/>
    <w:rsid w:val="003A4199"/>
    <w:rsid w:val="003A4D31"/>
    <w:rsid w:val="003A5264"/>
    <w:rsid w:val="003A5FF8"/>
    <w:rsid w:val="003A6D2D"/>
    <w:rsid w:val="003B1D44"/>
    <w:rsid w:val="003B7110"/>
    <w:rsid w:val="003B71F3"/>
    <w:rsid w:val="003B783C"/>
    <w:rsid w:val="003C0F63"/>
    <w:rsid w:val="003C2B6E"/>
    <w:rsid w:val="003C41EB"/>
    <w:rsid w:val="003C48D5"/>
    <w:rsid w:val="003C4DC3"/>
    <w:rsid w:val="003D0967"/>
    <w:rsid w:val="003D0EE1"/>
    <w:rsid w:val="003D2E6F"/>
    <w:rsid w:val="003D3D1C"/>
    <w:rsid w:val="003D4026"/>
    <w:rsid w:val="003D75AE"/>
    <w:rsid w:val="003E14B0"/>
    <w:rsid w:val="003E1DDC"/>
    <w:rsid w:val="003E29BC"/>
    <w:rsid w:val="003E3AE3"/>
    <w:rsid w:val="003E578C"/>
    <w:rsid w:val="003E59D0"/>
    <w:rsid w:val="003F0937"/>
    <w:rsid w:val="003F3D65"/>
    <w:rsid w:val="003F5F68"/>
    <w:rsid w:val="00400C01"/>
    <w:rsid w:val="0040100B"/>
    <w:rsid w:val="0040178D"/>
    <w:rsid w:val="0040186D"/>
    <w:rsid w:val="00403396"/>
    <w:rsid w:val="004035A6"/>
    <w:rsid w:val="00404A9E"/>
    <w:rsid w:val="00405550"/>
    <w:rsid w:val="004128E8"/>
    <w:rsid w:val="00416010"/>
    <w:rsid w:val="00420E6C"/>
    <w:rsid w:val="0042393A"/>
    <w:rsid w:val="004255C5"/>
    <w:rsid w:val="004259F6"/>
    <w:rsid w:val="004315DD"/>
    <w:rsid w:val="00431E45"/>
    <w:rsid w:val="00434379"/>
    <w:rsid w:val="004418A8"/>
    <w:rsid w:val="004442D5"/>
    <w:rsid w:val="004443E0"/>
    <w:rsid w:val="00444692"/>
    <w:rsid w:val="004476B4"/>
    <w:rsid w:val="00447D88"/>
    <w:rsid w:val="004529AE"/>
    <w:rsid w:val="00455580"/>
    <w:rsid w:val="0045759C"/>
    <w:rsid w:val="00461C3F"/>
    <w:rsid w:val="004636A9"/>
    <w:rsid w:val="00464C71"/>
    <w:rsid w:val="004652EC"/>
    <w:rsid w:val="00471885"/>
    <w:rsid w:val="00471D93"/>
    <w:rsid w:val="00472548"/>
    <w:rsid w:val="004742DC"/>
    <w:rsid w:val="00475480"/>
    <w:rsid w:val="00476892"/>
    <w:rsid w:val="00481014"/>
    <w:rsid w:val="00486A95"/>
    <w:rsid w:val="00487442"/>
    <w:rsid w:val="00490116"/>
    <w:rsid w:val="004907D5"/>
    <w:rsid w:val="00493994"/>
    <w:rsid w:val="0049418B"/>
    <w:rsid w:val="00494E18"/>
    <w:rsid w:val="004A03AC"/>
    <w:rsid w:val="004A0F08"/>
    <w:rsid w:val="004A25D2"/>
    <w:rsid w:val="004A3ACA"/>
    <w:rsid w:val="004A6A15"/>
    <w:rsid w:val="004B012F"/>
    <w:rsid w:val="004B0EF1"/>
    <w:rsid w:val="004B3D52"/>
    <w:rsid w:val="004B4111"/>
    <w:rsid w:val="004B7559"/>
    <w:rsid w:val="004B7CF2"/>
    <w:rsid w:val="004C0EFC"/>
    <w:rsid w:val="004C2254"/>
    <w:rsid w:val="004C3573"/>
    <w:rsid w:val="004C56B3"/>
    <w:rsid w:val="004C5ECB"/>
    <w:rsid w:val="004C6D1C"/>
    <w:rsid w:val="004D14EC"/>
    <w:rsid w:val="004D1BF6"/>
    <w:rsid w:val="004D34AD"/>
    <w:rsid w:val="004D4E23"/>
    <w:rsid w:val="004D4F01"/>
    <w:rsid w:val="004D5907"/>
    <w:rsid w:val="004D6397"/>
    <w:rsid w:val="004D6AB5"/>
    <w:rsid w:val="004D6B6F"/>
    <w:rsid w:val="004D6D9D"/>
    <w:rsid w:val="004E0CBF"/>
    <w:rsid w:val="004E1C0C"/>
    <w:rsid w:val="004E3BC7"/>
    <w:rsid w:val="004E4EDB"/>
    <w:rsid w:val="004F0DCA"/>
    <w:rsid w:val="004F3D19"/>
    <w:rsid w:val="004F5675"/>
    <w:rsid w:val="004F6CF1"/>
    <w:rsid w:val="004F78C1"/>
    <w:rsid w:val="004F794F"/>
    <w:rsid w:val="005000EA"/>
    <w:rsid w:val="0050180A"/>
    <w:rsid w:val="00501967"/>
    <w:rsid w:val="00501B7A"/>
    <w:rsid w:val="00503A3B"/>
    <w:rsid w:val="0051085C"/>
    <w:rsid w:val="0051126A"/>
    <w:rsid w:val="00520F2C"/>
    <w:rsid w:val="00521575"/>
    <w:rsid w:val="00524991"/>
    <w:rsid w:val="00524F01"/>
    <w:rsid w:val="005315D1"/>
    <w:rsid w:val="00532FCF"/>
    <w:rsid w:val="00535628"/>
    <w:rsid w:val="00536E6D"/>
    <w:rsid w:val="005415A3"/>
    <w:rsid w:val="00543390"/>
    <w:rsid w:val="00545074"/>
    <w:rsid w:val="00556CCD"/>
    <w:rsid w:val="0055789F"/>
    <w:rsid w:val="00560E0D"/>
    <w:rsid w:val="005623AC"/>
    <w:rsid w:val="005645C3"/>
    <w:rsid w:val="00564D54"/>
    <w:rsid w:val="00565110"/>
    <w:rsid w:val="00566778"/>
    <w:rsid w:val="00567078"/>
    <w:rsid w:val="00567E0C"/>
    <w:rsid w:val="005718F2"/>
    <w:rsid w:val="00571B8F"/>
    <w:rsid w:val="00574962"/>
    <w:rsid w:val="005757D0"/>
    <w:rsid w:val="00575D22"/>
    <w:rsid w:val="00576CB7"/>
    <w:rsid w:val="00576F8F"/>
    <w:rsid w:val="00577F36"/>
    <w:rsid w:val="00582A51"/>
    <w:rsid w:val="00584708"/>
    <w:rsid w:val="0059103B"/>
    <w:rsid w:val="00591389"/>
    <w:rsid w:val="005933DD"/>
    <w:rsid w:val="005938CF"/>
    <w:rsid w:val="00594691"/>
    <w:rsid w:val="00595B7E"/>
    <w:rsid w:val="00596B74"/>
    <w:rsid w:val="00596E6E"/>
    <w:rsid w:val="005A101A"/>
    <w:rsid w:val="005A1475"/>
    <w:rsid w:val="005A1D77"/>
    <w:rsid w:val="005A263C"/>
    <w:rsid w:val="005A513D"/>
    <w:rsid w:val="005A6E0A"/>
    <w:rsid w:val="005B055F"/>
    <w:rsid w:val="005B23CD"/>
    <w:rsid w:val="005B288C"/>
    <w:rsid w:val="005B32DF"/>
    <w:rsid w:val="005B484B"/>
    <w:rsid w:val="005C21AF"/>
    <w:rsid w:val="005C2447"/>
    <w:rsid w:val="005C451E"/>
    <w:rsid w:val="005C55C1"/>
    <w:rsid w:val="005C6FA9"/>
    <w:rsid w:val="005C75A5"/>
    <w:rsid w:val="005D00A5"/>
    <w:rsid w:val="005D011F"/>
    <w:rsid w:val="005D018A"/>
    <w:rsid w:val="005D01A9"/>
    <w:rsid w:val="005D1010"/>
    <w:rsid w:val="005D1AEE"/>
    <w:rsid w:val="005D1B12"/>
    <w:rsid w:val="005D3F94"/>
    <w:rsid w:val="005D53BF"/>
    <w:rsid w:val="005D6F81"/>
    <w:rsid w:val="005E6BD0"/>
    <w:rsid w:val="005F1357"/>
    <w:rsid w:val="005F5FE5"/>
    <w:rsid w:val="005F732E"/>
    <w:rsid w:val="00600F08"/>
    <w:rsid w:val="00601640"/>
    <w:rsid w:val="00601D20"/>
    <w:rsid w:val="006029BA"/>
    <w:rsid w:val="00603832"/>
    <w:rsid w:val="00603A2C"/>
    <w:rsid w:val="00603B01"/>
    <w:rsid w:val="00604196"/>
    <w:rsid w:val="00606BB3"/>
    <w:rsid w:val="00607372"/>
    <w:rsid w:val="00607897"/>
    <w:rsid w:val="00610F92"/>
    <w:rsid w:val="00612DFA"/>
    <w:rsid w:val="00614F9B"/>
    <w:rsid w:val="006158AF"/>
    <w:rsid w:val="0061598E"/>
    <w:rsid w:val="006232D2"/>
    <w:rsid w:val="00626C22"/>
    <w:rsid w:val="0062702C"/>
    <w:rsid w:val="00627588"/>
    <w:rsid w:val="00630A5C"/>
    <w:rsid w:val="006330F5"/>
    <w:rsid w:val="00634610"/>
    <w:rsid w:val="00634757"/>
    <w:rsid w:val="00636219"/>
    <w:rsid w:val="006365E4"/>
    <w:rsid w:val="006367CE"/>
    <w:rsid w:val="006372D0"/>
    <w:rsid w:val="00640BAB"/>
    <w:rsid w:val="006440AA"/>
    <w:rsid w:val="00650BC0"/>
    <w:rsid w:val="00651B7E"/>
    <w:rsid w:val="00651D4C"/>
    <w:rsid w:val="00653294"/>
    <w:rsid w:val="006557DA"/>
    <w:rsid w:val="006570D3"/>
    <w:rsid w:val="00657861"/>
    <w:rsid w:val="006615A2"/>
    <w:rsid w:val="00662A9C"/>
    <w:rsid w:val="00662CC2"/>
    <w:rsid w:val="00664206"/>
    <w:rsid w:val="00666318"/>
    <w:rsid w:val="006728FA"/>
    <w:rsid w:val="00673436"/>
    <w:rsid w:val="00676743"/>
    <w:rsid w:val="00676D95"/>
    <w:rsid w:val="0067739C"/>
    <w:rsid w:val="00681E7F"/>
    <w:rsid w:val="00682307"/>
    <w:rsid w:val="00682435"/>
    <w:rsid w:val="00682459"/>
    <w:rsid w:val="00682748"/>
    <w:rsid w:val="00682B54"/>
    <w:rsid w:val="00683326"/>
    <w:rsid w:val="00690A98"/>
    <w:rsid w:val="00690AB4"/>
    <w:rsid w:val="006922A8"/>
    <w:rsid w:val="006931F2"/>
    <w:rsid w:val="00693FFB"/>
    <w:rsid w:val="00694EA7"/>
    <w:rsid w:val="006954A2"/>
    <w:rsid w:val="00696940"/>
    <w:rsid w:val="006A065F"/>
    <w:rsid w:val="006A1597"/>
    <w:rsid w:val="006A1C52"/>
    <w:rsid w:val="006A2FA0"/>
    <w:rsid w:val="006A4459"/>
    <w:rsid w:val="006B42D3"/>
    <w:rsid w:val="006B5DB1"/>
    <w:rsid w:val="006B5F87"/>
    <w:rsid w:val="006B6EA4"/>
    <w:rsid w:val="006C056D"/>
    <w:rsid w:val="006C1350"/>
    <w:rsid w:val="006C4A37"/>
    <w:rsid w:val="006D017E"/>
    <w:rsid w:val="006D1B18"/>
    <w:rsid w:val="006D327B"/>
    <w:rsid w:val="006D541B"/>
    <w:rsid w:val="006D5E48"/>
    <w:rsid w:val="006D7C07"/>
    <w:rsid w:val="006E01A9"/>
    <w:rsid w:val="006E5202"/>
    <w:rsid w:val="006E6A24"/>
    <w:rsid w:val="006F26F7"/>
    <w:rsid w:val="00700423"/>
    <w:rsid w:val="00700885"/>
    <w:rsid w:val="00700B47"/>
    <w:rsid w:val="007024A2"/>
    <w:rsid w:val="00702E83"/>
    <w:rsid w:val="00703E77"/>
    <w:rsid w:val="00705FB2"/>
    <w:rsid w:val="0070790C"/>
    <w:rsid w:val="00710C54"/>
    <w:rsid w:val="00711963"/>
    <w:rsid w:val="00714D8F"/>
    <w:rsid w:val="0071595C"/>
    <w:rsid w:val="00715F09"/>
    <w:rsid w:val="0072012B"/>
    <w:rsid w:val="00721360"/>
    <w:rsid w:val="00722CC4"/>
    <w:rsid w:val="00722D82"/>
    <w:rsid w:val="00722E88"/>
    <w:rsid w:val="00722F06"/>
    <w:rsid w:val="007238CC"/>
    <w:rsid w:val="007241B2"/>
    <w:rsid w:val="00724220"/>
    <w:rsid w:val="0072454C"/>
    <w:rsid w:val="007258CD"/>
    <w:rsid w:val="00725FA3"/>
    <w:rsid w:val="00726D39"/>
    <w:rsid w:val="00727AB9"/>
    <w:rsid w:val="0073248C"/>
    <w:rsid w:val="00734F14"/>
    <w:rsid w:val="00735199"/>
    <w:rsid w:val="007354BC"/>
    <w:rsid w:val="0073698D"/>
    <w:rsid w:val="00736EA6"/>
    <w:rsid w:val="007408EF"/>
    <w:rsid w:val="0074594B"/>
    <w:rsid w:val="00746620"/>
    <w:rsid w:val="00752978"/>
    <w:rsid w:val="00755879"/>
    <w:rsid w:val="00757647"/>
    <w:rsid w:val="00757FBD"/>
    <w:rsid w:val="0076178A"/>
    <w:rsid w:val="00762436"/>
    <w:rsid w:val="007636A5"/>
    <w:rsid w:val="00763CE5"/>
    <w:rsid w:val="007649C1"/>
    <w:rsid w:val="00766768"/>
    <w:rsid w:val="00766B8B"/>
    <w:rsid w:val="00771B0E"/>
    <w:rsid w:val="00771F62"/>
    <w:rsid w:val="00773DE5"/>
    <w:rsid w:val="00775B65"/>
    <w:rsid w:val="007771BE"/>
    <w:rsid w:val="007817E2"/>
    <w:rsid w:val="00781B34"/>
    <w:rsid w:val="007866B9"/>
    <w:rsid w:val="00786DCC"/>
    <w:rsid w:val="0078748F"/>
    <w:rsid w:val="00790520"/>
    <w:rsid w:val="00792041"/>
    <w:rsid w:val="0079577F"/>
    <w:rsid w:val="00797412"/>
    <w:rsid w:val="00797597"/>
    <w:rsid w:val="00797966"/>
    <w:rsid w:val="007A24D4"/>
    <w:rsid w:val="007A2B69"/>
    <w:rsid w:val="007A3E6B"/>
    <w:rsid w:val="007A4C69"/>
    <w:rsid w:val="007B0AAD"/>
    <w:rsid w:val="007B1A32"/>
    <w:rsid w:val="007B3487"/>
    <w:rsid w:val="007B5C69"/>
    <w:rsid w:val="007B689E"/>
    <w:rsid w:val="007C0D6D"/>
    <w:rsid w:val="007C69BF"/>
    <w:rsid w:val="007D0B79"/>
    <w:rsid w:val="007D2726"/>
    <w:rsid w:val="007D2A8A"/>
    <w:rsid w:val="007D44A6"/>
    <w:rsid w:val="007E049E"/>
    <w:rsid w:val="007E1B0D"/>
    <w:rsid w:val="007E51F0"/>
    <w:rsid w:val="007F0361"/>
    <w:rsid w:val="007F2261"/>
    <w:rsid w:val="007F42DC"/>
    <w:rsid w:val="007F48A5"/>
    <w:rsid w:val="007F5B06"/>
    <w:rsid w:val="00801121"/>
    <w:rsid w:val="00802357"/>
    <w:rsid w:val="00803E1A"/>
    <w:rsid w:val="00803F9A"/>
    <w:rsid w:val="008044B4"/>
    <w:rsid w:val="008045A2"/>
    <w:rsid w:val="00806D43"/>
    <w:rsid w:val="008073B4"/>
    <w:rsid w:val="00816999"/>
    <w:rsid w:val="00816A5A"/>
    <w:rsid w:val="0081734E"/>
    <w:rsid w:val="00817C67"/>
    <w:rsid w:val="00821D4E"/>
    <w:rsid w:val="00823393"/>
    <w:rsid w:val="008251F5"/>
    <w:rsid w:val="00831214"/>
    <w:rsid w:val="0083200D"/>
    <w:rsid w:val="008352B9"/>
    <w:rsid w:val="00836A0A"/>
    <w:rsid w:val="008408CA"/>
    <w:rsid w:val="00840D3B"/>
    <w:rsid w:val="008415B8"/>
    <w:rsid w:val="0084203E"/>
    <w:rsid w:val="00842158"/>
    <w:rsid w:val="00844A46"/>
    <w:rsid w:val="00844D29"/>
    <w:rsid w:val="00851323"/>
    <w:rsid w:val="00851D13"/>
    <w:rsid w:val="00853152"/>
    <w:rsid w:val="008558BB"/>
    <w:rsid w:val="008568CC"/>
    <w:rsid w:val="00860448"/>
    <w:rsid w:val="00861B9A"/>
    <w:rsid w:val="00861D12"/>
    <w:rsid w:val="00864530"/>
    <w:rsid w:val="00864A76"/>
    <w:rsid w:val="008671B1"/>
    <w:rsid w:val="00867A19"/>
    <w:rsid w:val="00867F0B"/>
    <w:rsid w:val="0087059B"/>
    <w:rsid w:val="00870658"/>
    <w:rsid w:val="008714BC"/>
    <w:rsid w:val="00872F21"/>
    <w:rsid w:val="008746DE"/>
    <w:rsid w:val="00877C01"/>
    <w:rsid w:val="008805B3"/>
    <w:rsid w:val="008808F6"/>
    <w:rsid w:val="00883C6F"/>
    <w:rsid w:val="00886C89"/>
    <w:rsid w:val="008927F5"/>
    <w:rsid w:val="008978B4"/>
    <w:rsid w:val="00897EDF"/>
    <w:rsid w:val="008A116F"/>
    <w:rsid w:val="008A23D8"/>
    <w:rsid w:val="008A37A2"/>
    <w:rsid w:val="008A4616"/>
    <w:rsid w:val="008A60F3"/>
    <w:rsid w:val="008B4560"/>
    <w:rsid w:val="008B5F99"/>
    <w:rsid w:val="008C05F8"/>
    <w:rsid w:val="008C1EC7"/>
    <w:rsid w:val="008C5610"/>
    <w:rsid w:val="008C6655"/>
    <w:rsid w:val="008C7A42"/>
    <w:rsid w:val="008D089A"/>
    <w:rsid w:val="008D09DC"/>
    <w:rsid w:val="008D5777"/>
    <w:rsid w:val="008D777D"/>
    <w:rsid w:val="008E065D"/>
    <w:rsid w:val="008E1308"/>
    <w:rsid w:val="008E35AD"/>
    <w:rsid w:val="008E3CB9"/>
    <w:rsid w:val="008E4073"/>
    <w:rsid w:val="008E67F9"/>
    <w:rsid w:val="008E7998"/>
    <w:rsid w:val="008F1434"/>
    <w:rsid w:val="008F2091"/>
    <w:rsid w:val="0090107F"/>
    <w:rsid w:val="00901244"/>
    <w:rsid w:val="00903243"/>
    <w:rsid w:val="00906A31"/>
    <w:rsid w:val="00910244"/>
    <w:rsid w:val="00911C88"/>
    <w:rsid w:val="00912F08"/>
    <w:rsid w:val="00913469"/>
    <w:rsid w:val="009149F0"/>
    <w:rsid w:val="009155DE"/>
    <w:rsid w:val="009215FF"/>
    <w:rsid w:val="00925437"/>
    <w:rsid w:val="00925AC7"/>
    <w:rsid w:val="00925EE1"/>
    <w:rsid w:val="00925EF5"/>
    <w:rsid w:val="00927879"/>
    <w:rsid w:val="009317C6"/>
    <w:rsid w:val="00932006"/>
    <w:rsid w:val="009326B0"/>
    <w:rsid w:val="009334F8"/>
    <w:rsid w:val="00935F12"/>
    <w:rsid w:val="009362EA"/>
    <w:rsid w:val="00940A0B"/>
    <w:rsid w:val="00940E33"/>
    <w:rsid w:val="00943618"/>
    <w:rsid w:val="00950325"/>
    <w:rsid w:val="0095236E"/>
    <w:rsid w:val="00952458"/>
    <w:rsid w:val="00954505"/>
    <w:rsid w:val="00954806"/>
    <w:rsid w:val="00957447"/>
    <w:rsid w:val="00960783"/>
    <w:rsid w:val="009628A3"/>
    <w:rsid w:val="00963EBD"/>
    <w:rsid w:val="00964C7E"/>
    <w:rsid w:val="00966FF9"/>
    <w:rsid w:val="00972A0E"/>
    <w:rsid w:val="009750C7"/>
    <w:rsid w:val="0097622B"/>
    <w:rsid w:val="00976669"/>
    <w:rsid w:val="00977257"/>
    <w:rsid w:val="00977DEE"/>
    <w:rsid w:val="00981115"/>
    <w:rsid w:val="009862F0"/>
    <w:rsid w:val="00993EE8"/>
    <w:rsid w:val="009954A9"/>
    <w:rsid w:val="00996D10"/>
    <w:rsid w:val="009A0249"/>
    <w:rsid w:val="009A078B"/>
    <w:rsid w:val="009A1B5C"/>
    <w:rsid w:val="009A6103"/>
    <w:rsid w:val="009B11FA"/>
    <w:rsid w:val="009B1276"/>
    <w:rsid w:val="009B2DC8"/>
    <w:rsid w:val="009B3AEE"/>
    <w:rsid w:val="009B40CC"/>
    <w:rsid w:val="009B460D"/>
    <w:rsid w:val="009B6A44"/>
    <w:rsid w:val="009B6D88"/>
    <w:rsid w:val="009C1CCF"/>
    <w:rsid w:val="009C27B3"/>
    <w:rsid w:val="009C2EE3"/>
    <w:rsid w:val="009C67EB"/>
    <w:rsid w:val="009C74D6"/>
    <w:rsid w:val="009C7D8F"/>
    <w:rsid w:val="009C7E04"/>
    <w:rsid w:val="009D0B8D"/>
    <w:rsid w:val="009D0F41"/>
    <w:rsid w:val="009D12FB"/>
    <w:rsid w:val="009D1B8E"/>
    <w:rsid w:val="009D496A"/>
    <w:rsid w:val="009D5388"/>
    <w:rsid w:val="009E0219"/>
    <w:rsid w:val="009E0937"/>
    <w:rsid w:val="009E213A"/>
    <w:rsid w:val="009E3165"/>
    <w:rsid w:val="009E4200"/>
    <w:rsid w:val="009F01FB"/>
    <w:rsid w:val="009F03B1"/>
    <w:rsid w:val="009F17FD"/>
    <w:rsid w:val="009F292B"/>
    <w:rsid w:val="009F340B"/>
    <w:rsid w:val="009F4873"/>
    <w:rsid w:val="009F4EDB"/>
    <w:rsid w:val="00A00A36"/>
    <w:rsid w:val="00A010EA"/>
    <w:rsid w:val="00A015AE"/>
    <w:rsid w:val="00A01A01"/>
    <w:rsid w:val="00A02DC1"/>
    <w:rsid w:val="00A03A15"/>
    <w:rsid w:val="00A10474"/>
    <w:rsid w:val="00A1113D"/>
    <w:rsid w:val="00A11E78"/>
    <w:rsid w:val="00A12A4F"/>
    <w:rsid w:val="00A13983"/>
    <w:rsid w:val="00A16F48"/>
    <w:rsid w:val="00A179F6"/>
    <w:rsid w:val="00A20CC5"/>
    <w:rsid w:val="00A21501"/>
    <w:rsid w:val="00A3036C"/>
    <w:rsid w:val="00A3228A"/>
    <w:rsid w:val="00A333B2"/>
    <w:rsid w:val="00A35F3A"/>
    <w:rsid w:val="00A3774A"/>
    <w:rsid w:val="00A40428"/>
    <w:rsid w:val="00A4257B"/>
    <w:rsid w:val="00A43F85"/>
    <w:rsid w:val="00A4476A"/>
    <w:rsid w:val="00A46376"/>
    <w:rsid w:val="00A4793E"/>
    <w:rsid w:val="00A51951"/>
    <w:rsid w:val="00A52CF1"/>
    <w:rsid w:val="00A52EF6"/>
    <w:rsid w:val="00A551A3"/>
    <w:rsid w:val="00A57A04"/>
    <w:rsid w:val="00A67CBC"/>
    <w:rsid w:val="00A76867"/>
    <w:rsid w:val="00A83C0D"/>
    <w:rsid w:val="00A84783"/>
    <w:rsid w:val="00A85CAA"/>
    <w:rsid w:val="00A900E0"/>
    <w:rsid w:val="00A906CB"/>
    <w:rsid w:val="00A908D9"/>
    <w:rsid w:val="00A90BA9"/>
    <w:rsid w:val="00A90FDC"/>
    <w:rsid w:val="00A9318C"/>
    <w:rsid w:val="00A93CC5"/>
    <w:rsid w:val="00A974CD"/>
    <w:rsid w:val="00AA0EC2"/>
    <w:rsid w:val="00AA1AAB"/>
    <w:rsid w:val="00AA43C9"/>
    <w:rsid w:val="00AA4E4F"/>
    <w:rsid w:val="00AA609D"/>
    <w:rsid w:val="00AA63BF"/>
    <w:rsid w:val="00AA6E05"/>
    <w:rsid w:val="00AB09B8"/>
    <w:rsid w:val="00AB5BBD"/>
    <w:rsid w:val="00AC1353"/>
    <w:rsid w:val="00AC25EC"/>
    <w:rsid w:val="00AC3051"/>
    <w:rsid w:val="00AC6253"/>
    <w:rsid w:val="00AC6E2F"/>
    <w:rsid w:val="00AC71A8"/>
    <w:rsid w:val="00AC7676"/>
    <w:rsid w:val="00AC7D49"/>
    <w:rsid w:val="00AD126D"/>
    <w:rsid w:val="00AD4DB8"/>
    <w:rsid w:val="00AD711D"/>
    <w:rsid w:val="00AD76C0"/>
    <w:rsid w:val="00AE1981"/>
    <w:rsid w:val="00AE1C18"/>
    <w:rsid w:val="00AE4007"/>
    <w:rsid w:val="00AE72AB"/>
    <w:rsid w:val="00AE7B81"/>
    <w:rsid w:val="00AF0AB5"/>
    <w:rsid w:val="00AF18F4"/>
    <w:rsid w:val="00AF1F0E"/>
    <w:rsid w:val="00AF21C3"/>
    <w:rsid w:val="00AF49D5"/>
    <w:rsid w:val="00AF53BB"/>
    <w:rsid w:val="00AF6BBA"/>
    <w:rsid w:val="00AF6F39"/>
    <w:rsid w:val="00B017B1"/>
    <w:rsid w:val="00B01D9A"/>
    <w:rsid w:val="00B05895"/>
    <w:rsid w:val="00B05A88"/>
    <w:rsid w:val="00B060DF"/>
    <w:rsid w:val="00B14379"/>
    <w:rsid w:val="00B143C7"/>
    <w:rsid w:val="00B148A3"/>
    <w:rsid w:val="00B14F72"/>
    <w:rsid w:val="00B24E12"/>
    <w:rsid w:val="00B25227"/>
    <w:rsid w:val="00B261E9"/>
    <w:rsid w:val="00B30124"/>
    <w:rsid w:val="00B30B29"/>
    <w:rsid w:val="00B32E15"/>
    <w:rsid w:val="00B42D9C"/>
    <w:rsid w:val="00B43125"/>
    <w:rsid w:val="00B4386A"/>
    <w:rsid w:val="00B44562"/>
    <w:rsid w:val="00B45571"/>
    <w:rsid w:val="00B45CAA"/>
    <w:rsid w:val="00B47231"/>
    <w:rsid w:val="00B47ADC"/>
    <w:rsid w:val="00B50FE1"/>
    <w:rsid w:val="00B552EF"/>
    <w:rsid w:val="00B608C1"/>
    <w:rsid w:val="00B61799"/>
    <w:rsid w:val="00B62450"/>
    <w:rsid w:val="00B6772B"/>
    <w:rsid w:val="00B67E90"/>
    <w:rsid w:val="00B72310"/>
    <w:rsid w:val="00B761D6"/>
    <w:rsid w:val="00B779AA"/>
    <w:rsid w:val="00B80F59"/>
    <w:rsid w:val="00B831F3"/>
    <w:rsid w:val="00B850E0"/>
    <w:rsid w:val="00B8526E"/>
    <w:rsid w:val="00B870D8"/>
    <w:rsid w:val="00B8727B"/>
    <w:rsid w:val="00B90845"/>
    <w:rsid w:val="00B91AD4"/>
    <w:rsid w:val="00B93BB0"/>
    <w:rsid w:val="00B95703"/>
    <w:rsid w:val="00B9798A"/>
    <w:rsid w:val="00B97EC6"/>
    <w:rsid w:val="00BA0B85"/>
    <w:rsid w:val="00BA3714"/>
    <w:rsid w:val="00BA3EEF"/>
    <w:rsid w:val="00BB2018"/>
    <w:rsid w:val="00BB2EED"/>
    <w:rsid w:val="00BB3998"/>
    <w:rsid w:val="00BB4831"/>
    <w:rsid w:val="00BC06D3"/>
    <w:rsid w:val="00BC08CA"/>
    <w:rsid w:val="00BC23C6"/>
    <w:rsid w:val="00BC272B"/>
    <w:rsid w:val="00BC324A"/>
    <w:rsid w:val="00BC63CD"/>
    <w:rsid w:val="00BC69F8"/>
    <w:rsid w:val="00BC7093"/>
    <w:rsid w:val="00BD0822"/>
    <w:rsid w:val="00BD13B2"/>
    <w:rsid w:val="00BD45CA"/>
    <w:rsid w:val="00BD4860"/>
    <w:rsid w:val="00BD63B4"/>
    <w:rsid w:val="00BD79D6"/>
    <w:rsid w:val="00BE008E"/>
    <w:rsid w:val="00BE1094"/>
    <w:rsid w:val="00BE1EF7"/>
    <w:rsid w:val="00BE211A"/>
    <w:rsid w:val="00BF21BB"/>
    <w:rsid w:val="00BF2D28"/>
    <w:rsid w:val="00BF3145"/>
    <w:rsid w:val="00BF3338"/>
    <w:rsid w:val="00BF484C"/>
    <w:rsid w:val="00C0094B"/>
    <w:rsid w:val="00C012DE"/>
    <w:rsid w:val="00C0388B"/>
    <w:rsid w:val="00C04CE6"/>
    <w:rsid w:val="00C051E3"/>
    <w:rsid w:val="00C06807"/>
    <w:rsid w:val="00C071F8"/>
    <w:rsid w:val="00C07D3A"/>
    <w:rsid w:val="00C113A9"/>
    <w:rsid w:val="00C11DFE"/>
    <w:rsid w:val="00C1791A"/>
    <w:rsid w:val="00C21240"/>
    <w:rsid w:val="00C23FBE"/>
    <w:rsid w:val="00C251CB"/>
    <w:rsid w:val="00C27237"/>
    <w:rsid w:val="00C27334"/>
    <w:rsid w:val="00C3021F"/>
    <w:rsid w:val="00C309D7"/>
    <w:rsid w:val="00C30AC9"/>
    <w:rsid w:val="00C329EA"/>
    <w:rsid w:val="00C34BBC"/>
    <w:rsid w:val="00C36085"/>
    <w:rsid w:val="00C365B1"/>
    <w:rsid w:val="00C37867"/>
    <w:rsid w:val="00C421AF"/>
    <w:rsid w:val="00C46F9E"/>
    <w:rsid w:val="00C527C6"/>
    <w:rsid w:val="00C5605C"/>
    <w:rsid w:val="00C60AF3"/>
    <w:rsid w:val="00C61183"/>
    <w:rsid w:val="00C626F5"/>
    <w:rsid w:val="00C638CF"/>
    <w:rsid w:val="00C638FB"/>
    <w:rsid w:val="00C65EBF"/>
    <w:rsid w:val="00C7133E"/>
    <w:rsid w:val="00C723A6"/>
    <w:rsid w:val="00C766FF"/>
    <w:rsid w:val="00C802C0"/>
    <w:rsid w:val="00C82E64"/>
    <w:rsid w:val="00C85ED5"/>
    <w:rsid w:val="00C9276C"/>
    <w:rsid w:val="00C9314A"/>
    <w:rsid w:val="00C931E4"/>
    <w:rsid w:val="00C9487A"/>
    <w:rsid w:val="00C968EC"/>
    <w:rsid w:val="00CA209D"/>
    <w:rsid w:val="00CA3479"/>
    <w:rsid w:val="00CA3AD7"/>
    <w:rsid w:val="00CA51EC"/>
    <w:rsid w:val="00CA66EC"/>
    <w:rsid w:val="00CA74D9"/>
    <w:rsid w:val="00CB097F"/>
    <w:rsid w:val="00CB481F"/>
    <w:rsid w:val="00CB56A8"/>
    <w:rsid w:val="00CB5D73"/>
    <w:rsid w:val="00CC4BE6"/>
    <w:rsid w:val="00CD10C7"/>
    <w:rsid w:val="00CD126A"/>
    <w:rsid w:val="00CD26EC"/>
    <w:rsid w:val="00CD3A17"/>
    <w:rsid w:val="00CD46CC"/>
    <w:rsid w:val="00CD5E9C"/>
    <w:rsid w:val="00CD6757"/>
    <w:rsid w:val="00CE2379"/>
    <w:rsid w:val="00CE2990"/>
    <w:rsid w:val="00CE2FFC"/>
    <w:rsid w:val="00CE618D"/>
    <w:rsid w:val="00CE7AC7"/>
    <w:rsid w:val="00CF027B"/>
    <w:rsid w:val="00CF0856"/>
    <w:rsid w:val="00CF2B1D"/>
    <w:rsid w:val="00CF4B64"/>
    <w:rsid w:val="00CF5A07"/>
    <w:rsid w:val="00CF7DB1"/>
    <w:rsid w:val="00D00464"/>
    <w:rsid w:val="00D01003"/>
    <w:rsid w:val="00D02A63"/>
    <w:rsid w:val="00D02C06"/>
    <w:rsid w:val="00D05DDA"/>
    <w:rsid w:val="00D0607A"/>
    <w:rsid w:val="00D065E1"/>
    <w:rsid w:val="00D075DD"/>
    <w:rsid w:val="00D07CB4"/>
    <w:rsid w:val="00D1186C"/>
    <w:rsid w:val="00D12B06"/>
    <w:rsid w:val="00D139FB"/>
    <w:rsid w:val="00D142FD"/>
    <w:rsid w:val="00D147EF"/>
    <w:rsid w:val="00D14F3B"/>
    <w:rsid w:val="00D16198"/>
    <w:rsid w:val="00D16F04"/>
    <w:rsid w:val="00D17820"/>
    <w:rsid w:val="00D2272C"/>
    <w:rsid w:val="00D2538F"/>
    <w:rsid w:val="00D25DF1"/>
    <w:rsid w:val="00D27A4B"/>
    <w:rsid w:val="00D329B2"/>
    <w:rsid w:val="00D35302"/>
    <w:rsid w:val="00D40D0C"/>
    <w:rsid w:val="00D4115E"/>
    <w:rsid w:val="00D41B19"/>
    <w:rsid w:val="00D41F6B"/>
    <w:rsid w:val="00D42EFC"/>
    <w:rsid w:val="00D438BC"/>
    <w:rsid w:val="00D51C6F"/>
    <w:rsid w:val="00D53EAB"/>
    <w:rsid w:val="00D54A3C"/>
    <w:rsid w:val="00D57817"/>
    <w:rsid w:val="00D6494A"/>
    <w:rsid w:val="00D67670"/>
    <w:rsid w:val="00D73A1E"/>
    <w:rsid w:val="00D73C5C"/>
    <w:rsid w:val="00D74D6B"/>
    <w:rsid w:val="00D752D2"/>
    <w:rsid w:val="00D7580C"/>
    <w:rsid w:val="00D75FF8"/>
    <w:rsid w:val="00D767A8"/>
    <w:rsid w:val="00D772C1"/>
    <w:rsid w:val="00D819E7"/>
    <w:rsid w:val="00D83088"/>
    <w:rsid w:val="00D83B3C"/>
    <w:rsid w:val="00D83F5E"/>
    <w:rsid w:val="00D85708"/>
    <w:rsid w:val="00D864BD"/>
    <w:rsid w:val="00D86EA1"/>
    <w:rsid w:val="00D90B9F"/>
    <w:rsid w:val="00D92786"/>
    <w:rsid w:val="00D929A5"/>
    <w:rsid w:val="00D92B02"/>
    <w:rsid w:val="00D93D75"/>
    <w:rsid w:val="00D94B42"/>
    <w:rsid w:val="00DA2474"/>
    <w:rsid w:val="00DA2BE5"/>
    <w:rsid w:val="00DA434A"/>
    <w:rsid w:val="00DA49A7"/>
    <w:rsid w:val="00DA4ECD"/>
    <w:rsid w:val="00DA6898"/>
    <w:rsid w:val="00DB0911"/>
    <w:rsid w:val="00DB0A58"/>
    <w:rsid w:val="00DB1B00"/>
    <w:rsid w:val="00DB3668"/>
    <w:rsid w:val="00DB371A"/>
    <w:rsid w:val="00DB57F5"/>
    <w:rsid w:val="00DC038C"/>
    <w:rsid w:val="00DC2F2C"/>
    <w:rsid w:val="00DC36F7"/>
    <w:rsid w:val="00DC373E"/>
    <w:rsid w:val="00DC382F"/>
    <w:rsid w:val="00DC5475"/>
    <w:rsid w:val="00DC61F6"/>
    <w:rsid w:val="00DD1A77"/>
    <w:rsid w:val="00DD3B7F"/>
    <w:rsid w:val="00DD40B3"/>
    <w:rsid w:val="00DD50FD"/>
    <w:rsid w:val="00DD65E2"/>
    <w:rsid w:val="00DD6B88"/>
    <w:rsid w:val="00DD75FF"/>
    <w:rsid w:val="00DE2B4A"/>
    <w:rsid w:val="00DE33DB"/>
    <w:rsid w:val="00DF2004"/>
    <w:rsid w:val="00DF36E1"/>
    <w:rsid w:val="00DF397F"/>
    <w:rsid w:val="00DF4446"/>
    <w:rsid w:val="00DF4BCA"/>
    <w:rsid w:val="00DF68F7"/>
    <w:rsid w:val="00DF72B4"/>
    <w:rsid w:val="00DF77D2"/>
    <w:rsid w:val="00E001AE"/>
    <w:rsid w:val="00E019CC"/>
    <w:rsid w:val="00E02DE0"/>
    <w:rsid w:val="00E03701"/>
    <w:rsid w:val="00E0479C"/>
    <w:rsid w:val="00E10172"/>
    <w:rsid w:val="00E12EB8"/>
    <w:rsid w:val="00E13DBE"/>
    <w:rsid w:val="00E14035"/>
    <w:rsid w:val="00E233C8"/>
    <w:rsid w:val="00E24358"/>
    <w:rsid w:val="00E26B96"/>
    <w:rsid w:val="00E2732C"/>
    <w:rsid w:val="00E30B78"/>
    <w:rsid w:val="00E31011"/>
    <w:rsid w:val="00E33902"/>
    <w:rsid w:val="00E33FD4"/>
    <w:rsid w:val="00E357B8"/>
    <w:rsid w:val="00E365A4"/>
    <w:rsid w:val="00E3726E"/>
    <w:rsid w:val="00E41D58"/>
    <w:rsid w:val="00E42B10"/>
    <w:rsid w:val="00E43917"/>
    <w:rsid w:val="00E446FE"/>
    <w:rsid w:val="00E5392F"/>
    <w:rsid w:val="00E61954"/>
    <w:rsid w:val="00E61AEA"/>
    <w:rsid w:val="00E63591"/>
    <w:rsid w:val="00E638A2"/>
    <w:rsid w:val="00E654A8"/>
    <w:rsid w:val="00E65992"/>
    <w:rsid w:val="00E6665A"/>
    <w:rsid w:val="00E6754C"/>
    <w:rsid w:val="00E7114F"/>
    <w:rsid w:val="00E72425"/>
    <w:rsid w:val="00E7298B"/>
    <w:rsid w:val="00E743CC"/>
    <w:rsid w:val="00E778C1"/>
    <w:rsid w:val="00E80258"/>
    <w:rsid w:val="00E81DAC"/>
    <w:rsid w:val="00E821F0"/>
    <w:rsid w:val="00E8481E"/>
    <w:rsid w:val="00E84E0F"/>
    <w:rsid w:val="00E85E0E"/>
    <w:rsid w:val="00E866CD"/>
    <w:rsid w:val="00E943AE"/>
    <w:rsid w:val="00EA144E"/>
    <w:rsid w:val="00EA1759"/>
    <w:rsid w:val="00EA1993"/>
    <w:rsid w:val="00EA380F"/>
    <w:rsid w:val="00EB30CC"/>
    <w:rsid w:val="00EB52DB"/>
    <w:rsid w:val="00EB7DE2"/>
    <w:rsid w:val="00EC24FC"/>
    <w:rsid w:val="00EC2800"/>
    <w:rsid w:val="00EC3109"/>
    <w:rsid w:val="00EC508F"/>
    <w:rsid w:val="00EC5941"/>
    <w:rsid w:val="00EC61B6"/>
    <w:rsid w:val="00EC6A52"/>
    <w:rsid w:val="00ED0BF9"/>
    <w:rsid w:val="00ED40CD"/>
    <w:rsid w:val="00ED4E1B"/>
    <w:rsid w:val="00ED728B"/>
    <w:rsid w:val="00ED7A35"/>
    <w:rsid w:val="00EE29ED"/>
    <w:rsid w:val="00EE38A3"/>
    <w:rsid w:val="00EE5A3A"/>
    <w:rsid w:val="00EF405E"/>
    <w:rsid w:val="00EF49C1"/>
    <w:rsid w:val="00EF64CE"/>
    <w:rsid w:val="00EF6B65"/>
    <w:rsid w:val="00EF6D17"/>
    <w:rsid w:val="00F0122C"/>
    <w:rsid w:val="00F022B3"/>
    <w:rsid w:val="00F05B26"/>
    <w:rsid w:val="00F12A3D"/>
    <w:rsid w:val="00F12CF0"/>
    <w:rsid w:val="00F14C17"/>
    <w:rsid w:val="00F1664B"/>
    <w:rsid w:val="00F20DC4"/>
    <w:rsid w:val="00F22DDF"/>
    <w:rsid w:val="00F25901"/>
    <w:rsid w:val="00F259E8"/>
    <w:rsid w:val="00F30DC4"/>
    <w:rsid w:val="00F3125E"/>
    <w:rsid w:val="00F32BC2"/>
    <w:rsid w:val="00F32C69"/>
    <w:rsid w:val="00F3561A"/>
    <w:rsid w:val="00F41404"/>
    <w:rsid w:val="00F416AD"/>
    <w:rsid w:val="00F42973"/>
    <w:rsid w:val="00F42D88"/>
    <w:rsid w:val="00F4345D"/>
    <w:rsid w:val="00F450F3"/>
    <w:rsid w:val="00F4699D"/>
    <w:rsid w:val="00F46DAC"/>
    <w:rsid w:val="00F47D5D"/>
    <w:rsid w:val="00F55ABC"/>
    <w:rsid w:val="00F56944"/>
    <w:rsid w:val="00F572FD"/>
    <w:rsid w:val="00F6167C"/>
    <w:rsid w:val="00F61B43"/>
    <w:rsid w:val="00F65889"/>
    <w:rsid w:val="00F67480"/>
    <w:rsid w:val="00F67700"/>
    <w:rsid w:val="00F67714"/>
    <w:rsid w:val="00F71B90"/>
    <w:rsid w:val="00F71F6B"/>
    <w:rsid w:val="00F734B2"/>
    <w:rsid w:val="00F74959"/>
    <w:rsid w:val="00F74F55"/>
    <w:rsid w:val="00F7546C"/>
    <w:rsid w:val="00F75E20"/>
    <w:rsid w:val="00F77779"/>
    <w:rsid w:val="00F801B9"/>
    <w:rsid w:val="00F816CC"/>
    <w:rsid w:val="00F81DF1"/>
    <w:rsid w:val="00F824DB"/>
    <w:rsid w:val="00F8313A"/>
    <w:rsid w:val="00F845CE"/>
    <w:rsid w:val="00F8605F"/>
    <w:rsid w:val="00F8611A"/>
    <w:rsid w:val="00F86F32"/>
    <w:rsid w:val="00F871C3"/>
    <w:rsid w:val="00F87807"/>
    <w:rsid w:val="00F913A5"/>
    <w:rsid w:val="00F925F5"/>
    <w:rsid w:val="00F932D9"/>
    <w:rsid w:val="00F95778"/>
    <w:rsid w:val="00F96209"/>
    <w:rsid w:val="00FA2C6D"/>
    <w:rsid w:val="00FA4771"/>
    <w:rsid w:val="00FA73A6"/>
    <w:rsid w:val="00FA7EE7"/>
    <w:rsid w:val="00FB0C73"/>
    <w:rsid w:val="00FB0D6D"/>
    <w:rsid w:val="00FB29C4"/>
    <w:rsid w:val="00FB51B1"/>
    <w:rsid w:val="00FB5249"/>
    <w:rsid w:val="00FB5A4E"/>
    <w:rsid w:val="00FB6DA6"/>
    <w:rsid w:val="00FC04EA"/>
    <w:rsid w:val="00FC1B0C"/>
    <w:rsid w:val="00FC69CD"/>
    <w:rsid w:val="00FD0E2A"/>
    <w:rsid w:val="00FD15E5"/>
    <w:rsid w:val="00FD4667"/>
    <w:rsid w:val="00FD58D4"/>
    <w:rsid w:val="00FD5AD3"/>
    <w:rsid w:val="00FD7A1E"/>
    <w:rsid w:val="00FE3BD8"/>
    <w:rsid w:val="00FE6EA3"/>
    <w:rsid w:val="00FF0239"/>
    <w:rsid w:val="00FF3CA8"/>
    <w:rsid w:val="00FF74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CF6C3"/>
  <w15:docId w15:val="{B174A342-6743-4FBC-9325-237D64A2E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EBF"/>
    <w:pPr>
      <w:spacing w:line="252" w:lineRule="auto"/>
      <w:jc w:val="both"/>
    </w:pPr>
    <w:rPr>
      <w:rFonts w:ascii="Calibri" w:eastAsia="Times New Roman" w:hAnsi="Calibri" w:cs="Times New Roman"/>
      <w:lang w:val="vi-VN"/>
    </w:rPr>
  </w:style>
  <w:style w:type="paragraph" w:styleId="Heading1">
    <w:name w:val="heading 1"/>
    <w:basedOn w:val="Normal"/>
    <w:next w:val="Normal"/>
    <w:link w:val="Heading1Char"/>
    <w:uiPriority w:val="9"/>
    <w:qFormat/>
    <w:rsid w:val="007817E2"/>
    <w:pPr>
      <w:keepNext/>
      <w:keepLines/>
      <w:spacing w:before="320" w:after="40"/>
      <w:outlineLvl w:val="0"/>
    </w:pPr>
    <w:rPr>
      <w:rFonts w:ascii="Calibri Light" w:eastAsia="SimSun" w:hAnsi="Calibri Light"/>
      <w:b/>
      <w:bCs/>
      <w:caps/>
      <w:spacing w:val="4"/>
      <w:sz w:val="28"/>
      <w:szCs w:val="28"/>
    </w:rPr>
  </w:style>
  <w:style w:type="paragraph" w:styleId="Heading2">
    <w:name w:val="heading 2"/>
    <w:basedOn w:val="Normal"/>
    <w:next w:val="Normal"/>
    <w:link w:val="Heading2Char"/>
    <w:uiPriority w:val="9"/>
    <w:semiHidden/>
    <w:unhideWhenUsed/>
    <w:qFormat/>
    <w:rsid w:val="007817E2"/>
    <w:pPr>
      <w:keepNext/>
      <w:keepLines/>
      <w:spacing w:before="120" w:after="0"/>
      <w:outlineLvl w:val="1"/>
    </w:pPr>
    <w:rPr>
      <w:rFonts w:ascii="Calibri Light" w:eastAsia="SimSun" w:hAnsi="Calibri Light"/>
      <w:b/>
      <w:bCs/>
      <w:sz w:val="28"/>
      <w:szCs w:val="28"/>
    </w:rPr>
  </w:style>
  <w:style w:type="paragraph" w:styleId="Heading3">
    <w:name w:val="heading 3"/>
    <w:basedOn w:val="Normal"/>
    <w:next w:val="Normal"/>
    <w:link w:val="Heading3Char"/>
    <w:uiPriority w:val="9"/>
    <w:semiHidden/>
    <w:unhideWhenUsed/>
    <w:qFormat/>
    <w:rsid w:val="007817E2"/>
    <w:pPr>
      <w:keepNext/>
      <w:keepLines/>
      <w:spacing w:before="120" w:after="0"/>
      <w:outlineLvl w:val="2"/>
    </w:pPr>
    <w:rPr>
      <w:rFonts w:ascii="Calibri Light" w:eastAsia="SimSun" w:hAnsi="Calibri Light"/>
      <w:spacing w:val="4"/>
      <w:sz w:val="24"/>
      <w:szCs w:val="24"/>
    </w:rPr>
  </w:style>
  <w:style w:type="paragraph" w:styleId="Heading4">
    <w:name w:val="heading 4"/>
    <w:basedOn w:val="Normal"/>
    <w:next w:val="Normal"/>
    <w:link w:val="Heading4Char"/>
    <w:uiPriority w:val="9"/>
    <w:semiHidden/>
    <w:unhideWhenUsed/>
    <w:qFormat/>
    <w:rsid w:val="007817E2"/>
    <w:pPr>
      <w:keepNext/>
      <w:keepLines/>
      <w:spacing w:before="120" w:after="0"/>
      <w:outlineLvl w:val="3"/>
    </w:pPr>
    <w:rPr>
      <w:rFonts w:ascii="Calibri Light" w:eastAsia="SimSun" w:hAnsi="Calibri Light"/>
      <w:i/>
      <w:iCs/>
      <w:sz w:val="24"/>
      <w:szCs w:val="24"/>
    </w:rPr>
  </w:style>
  <w:style w:type="paragraph" w:styleId="Heading5">
    <w:name w:val="heading 5"/>
    <w:basedOn w:val="Normal"/>
    <w:next w:val="Normal"/>
    <w:link w:val="Heading5Char"/>
    <w:uiPriority w:val="9"/>
    <w:semiHidden/>
    <w:unhideWhenUsed/>
    <w:qFormat/>
    <w:rsid w:val="007817E2"/>
    <w:pPr>
      <w:keepNext/>
      <w:keepLines/>
      <w:spacing w:before="120" w:after="0"/>
      <w:outlineLvl w:val="4"/>
    </w:pPr>
    <w:rPr>
      <w:rFonts w:ascii="Calibri Light" w:eastAsia="SimSun" w:hAnsi="Calibri Light"/>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7E2"/>
    <w:rPr>
      <w:rFonts w:ascii="Calibri Light" w:eastAsia="SimSun" w:hAnsi="Calibri Light" w:cs="Times New Roman"/>
      <w:b/>
      <w:bCs/>
      <w:caps/>
      <w:spacing w:val="4"/>
      <w:sz w:val="28"/>
      <w:szCs w:val="28"/>
    </w:rPr>
  </w:style>
  <w:style w:type="character" w:customStyle="1" w:styleId="Heading2Char">
    <w:name w:val="Heading 2 Char"/>
    <w:basedOn w:val="DefaultParagraphFont"/>
    <w:link w:val="Heading2"/>
    <w:uiPriority w:val="9"/>
    <w:semiHidden/>
    <w:rsid w:val="007817E2"/>
    <w:rPr>
      <w:rFonts w:ascii="Calibri Light" w:eastAsia="SimSun" w:hAnsi="Calibri Light" w:cs="Times New Roman"/>
      <w:b/>
      <w:bCs/>
      <w:sz w:val="28"/>
      <w:szCs w:val="28"/>
    </w:rPr>
  </w:style>
  <w:style w:type="character" w:customStyle="1" w:styleId="Heading3Char">
    <w:name w:val="Heading 3 Char"/>
    <w:basedOn w:val="DefaultParagraphFont"/>
    <w:link w:val="Heading3"/>
    <w:uiPriority w:val="9"/>
    <w:semiHidden/>
    <w:rsid w:val="007817E2"/>
    <w:rPr>
      <w:rFonts w:ascii="Calibri Light" w:eastAsia="SimSun" w:hAnsi="Calibri Light" w:cs="Times New Roman"/>
      <w:spacing w:val="4"/>
      <w:sz w:val="24"/>
      <w:szCs w:val="24"/>
    </w:rPr>
  </w:style>
  <w:style w:type="character" w:customStyle="1" w:styleId="Heading4Char">
    <w:name w:val="Heading 4 Char"/>
    <w:basedOn w:val="DefaultParagraphFont"/>
    <w:link w:val="Heading4"/>
    <w:uiPriority w:val="9"/>
    <w:semiHidden/>
    <w:rsid w:val="007817E2"/>
    <w:rPr>
      <w:rFonts w:ascii="Calibri Light" w:eastAsia="SimSun" w:hAnsi="Calibri Light" w:cs="Times New Roman"/>
      <w:i/>
      <w:iCs/>
      <w:sz w:val="24"/>
      <w:szCs w:val="24"/>
    </w:rPr>
  </w:style>
  <w:style w:type="character" w:customStyle="1" w:styleId="Heading5Char">
    <w:name w:val="Heading 5 Char"/>
    <w:basedOn w:val="DefaultParagraphFont"/>
    <w:link w:val="Heading5"/>
    <w:uiPriority w:val="9"/>
    <w:semiHidden/>
    <w:rsid w:val="007817E2"/>
    <w:rPr>
      <w:rFonts w:ascii="Calibri Light" w:eastAsia="SimSun" w:hAnsi="Calibri Light" w:cs="Times New Roman"/>
      <w:b/>
      <w:bCs/>
    </w:rPr>
  </w:style>
  <w:style w:type="paragraph" w:styleId="ListParagraph">
    <w:name w:val="List Paragraph"/>
    <w:basedOn w:val="Normal"/>
    <w:uiPriority w:val="1"/>
    <w:qFormat/>
    <w:rsid w:val="003446AB"/>
    <w:pPr>
      <w:ind w:left="720"/>
      <w:contextualSpacing/>
    </w:pPr>
  </w:style>
  <w:style w:type="character" w:customStyle="1" w:styleId="fontstyle01">
    <w:name w:val="fontstyle01"/>
    <w:rsid w:val="007817E2"/>
    <w:rPr>
      <w:rFonts w:ascii="Tahoma-Bold" w:hAnsi="Tahoma-Bold" w:hint="default"/>
      <w:b/>
      <w:bCs/>
      <w:i w:val="0"/>
      <w:iCs w:val="0"/>
      <w:color w:val="000000"/>
      <w:sz w:val="26"/>
      <w:szCs w:val="26"/>
    </w:rPr>
  </w:style>
  <w:style w:type="character" w:customStyle="1" w:styleId="fontstyle21">
    <w:name w:val="fontstyle21"/>
    <w:rsid w:val="007817E2"/>
    <w:rPr>
      <w:rFonts w:ascii="TimesNewRomanPS-BoldMT" w:hAnsi="TimesNewRomanPS-BoldMT" w:hint="default"/>
      <w:b/>
      <w:bCs/>
      <w:i w:val="0"/>
      <w:iCs w:val="0"/>
      <w:color w:val="000000"/>
      <w:sz w:val="26"/>
      <w:szCs w:val="26"/>
    </w:rPr>
  </w:style>
  <w:style w:type="paragraph" w:styleId="FootnoteText">
    <w:name w:val="footnote text"/>
    <w:basedOn w:val="Normal"/>
    <w:link w:val="FootnoteTextChar"/>
    <w:uiPriority w:val="99"/>
    <w:unhideWhenUsed/>
    <w:rsid w:val="007817E2"/>
    <w:rPr>
      <w:sz w:val="20"/>
      <w:szCs w:val="20"/>
    </w:rPr>
  </w:style>
  <w:style w:type="character" w:customStyle="1" w:styleId="FootnoteTextChar">
    <w:name w:val="Footnote Text Char"/>
    <w:basedOn w:val="DefaultParagraphFont"/>
    <w:link w:val="FootnoteText"/>
    <w:uiPriority w:val="99"/>
    <w:rsid w:val="007817E2"/>
    <w:rPr>
      <w:rFonts w:ascii="Calibri" w:eastAsia="Times New Roman" w:hAnsi="Calibri" w:cs="Times New Roman"/>
      <w:sz w:val="20"/>
      <w:szCs w:val="20"/>
    </w:rPr>
  </w:style>
  <w:style w:type="paragraph" w:styleId="BalloonText">
    <w:name w:val="Balloon Text"/>
    <w:basedOn w:val="Normal"/>
    <w:link w:val="BalloonTextChar"/>
    <w:uiPriority w:val="99"/>
    <w:semiHidden/>
    <w:unhideWhenUsed/>
    <w:rsid w:val="00F450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50F3"/>
    <w:rPr>
      <w:rFonts w:ascii="Segoe UI" w:eastAsia="Times New Roman" w:hAnsi="Segoe UI" w:cs="Segoe UI"/>
      <w:sz w:val="18"/>
      <w:szCs w:val="18"/>
    </w:rPr>
  </w:style>
  <w:style w:type="paragraph" w:styleId="TOC1">
    <w:name w:val="toc 1"/>
    <w:basedOn w:val="Normal"/>
    <w:next w:val="Normal"/>
    <w:autoRedefine/>
    <w:uiPriority w:val="39"/>
    <w:unhideWhenUsed/>
    <w:rsid w:val="00275EB6"/>
    <w:pPr>
      <w:spacing w:after="100"/>
    </w:pPr>
  </w:style>
  <w:style w:type="paragraph" w:styleId="TOC2">
    <w:name w:val="toc 2"/>
    <w:basedOn w:val="Normal"/>
    <w:next w:val="Normal"/>
    <w:autoRedefine/>
    <w:uiPriority w:val="39"/>
    <w:unhideWhenUsed/>
    <w:rsid w:val="00275EB6"/>
    <w:pPr>
      <w:spacing w:after="100"/>
      <w:ind w:left="220"/>
    </w:pPr>
  </w:style>
  <w:style w:type="character" w:styleId="Hyperlink">
    <w:name w:val="Hyperlink"/>
    <w:basedOn w:val="DefaultParagraphFont"/>
    <w:uiPriority w:val="99"/>
    <w:unhideWhenUsed/>
    <w:rsid w:val="00275EB6"/>
    <w:rPr>
      <w:color w:val="0563C1" w:themeColor="hyperlink"/>
      <w:u w:val="single"/>
    </w:rPr>
  </w:style>
  <w:style w:type="paragraph" w:styleId="TOCHeading">
    <w:name w:val="TOC Heading"/>
    <w:basedOn w:val="Heading1"/>
    <w:next w:val="Normal"/>
    <w:uiPriority w:val="39"/>
    <w:unhideWhenUsed/>
    <w:qFormat/>
    <w:rsid w:val="000B3086"/>
    <w:pPr>
      <w:spacing w:before="240" w:after="0" w:line="259" w:lineRule="auto"/>
      <w:jc w:val="left"/>
      <w:outlineLvl w:val="9"/>
    </w:pPr>
    <w:rPr>
      <w:rFonts w:asciiTheme="majorHAnsi" w:eastAsiaTheme="majorEastAsia" w:hAnsiTheme="majorHAnsi" w:cstheme="majorBidi"/>
      <w:b w:val="0"/>
      <w:bCs w:val="0"/>
      <w:caps w:val="0"/>
      <w:color w:val="2F5496" w:themeColor="accent1" w:themeShade="BF"/>
      <w:spacing w:val="0"/>
      <w:sz w:val="32"/>
      <w:szCs w:val="32"/>
    </w:rPr>
  </w:style>
  <w:style w:type="paragraph" w:styleId="TOC3">
    <w:name w:val="toc 3"/>
    <w:basedOn w:val="Normal"/>
    <w:next w:val="Normal"/>
    <w:autoRedefine/>
    <w:uiPriority w:val="39"/>
    <w:unhideWhenUsed/>
    <w:rsid w:val="000B3086"/>
    <w:pPr>
      <w:spacing w:after="100"/>
      <w:ind w:left="440"/>
    </w:pPr>
  </w:style>
  <w:style w:type="paragraph" w:styleId="BodyText">
    <w:name w:val="Body Text"/>
    <w:basedOn w:val="Normal"/>
    <w:link w:val="BodyTextChar"/>
    <w:uiPriority w:val="1"/>
    <w:qFormat/>
    <w:rsid w:val="000B3086"/>
    <w:pPr>
      <w:widowControl w:val="0"/>
      <w:autoSpaceDE w:val="0"/>
      <w:autoSpaceDN w:val="0"/>
      <w:spacing w:after="0" w:line="240" w:lineRule="auto"/>
      <w:jc w:val="left"/>
    </w:pPr>
    <w:rPr>
      <w:rFonts w:ascii="Times New Roman" w:hAnsi="Times New Roman"/>
      <w:sz w:val="26"/>
      <w:szCs w:val="26"/>
      <w:lang w:bidi="en-US"/>
    </w:rPr>
  </w:style>
  <w:style w:type="character" w:customStyle="1" w:styleId="BodyTextChar">
    <w:name w:val="Body Text Char"/>
    <w:basedOn w:val="DefaultParagraphFont"/>
    <w:link w:val="BodyText"/>
    <w:uiPriority w:val="1"/>
    <w:rsid w:val="000B3086"/>
    <w:rPr>
      <w:rFonts w:ascii="Times New Roman" w:eastAsia="Times New Roman" w:hAnsi="Times New Roman" w:cs="Times New Roman"/>
      <w:sz w:val="26"/>
      <w:szCs w:val="26"/>
      <w:lang w:bidi="en-US"/>
    </w:rPr>
  </w:style>
  <w:style w:type="character" w:styleId="Strong">
    <w:name w:val="Strong"/>
    <w:uiPriority w:val="22"/>
    <w:qFormat/>
    <w:rsid w:val="00F96209"/>
    <w:rPr>
      <w:b/>
      <w:bCs/>
      <w:color w:val="auto"/>
    </w:rPr>
  </w:style>
  <w:style w:type="character" w:styleId="Emphasis">
    <w:name w:val="Emphasis"/>
    <w:uiPriority w:val="20"/>
    <w:qFormat/>
    <w:rsid w:val="00F96209"/>
    <w:rPr>
      <w:i/>
      <w:iCs/>
      <w:color w:val="auto"/>
    </w:rPr>
  </w:style>
  <w:style w:type="paragraph" w:customStyle="1" w:styleId="TableParagraph">
    <w:name w:val="Table Paragraph"/>
    <w:basedOn w:val="Normal"/>
    <w:uiPriority w:val="1"/>
    <w:qFormat/>
    <w:rsid w:val="00F96209"/>
    <w:pPr>
      <w:widowControl w:val="0"/>
      <w:autoSpaceDE w:val="0"/>
      <w:autoSpaceDN w:val="0"/>
      <w:spacing w:after="0" w:line="240" w:lineRule="auto"/>
      <w:jc w:val="left"/>
    </w:pPr>
    <w:rPr>
      <w:rFonts w:ascii="Times New Roman" w:hAnsi="Times New Roman"/>
      <w:lang w:bidi="en-US"/>
    </w:rPr>
  </w:style>
  <w:style w:type="paragraph" w:styleId="NormalWeb">
    <w:name w:val="Normal (Web)"/>
    <w:basedOn w:val="Normal"/>
    <w:uiPriority w:val="99"/>
    <w:unhideWhenUsed/>
    <w:rsid w:val="003B71F3"/>
    <w:pPr>
      <w:spacing w:before="100" w:beforeAutospacing="1" w:after="100" w:afterAutospacing="1" w:line="240" w:lineRule="auto"/>
      <w:jc w:val="left"/>
    </w:pPr>
    <w:rPr>
      <w:rFonts w:ascii="Times New Roman" w:hAnsi="Times New Roman"/>
      <w:sz w:val="24"/>
      <w:szCs w:val="24"/>
    </w:rPr>
  </w:style>
  <w:style w:type="paragraph" w:styleId="TOC4">
    <w:name w:val="toc 4"/>
    <w:basedOn w:val="Normal"/>
    <w:next w:val="Normal"/>
    <w:autoRedefine/>
    <w:uiPriority w:val="39"/>
    <w:unhideWhenUsed/>
    <w:rsid w:val="00352BBF"/>
    <w:pPr>
      <w:spacing w:after="100"/>
      <w:ind w:left="660"/>
    </w:pPr>
  </w:style>
  <w:style w:type="paragraph" w:styleId="Header">
    <w:name w:val="header"/>
    <w:basedOn w:val="Normal"/>
    <w:link w:val="HeaderChar"/>
    <w:uiPriority w:val="99"/>
    <w:unhideWhenUsed/>
    <w:rsid w:val="00C251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51CB"/>
    <w:rPr>
      <w:rFonts w:ascii="Calibri" w:eastAsia="Times New Roman" w:hAnsi="Calibri" w:cs="Times New Roman"/>
    </w:rPr>
  </w:style>
  <w:style w:type="paragraph" w:styleId="Footer">
    <w:name w:val="footer"/>
    <w:basedOn w:val="Normal"/>
    <w:link w:val="FooterChar"/>
    <w:uiPriority w:val="99"/>
    <w:unhideWhenUsed/>
    <w:rsid w:val="00C251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51CB"/>
    <w:rPr>
      <w:rFonts w:ascii="Calibri" w:eastAsia="Times New Roman" w:hAnsi="Calibri" w:cs="Times New Roman"/>
    </w:rPr>
  </w:style>
  <w:style w:type="table" w:styleId="TableGrid">
    <w:name w:val="Table Grid"/>
    <w:basedOn w:val="TableNormal"/>
    <w:uiPriority w:val="39"/>
    <w:rsid w:val="001A19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uiPriority w:val="50"/>
    <w:rsid w:val="005946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PlainTable51">
    <w:name w:val="Plain Table 51"/>
    <w:basedOn w:val="TableNormal"/>
    <w:uiPriority w:val="45"/>
    <w:rsid w:val="002058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link w:val="CaptionChar"/>
    <w:uiPriority w:val="35"/>
    <w:unhideWhenUsed/>
    <w:qFormat/>
    <w:rsid w:val="00630A5C"/>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1D1525"/>
    <w:rPr>
      <w:rFonts w:ascii="Calibri" w:eastAsia="Times New Roman" w:hAnsi="Calibri" w:cs="Times New Roman"/>
      <w:i/>
      <w:iCs/>
      <w:color w:val="44546A" w:themeColor="text2"/>
      <w:sz w:val="18"/>
      <w:szCs w:val="18"/>
    </w:rPr>
  </w:style>
  <w:style w:type="paragraph" w:styleId="TableofFigures">
    <w:name w:val="table of figures"/>
    <w:basedOn w:val="Normal"/>
    <w:next w:val="Normal"/>
    <w:uiPriority w:val="99"/>
    <w:unhideWhenUsed/>
    <w:qFormat/>
    <w:rsid w:val="009750C7"/>
    <w:pPr>
      <w:keepLines/>
      <w:widowControl w:val="0"/>
      <w:spacing w:after="0" w:line="240" w:lineRule="auto"/>
      <w:contextualSpacing/>
    </w:pPr>
    <w:rPr>
      <w:rFonts w:ascii="Times New Roman" w:hAnsi="Times New Roman"/>
      <w:sz w:val="26"/>
    </w:rPr>
  </w:style>
  <w:style w:type="paragraph" w:customStyle="1" w:styleId="Hnh">
    <w:name w:val="Hình"/>
    <w:basedOn w:val="Caption"/>
    <w:link w:val="HnhChar"/>
    <w:autoRedefine/>
    <w:qFormat/>
    <w:rsid w:val="00E14035"/>
    <w:pPr>
      <w:jc w:val="center"/>
      <w:pPrChange w:id="0" w:author="Thảo Nguyễn Kim" w:date="2019-03-13T11:55:00Z">
        <w:pPr>
          <w:spacing w:after="200"/>
          <w:jc w:val="center"/>
        </w:pPr>
      </w:pPrChange>
    </w:pPr>
    <w:rPr>
      <w:rFonts w:ascii="Times New Roman" w:hAnsi="Times New Roman"/>
      <w:i w:val="0"/>
      <w:color w:val="auto"/>
      <w:sz w:val="26"/>
      <w:lang w:val="en-US"/>
      <w:rPrChange w:id="0" w:author="Thảo Nguyễn Kim" w:date="2019-03-13T11:55:00Z">
        <w:rPr>
          <w:iCs/>
          <w:sz w:val="26"/>
          <w:szCs w:val="18"/>
          <w:lang w:val="vi-VN" w:eastAsia="en-US" w:bidi="ar-SA"/>
        </w:rPr>
      </w:rPrChange>
    </w:rPr>
  </w:style>
  <w:style w:type="character" w:customStyle="1" w:styleId="HnhChar">
    <w:name w:val="Hình Char"/>
    <w:basedOn w:val="CaptionChar"/>
    <w:link w:val="Hnh"/>
    <w:rsid w:val="00E14035"/>
    <w:rPr>
      <w:rFonts w:ascii="Times New Roman" w:eastAsia="Times New Roman" w:hAnsi="Times New Roman" w:cs="Times New Roman"/>
      <w:i w:val="0"/>
      <w:iCs/>
      <w:color w:val="44546A" w:themeColor="text2"/>
      <w:sz w:val="26"/>
      <w:szCs w:val="18"/>
    </w:rPr>
  </w:style>
  <w:style w:type="paragraph" w:customStyle="1" w:styleId="Bng">
    <w:name w:val="Bảng"/>
    <w:basedOn w:val="Caption"/>
    <w:link w:val="BngChar"/>
    <w:qFormat/>
    <w:rsid w:val="00FA73A6"/>
    <w:pPr>
      <w:jc w:val="center"/>
    </w:pPr>
    <w:rPr>
      <w:rFonts w:ascii="Times New Roman" w:hAnsi="Times New Roman"/>
      <w:i w:val="0"/>
      <w:iCs w:val="0"/>
      <w:color w:val="000000" w:themeColor="text1"/>
      <w:sz w:val="26"/>
    </w:rPr>
  </w:style>
  <w:style w:type="character" w:customStyle="1" w:styleId="BngChar">
    <w:name w:val="Bảng Char"/>
    <w:basedOn w:val="DefaultParagraphFont"/>
    <w:link w:val="Bng"/>
    <w:rsid w:val="00FA73A6"/>
    <w:rPr>
      <w:rFonts w:ascii="Times New Roman" w:eastAsia="Times New Roman" w:hAnsi="Times New Roman" w:cs="Times New Roman"/>
      <w:color w:val="000000" w:themeColor="text1"/>
      <w:sz w:val="26"/>
      <w:szCs w:val="18"/>
    </w:rPr>
  </w:style>
  <w:style w:type="paragraph" w:styleId="EndnoteText">
    <w:name w:val="endnote text"/>
    <w:basedOn w:val="Normal"/>
    <w:link w:val="EndnoteTextChar"/>
    <w:uiPriority w:val="99"/>
    <w:semiHidden/>
    <w:unhideWhenUsed/>
    <w:rsid w:val="009149F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149F0"/>
    <w:rPr>
      <w:rFonts w:ascii="Calibri" w:eastAsia="Times New Roman" w:hAnsi="Calibri" w:cs="Times New Roman"/>
      <w:sz w:val="20"/>
      <w:szCs w:val="20"/>
    </w:rPr>
  </w:style>
  <w:style w:type="character" w:styleId="EndnoteReference">
    <w:name w:val="endnote reference"/>
    <w:basedOn w:val="DefaultParagraphFont"/>
    <w:uiPriority w:val="99"/>
    <w:semiHidden/>
    <w:unhideWhenUsed/>
    <w:rsid w:val="009149F0"/>
    <w:rPr>
      <w:vertAlign w:val="superscript"/>
    </w:rPr>
  </w:style>
  <w:style w:type="paragraph" w:styleId="TOC5">
    <w:name w:val="toc 5"/>
    <w:basedOn w:val="Normal"/>
    <w:next w:val="Normal"/>
    <w:autoRedefine/>
    <w:uiPriority w:val="39"/>
    <w:unhideWhenUsed/>
    <w:rsid w:val="00A11E78"/>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A11E78"/>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A11E78"/>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A11E78"/>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A11E78"/>
    <w:pPr>
      <w:spacing w:after="100" w:line="259" w:lineRule="auto"/>
      <w:ind w:left="1760"/>
      <w:jc w:val="left"/>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A11E78"/>
    <w:rPr>
      <w:color w:val="605E5C"/>
      <w:shd w:val="clear" w:color="auto" w:fill="E1DFDD"/>
    </w:rPr>
  </w:style>
  <w:style w:type="paragraph" w:customStyle="1" w:styleId="MNgun">
    <w:name w:val="Mã Nguồn"/>
    <w:basedOn w:val="Normal"/>
    <w:link w:val="MNgunChar"/>
    <w:autoRedefine/>
    <w:qFormat/>
    <w:rsid w:val="0028639A"/>
    <w:pPr>
      <w:jc w:val="center"/>
      <w:pPrChange w:id="1" w:author="Chanh Duc Ngo" w:date="2019-03-10T21:40:00Z">
        <w:pPr>
          <w:spacing w:after="160" w:line="252" w:lineRule="auto"/>
          <w:jc w:val="center"/>
        </w:pPr>
      </w:pPrChange>
    </w:pPr>
    <w:rPr>
      <w:rFonts w:ascii="Times New Roman" w:hAnsi="Times New Roman"/>
      <w:sz w:val="26"/>
      <w:rPrChange w:id="1" w:author="Chanh Duc Ngo" w:date="2019-03-10T21:40:00Z">
        <w:rPr>
          <w:sz w:val="26"/>
          <w:szCs w:val="22"/>
          <w:lang w:val="vi-VN" w:eastAsia="en-US" w:bidi="ar-SA"/>
        </w:rPr>
      </w:rPrChange>
    </w:rPr>
  </w:style>
  <w:style w:type="character" w:customStyle="1" w:styleId="MNgunChar">
    <w:name w:val="Mã Nguồn Char"/>
    <w:basedOn w:val="DefaultParagraphFont"/>
    <w:link w:val="MNgun"/>
    <w:rsid w:val="0028639A"/>
    <w:rPr>
      <w:rFonts w:ascii="Times New Roman" w:eastAsia="Times New Roman" w:hAnsi="Times New Roman" w:cs="Times New Roman"/>
      <w:sz w:val="26"/>
      <w:lang w:val="vi-VN"/>
    </w:rPr>
  </w:style>
  <w:style w:type="table" w:customStyle="1" w:styleId="GridTable4-Accent11">
    <w:name w:val="Grid Table 4 - Accent 11"/>
    <w:basedOn w:val="TableNormal"/>
    <w:uiPriority w:val="49"/>
    <w:rsid w:val="000D550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odyTextIndent">
    <w:name w:val="Body Text Indent"/>
    <w:basedOn w:val="Normal"/>
    <w:link w:val="BodyTextIndentChar"/>
    <w:uiPriority w:val="99"/>
    <w:semiHidden/>
    <w:unhideWhenUsed/>
    <w:rsid w:val="00501B7A"/>
    <w:pPr>
      <w:spacing w:after="120"/>
      <w:ind w:left="360"/>
    </w:pPr>
  </w:style>
  <w:style w:type="character" w:customStyle="1" w:styleId="BodyTextIndentChar">
    <w:name w:val="Body Text Indent Char"/>
    <w:basedOn w:val="DefaultParagraphFont"/>
    <w:link w:val="BodyTextIndent"/>
    <w:uiPriority w:val="99"/>
    <w:semiHidden/>
    <w:rsid w:val="00501B7A"/>
    <w:rPr>
      <w:rFonts w:ascii="Calibri" w:eastAsia="Times New Roman" w:hAnsi="Calibri" w:cs="Times New Roman"/>
    </w:rPr>
  </w:style>
  <w:style w:type="paragraph" w:styleId="Revision">
    <w:name w:val="Revision"/>
    <w:hidden/>
    <w:uiPriority w:val="99"/>
    <w:semiHidden/>
    <w:rsid w:val="00803E1A"/>
    <w:pPr>
      <w:spacing w:after="0" w:line="240" w:lineRule="auto"/>
    </w:pPr>
    <w:rPr>
      <w:rFonts w:ascii="Calibri" w:eastAsia="Times New Roman" w:hAnsi="Calibri" w:cs="Times New Roman"/>
    </w:rPr>
  </w:style>
  <w:style w:type="character" w:customStyle="1" w:styleId="UnresolvedMention2">
    <w:name w:val="Unresolved Mention2"/>
    <w:basedOn w:val="DefaultParagraphFont"/>
    <w:uiPriority w:val="99"/>
    <w:semiHidden/>
    <w:unhideWhenUsed/>
    <w:rsid w:val="00596B74"/>
    <w:rPr>
      <w:color w:val="605E5C"/>
      <w:shd w:val="clear" w:color="auto" w:fill="E1DFDD"/>
    </w:rPr>
  </w:style>
  <w:style w:type="character" w:customStyle="1" w:styleId="UnresolvedMention3">
    <w:name w:val="Unresolved Mention3"/>
    <w:basedOn w:val="DefaultParagraphFont"/>
    <w:uiPriority w:val="99"/>
    <w:semiHidden/>
    <w:unhideWhenUsed/>
    <w:rsid w:val="00AC6253"/>
    <w:rPr>
      <w:color w:val="605E5C"/>
      <w:shd w:val="clear" w:color="auto" w:fill="E1DFDD"/>
    </w:rPr>
  </w:style>
  <w:style w:type="character" w:styleId="CommentReference">
    <w:name w:val="annotation reference"/>
    <w:basedOn w:val="DefaultParagraphFont"/>
    <w:uiPriority w:val="99"/>
    <w:semiHidden/>
    <w:unhideWhenUsed/>
    <w:rsid w:val="00897EDF"/>
    <w:rPr>
      <w:sz w:val="16"/>
      <w:szCs w:val="16"/>
    </w:rPr>
  </w:style>
  <w:style w:type="paragraph" w:styleId="CommentText">
    <w:name w:val="annotation text"/>
    <w:basedOn w:val="Normal"/>
    <w:link w:val="CommentTextChar"/>
    <w:uiPriority w:val="99"/>
    <w:semiHidden/>
    <w:unhideWhenUsed/>
    <w:rsid w:val="00897EDF"/>
    <w:pPr>
      <w:spacing w:line="240" w:lineRule="auto"/>
    </w:pPr>
    <w:rPr>
      <w:sz w:val="20"/>
      <w:szCs w:val="20"/>
    </w:rPr>
  </w:style>
  <w:style w:type="character" w:customStyle="1" w:styleId="CommentTextChar">
    <w:name w:val="Comment Text Char"/>
    <w:basedOn w:val="DefaultParagraphFont"/>
    <w:link w:val="CommentText"/>
    <w:uiPriority w:val="99"/>
    <w:semiHidden/>
    <w:rsid w:val="00897EDF"/>
    <w:rPr>
      <w:rFonts w:ascii="Calibri" w:eastAsia="Times New Roman" w:hAnsi="Calibri" w:cs="Times New Roman"/>
      <w:sz w:val="20"/>
      <w:szCs w:val="20"/>
    </w:rPr>
  </w:style>
  <w:style w:type="paragraph" w:styleId="CommentSubject">
    <w:name w:val="annotation subject"/>
    <w:basedOn w:val="CommentText"/>
    <w:next w:val="CommentText"/>
    <w:link w:val="CommentSubjectChar"/>
    <w:uiPriority w:val="99"/>
    <w:semiHidden/>
    <w:unhideWhenUsed/>
    <w:rsid w:val="00897EDF"/>
    <w:rPr>
      <w:b/>
      <w:bCs/>
    </w:rPr>
  </w:style>
  <w:style w:type="character" w:customStyle="1" w:styleId="CommentSubjectChar">
    <w:name w:val="Comment Subject Char"/>
    <w:basedOn w:val="CommentTextChar"/>
    <w:link w:val="CommentSubject"/>
    <w:uiPriority w:val="99"/>
    <w:semiHidden/>
    <w:rsid w:val="00897EDF"/>
    <w:rPr>
      <w:rFonts w:ascii="Calibri" w:eastAsia="Times New Roman" w:hAnsi="Calibri" w:cs="Times New Roman"/>
      <w:b/>
      <w:bCs/>
      <w:sz w:val="20"/>
      <w:szCs w:val="20"/>
    </w:rPr>
  </w:style>
  <w:style w:type="character" w:styleId="FollowedHyperlink">
    <w:name w:val="FollowedHyperlink"/>
    <w:basedOn w:val="DefaultParagraphFont"/>
    <w:uiPriority w:val="99"/>
    <w:semiHidden/>
    <w:unhideWhenUsed/>
    <w:rsid w:val="00897EDF"/>
    <w:rPr>
      <w:color w:val="954F72" w:themeColor="followedHyperlink"/>
      <w:u w:val="single"/>
    </w:rPr>
  </w:style>
  <w:style w:type="character" w:styleId="FootnoteReference">
    <w:name w:val="footnote reference"/>
    <w:basedOn w:val="DefaultParagraphFont"/>
    <w:uiPriority w:val="99"/>
    <w:semiHidden/>
    <w:unhideWhenUsed/>
    <w:rsid w:val="007C69BF"/>
    <w:rPr>
      <w:vertAlign w:val="superscript"/>
    </w:rPr>
  </w:style>
  <w:style w:type="character" w:customStyle="1" w:styleId="UnresolvedMention">
    <w:name w:val="Unresolved Mention"/>
    <w:basedOn w:val="DefaultParagraphFont"/>
    <w:uiPriority w:val="99"/>
    <w:semiHidden/>
    <w:unhideWhenUsed/>
    <w:rsid w:val="002A5E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481179">
      <w:bodyDiv w:val="1"/>
      <w:marLeft w:val="0"/>
      <w:marRight w:val="0"/>
      <w:marTop w:val="0"/>
      <w:marBottom w:val="0"/>
      <w:divBdr>
        <w:top w:val="none" w:sz="0" w:space="0" w:color="auto"/>
        <w:left w:val="none" w:sz="0" w:space="0" w:color="auto"/>
        <w:bottom w:val="none" w:sz="0" w:space="0" w:color="auto"/>
        <w:right w:val="none" w:sz="0" w:space="0" w:color="auto"/>
      </w:divBdr>
      <w:divsChild>
        <w:div w:id="149564292">
          <w:marLeft w:val="0"/>
          <w:marRight w:val="0"/>
          <w:marTop w:val="0"/>
          <w:marBottom w:val="0"/>
          <w:divBdr>
            <w:top w:val="none" w:sz="0" w:space="0" w:color="auto"/>
            <w:left w:val="none" w:sz="0" w:space="0" w:color="auto"/>
            <w:bottom w:val="none" w:sz="0" w:space="0" w:color="auto"/>
            <w:right w:val="none" w:sz="0" w:space="0" w:color="auto"/>
          </w:divBdr>
          <w:divsChild>
            <w:div w:id="582691328">
              <w:marLeft w:val="0"/>
              <w:marRight w:val="0"/>
              <w:marTop w:val="0"/>
              <w:marBottom w:val="0"/>
              <w:divBdr>
                <w:top w:val="none" w:sz="0" w:space="0" w:color="auto"/>
                <w:left w:val="none" w:sz="0" w:space="0" w:color="auto"/>
                <w:bottom w:val="none" w:sz="0" w:space="0" w:color="auto"/>
                <w:right w:val="none" w:sz="0" w:space="0" w:color="auto"/>
              </w:divBdr>
            </w:div>
            <w:div w:id="1394891537">
              <w:marLeft w:val="0"/>
              <w:marRight w:val="0"/>
              <w:marTop w:val="0"/>
              <w:marBottom w:val="0"/>
              <w:divBdr>
                <w:top w:val="none" w:sz="0" w:space="0" w:color="auto"/>
                <w:left w:val="none" w:sz="0" w:space="0" w:color="auto"/>
                <w:bottom w:val="none" w:sz="0" w:space="0" w:color="auto"/>
                <w:right w:val="none" w:sz="0" w:space="0" w:color="auto"/>
              </w:divBdr>
            </w:div>
            <w:div w:id="1312752007">
              <w:marLeft w:val="0"/>
              <w:marRight w:val="0"/>
              <w:marTop w:val="0"/>
              <w:marBottom w:val="0"/>
              <w:divBdr>
                <w:top w:val="none" w:sz="0" w:space="0" w:color="auto"/>
                <w:left w:val="none" w:sz="0" w:space="0" w:color="auto"/>
                <w:bottom w:val="none" w:sz="0" w:space="0" w:color="auto"/>
                <w:right w:val="none" w:sz="0" w:space="0" w:color="auto"/>
              </w:divBdr>
            </w:div>
            <w:div w:id="404452615">
              <w:marLeft w:val="0"/>
              <w:marRight w:val="0"/>
              <w:marTop w:val="0"/>
              <w:marBottom w:val="0"/>
              <w:divBdr>
                <w:top w:val="none" w:sz="0" w:space="0" w:color="auto"/>
                <w:left w:val="none" w:sz="0" w:space="0" w:color="auto"/>
                <w:bottom w:val="none" w:sz="0" w:space="0" w:color="auto"/>
                <w:right w:val="none" w:sz="0" w:space="0" w:color="auto"/>
              </w:divBdr>
            </w:div>
            <w:div w:id="1013805334">
              <w:marLeft w:val="0"/>
              <w:marRight w:val="0"/>
              <w:marTop w:val="0"/>
              <w:marBottom w:val="0"/>
              <w:divBdr>
                <w:top w:val="none" w:sz="0" w:space="0" w:color="auto"/>
                <w:left w:val="none" w:sz="0" w:space="0" w:color="auto"/>
                <w:bottom w:val="none" w:sz="0" w:space="0" w:color="auto"/>
                <w:right w:val="none" w:sz="0" w:space="0" w:color="auto"/>
              </w:divBdr>
            </w:div>
            <w:div w:id="81461513">
              <w:marLeft w:val="0"/>
              <w:marRight w:val="0"/>
              <w:marTop w:val="0"/>
              <w:marBottom w:val="0"/>
              <w:divBdr>
                <w:top w:val="none" w:sz="0" w:space="0" w:color="auto"/>
                <w:left w:val="none" w:sz="0" w:space="0" w:color="auto"/>
                <w:bottom w:val="none" w:sz="0" w:space="0" w:color="auto"/>
                <w:right w:val="none" w:sz="0" w:space="0" w:color="auto"/>
              </w:divBdr>
            </w:div>
            <w:div w:id="1264649612">
              <w:marLeft w:val="0"/>
              <w:marRight w:val="0"/>
              <w:marTop w:val="0"/>
              <w:marBottom w:val="0"/>
              <w:divBdr>
                <w:top w:val="none" w:sz="0" w:space="0" w:color="auto"/>
                <w:left w:val="none" w:sz="0" w:space="0" w:color="auto"/>
                <w:bottom w:val="none" w:sz="0" w:space="0" w:color="auto"/>
                <w:right w:val="none" w:sz="0" w:space="0" w:color="auto"/>
              </w:divBdr>
            </w:div>
            <w:div w:id="1363241037">
              <w:marLeft w:val="0"/>
              <w:marRight w:val="0"/>
              <w:marTop w:val="0"/>
              <w:marBottom w:val="0"/>
              <w:divBdr>
                <w:top w:val="none" w:sz="0" w:space="0" w:color="auto"/>
                <w:left w:val="none" w:sz="0" w:space="0" w:color="auto"/>
                <w:bottom w:val="none" w:sz="0" w:space="0" w:color="auto"/>
                <w:right w:val="none" w:sz="0" w:space="0" w:color="auto"/>
              </w:divBdr>
            </w:div>
            <w:div w:id="146629317">
              <w:marLeft w:val="0"/>
              <w:marRight w:val="0"/>
              <w:marTop w:val="0"/>
              <w:marBottom w:val="0"/>
              <w:divBdr>
                <w:top w:val="none" w:sz="0" w:space="0" w:color="auto"/>
                <w:left w:val="none" w:sz="0" w:space="0" w:color="auto"/>
                <w:bottom w:val="none" w:sz="0" w:space="0" w:color="auto"/>
                <w:right w:val="none" w:sz="0" w:space="0" w:color="auto"/>
              </w:divBdr>
            </w:div>
            <w:div w:id="1362197367">
              <w:marLeft w:val="0"/>
              <w:marRight w:val="0"/>
              <w:marTop w:val="0"/>
              <w:marBottom w:val="0"/>
              <w:divBdr>
                <w:top w:val="none" w:sz="0" w:space="0" w:color="auto"/>
                <w:left w:val="none" w:sz="0" w:space="0" w:color="auto"/>
                <w:bottom w:val="none" w:sz="0" w:space="0" w:color="auto"/>
                <w:right w:val="none" w:sz="0" w:space="0" w:color="auto"/>
              </w:divBdr>
            </w:div>
            <w:div w:id="585001535">
              <w:marLeft w:val="0"/>
              <w:marRight w:val="0"/>
              <w:marTop w:val="0"/>
              <w:marBottom w:val="0"/>
              <w:divBdr>
                <w:top w:val="none" w:sz="0" w:space="0" w:color="auto"/>
                <w:left w:val="none" w:sz="0" w:space="0" w:color="auto"/>
                <w:bottom w:val="none" w:sz="0" w:space="0" w:color="auto"/>
                <w:right w:val="none" w:sz="0" w:space="0" w:color="auto"/>
              </w:divBdr>
            </w:div>
            <w:div w:id="211502247">
              <w:marLeft w:val="0"/>
              <w:marRight w:val="0"/>
              <w:marTop w:val="0"/>
              <w:marBottom w:val="0"/>
              <w:divBdr>
                <w:top w:val="none" w:sz="0" w:space="0" w:color="auto"/>
                <w:left w:val="none" w:sz="0" w:space="0" w:color="auto"/>
                <w:bottom w:val="none" w:sz="0" w:space="0" w:color="auto"/>
                <w:right w:val="none" w:sz="0" w:space="0" w:color="auto"/>
              </w:divBdr>
            </w:div>
            <w:div w:id="1717509155">
              <w:marLeft w:val="0"/>
              <w:marRight w:val="0"/>
              <w:marTop w:val="0"/>
              <w:marBottom w:val="0"/>
              <w:divBdr>
                <w:top w:val="none" w:sz="0" w:space="0" w:color="auto"/>
                <w:left w:val="none" w:sz="0" w:space="0" w:color="auto"/>
                <w:bottom w:val="none" w:sz="0" w:space="0" w:color="auto"/>
                <w:right w:val="none" w:sz="0" w:space="0" w:color="auto"/>
              </w:divBdr>
            </w:div>
            <w:div w:id="170414104">
              <w:marLeft w:val="0"/>
              <w:marRight w:val="0"/>
              <w:marTop w:val="0"/>
              <w:marBottom w:val="0"/>
              <w:divBdr>
                <w:top w:val="none" w:sz="0" w:space="0" w:color="auto"/>
                <w:left w:val="none" w:sz="0" w:space="0" w:color="auto"/>
                <w:bottom w:val="none" w:sz="0" w:space="0" w:color="auto"/>
                <w:right w:val="none" w:sz="0" w:space="0" w:color="auto"/>
              </w:divBdr>
            </w:div>
            <w:div w:id="1327660887">
              <w:marLeft w:val="0"/>
              <w:marRight w:val="0"/>
              <w:marTop w:val="0"/>
              <w:marBottom w:val="0"/>
              <w:divBdr>
                <w:top w:val="none" w:sz="0" w:space="0" w:color="auto"/>
                <w:left w:val="none" w:sz="0" w:space="0" w:color="auto"/>
                <w:bottom w:val="none" w:sz="0" w:space="0" w:color="auto"/>
                <w:right w:val="none" w:sz="0" w:space="0" w:color="auto"/>
              </w:divBdr>
            </w:div>
            <w:div w:id="1810592685">
              <w:marLeft w:val="0"/>
              <w:marRight w:val="0"/>
              <w:marTop w:val="0"/>
              <w:marBottom w:val="0"/>
              <w:divBdr>
                <w:top w:val="none" w:sz="0" w:space="0" w:color="auto"/>
                <w:left w:val="none" w:sz="0" w:space="0" w:color="auto"/>
                <w:bottom w:val="none" w:sz="0" w:space="0" w:color="auto"/>
                <w:right w:val="none" w:sz="0" w:space="0" w:color="auto"/>
              </w:divBdr>
            </w:div>
            <w:div w:id="1544443494">
              <w:marLeft w:val="0"/>
              <w:marRight w:val="0"/>
              <w:marTop w:val="0"/>
              <w:marBottom w:val="0"/>
              <w:divBdr>
                <w:top w:val="none" w:sz="0" w:space="0" w:color="auto"/>
                <w:left w:val="none" w:sz="0" w:space="0" w:color="auto"/>
                <w:bottom w:val="none" w:sz="0" w:space="0" w:color="auto"/>
                <w:right w:val="none" w:sz="0" w:space="0" w:color="auto"/>
              </w:divBdr>
            </w:div>
            <w:div w:id="906573166">
              <w:marLeft w:val="0"/>
              <w:marRight w:val="0"/>
              <w:marTop w:val="0"/>
              <w:marBottom w:val="0"/>
              <w:divBdr>
                <w:top w:val="none" w:sz="0" w:space="0" w:color="auto"/>
                <w:left w:val="none" w:sz="0" w:space="0" w:color="auto"/>
                <w:bottom w:val="none" w:sz="0" w:space="0" w:color="auto"/>
                <w:right w:val="none" w:sz="0" w:space="0" w:color="auto"/>
              </w:divBdr>
            </w:div>
            <w:div w:id="1238588332">
              <w:marLeft w:val="0"/>
              <w:marRight w:val="0"/>
              <w:marTop w:val="0"/>
              <w:marBottom w:val="0"/>
              <w:divBdr>
                <w:top w:val="none" w:sz="0" w:space="0" w:color="auto"/>
                <w:left w:val="none" w:sz="0" w:space="0" w:color="auto"/>
                <w:bottom w:val="none" w:sz="0" w:space="0" w:color="auto"/>
                <w:right w:val="none" w:sz="0" w:space="0" w:color="auto"/>
              </w:divBdr>
            </w:div>
            <w:div w:id="62023950">
              <w:marLeft w:val="0"/>
              <w:marRight w:val="0"/>
              <w:marTop w:val="0"/>
              <w:marBottom w:val="0"/>
              <w:divBdr>
                <w:top w:val="none" w:sz="0" w:space="0" w:color="auto"/>
                <w:left w:val="none" w:sz="0" w:space="0" w:color="auto"/>
                <w:bottom w:val="none" w:sz="0" w:space="0" w:color="auto"/>
                <w:right w:val="none" w:sz="0" w:space="0" w:color="auto"/>
              </w:divBdr>
            </w:div>
            <w:div w:id="1666325724">
              <w:marLeft w:val="0"/>
              <w:marRight w:val="0"/>
              <w:marTop w:val="0"/>
              <w:marBottom w:val="0"/>
              <w:divBdr>
                <w:top w:val="none" w:sz="0" w:space="0" w:color="auto"/>
                <w:left w:val="none" w:sz="0" w:space="0" w:color="auto"/>
                <w:bottom w:val="none" w:sz="0" w:space="0" w:color="auto"/>
                <w:right w:val="none" w:sz="0" w:space="0" w:color="auto"/>
              </w:divBdr>
            </w:div>
            <w:div w:id="987511863">
              <w:marLeft w:val="0"/>
              <w:marRight w:val="0"/>
              <w:marTop w:val="0"/>
              <w:marBottom w:val="0"/>
              <w:divBdr>
                <w:top w:val="none" w:sz="0" w:space="0" w:color="auto"/>
                <w:left w:val="none" w:sz="0" w:space="0" w:color="auto"/>
                <w:bottom w:val="none" w:sz="0" w:space="0" w:color="auto"/>
                <w:right w:val="none" w:sz="0" w:space="0" w:color="auto"/>
              </w:divBdr>
            </w:div>
            <w:div w:id="4058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3999">
      <w:bodyDiv w:val="1"/>
      <w:marLeft w:val="0"/>
      <w:marRight w:val="0"/>
      <w:marTop w:val="0"/>
      <w:marBottom w:val="0"/>
      <w:divBdr>
        <w:top w:val="none" w:sz="0" w:space="0" w:color="auto"/>
        <w:left w:val="none" w:sz="0" w:space="0" w:color="auto"/>
        <w:bottom w:val="none" w:sz="0" w:space="0" w:color="auto"/>
        <w:right w:val="none" w:sz="0" w:space="0" w:color="auto"/>
      </w:divBdr>
      <w:divsChild>
        <w:div w:id="1862622275">
          <w:marLeft w:val="0"/>
          <w:marRight w:val="0"/>
          <w:marTop w:val="0"/>
          <w:marBottom w:val="0"/>
          <w:divBdr>
            <w:top w:val="none" w:sz="0" w:space="0" w:color="auto"/>
            <w:left w:val="none" w:sz="0" w:space="0" w:color="auto"/>
            <w:bottom w:val="none" w:sz="0" w:space="0" w:color="auto"/>
            <w:right w:val="none" w:sz="0" w:space="0" w:color="auto"/>
          </w:divBdr>
          <w:divsChild>
            <w:div w:id="1061518108">
              <w:marLeft w:val="0"/>
              <w:marRight w:val="0"/>
              <w:marTop w:val="0"/>
              <w:marBottom w:val="0"/>
              <w:divBdr>
                <w:top w:val="none" w:sz="0" w:space="0" w:color="auto"/>
                <w:left w:val="none" w:sz="0" w:space="0" w:color="auto"/>
                <w:bottom w:val="none" w:sz="0" w:space="0" w:color="auto"/>
                <w:right w:val="none" w:sz="0" w:space="0" w:color="auto"/>
              </w:divBdr>
            </w:div>
            <w:div w:id="415052083">
              <w:marLeft w:val="0"/>
              <w:marRight w:val="0"/>
              <w:marTop w:val="0"/>
              <w:marBottom w:val="0"/>
              <w:divBdr>
                <w:top w:val="none" w:sz="0" w:space="0" w:color="auto"/>
                <w:left w:val="none" w:sz="0" w:space="0" w:color="auto"/>
                <w:bottom w:val="none" w:sz="0" w:space="0" w:color="auto"/>
                <w:right w:val="none" w:sz="0" w:space="0" w:color="auto"/>
              </w:divBdr>
            </w:div>
            <w:div w:id="182525074">
              <w:marLeft w:val="0"/>
              <w:marRight w:val="0"/>
              <w:marTop w:val="0"/>
              <w:marBottom w:val="0"/>
              <w:divBdr>
                <w:top w:val="none" w:sz="0" w:space="0" w:color="auto"/>
                <w:left w:val="none" w:sz="0" w:space="0" w:color="auto"/>
                <w:bottom w:val="none" w:sz="0" w:space="0" w:color="auto"/>
                <w:right w:val="none" w:sz="0" w:space="0" w:color="auto"/>
              </w:divBdr>
            </w:div>
            <w:div w:id="515580842">
              <w:marLeft w:val="0"/>
              <w:marRight w:val="0"/>
              <w:marTop w:val="0"/>
              <w:marBottom w:val="0"/>
              <w:divBdr>
                <w:top w:val="none" w:sz="0" w:space="0" w:color="auto"/>
                <w:left w:val="none" w:sz="0" w:space="0" w:color="auto"/>
                <w:bottom w:val="none" w:sz="0" w:space="0" w:color="auto"/>
                <w:right w:val="none" w:sz="0" w:space="0" w:color="auto"/>
              </w:divBdr>
            </w:div>
            <w:div w:id="1067414648">
              <w:marLeft w:val="0"/>
              <w:marRight w:val="0"/>
              <w:marTop w:val="0"/>
              <w:marBottom w:val="0"/>
              <w:divBdr>
                <w:top w:val="none" w:sz="0" w:space="0" w:color="auto"/>
                <w:left w:val="none" w:sz="0" w:space="0" w:color="auto"/>
                <w:bottom w:val="none" w:sz="0" w:space="0" w:color="auto"/>
                <w:right w:val="none" w:sz="0" w:space="0" w:color="auto"/>
              </w:divBdr>
            </w:div>
            <w:div w:id="1488397595">
              <w:marLeft w:val="0"/>
              <w:marRight w:val="0"/>
              <w:marTop w:val="0"/>
              <w:marBottom w:val="0"/>
              <w:divBdr>
                <w:top w:val="none" w:sz="0" w:space="0" w:color="auto"/>
                <w:left w:val="none" w:sz="0" w:space="0" w:color="auto"/>
                <w:bottom w:val="none" w:sz="0" w:space="0" w:color="auto"/>
                <w:right w:val="none" w:sz="0" w:space="0" w:color="auto"/>
              </w:divBdr>
            </w:div>
            <w:div w:id="133525361">
              <w:marLeft w:val="0"/>
              <w:marRight w:val="0"/>
              <w:marTop w:val="0"/>
              <w:marBottom w:val="0"/>
              <w:divBdr>
                <w:top w:val="none" w:sz="0" w:space="0" w:color="auto"/>
                <w:left w:val="none" w:sz="0" w:space="0" w:color="auto"/>
                <w:bottom w:val="none" w:sz="0" w:space="0" w:color="auto"/>
                <w:right w:val="none" w:sz="0" w:space="0" w:color="auto"/>
              </w:divBdr>
            </w:div>
            <w:div w:id="1843475117">
              <w:marLeft w:val="0"/>
              <w:marRight w:val="0"/>
              <w:marTop w:val="0"/>
              <w:marBottom w:val="0"/>
              <w:divBdr>
                <w:top w:val="none" w:sz="0" w:space="0" w:color="auto"/>
                <w:left w:val="none" w:sz="0" w:space="0" w:color="auto"/>
                <w:bottom w:val="none" w:sz="0" w:space="0" w:color="auto"/>
                <w:right w:val="none" w:sz="0" w:space="0" w:color="auto"/>
              </w:divBdr>
            </w:div>
            <w:div w:id="932857241">
              <w:marLeft w:val="0"/>
              <w:marRight w:val="0"/>
              <w:marTop w:val="0"/>
              <w:marBottom w:val="0"/>
              <w:divBdr>
                <w:top w:val="none" w:sz="0" w:space="0" w:color="auto"/>
                <w:left w:val="none" w:sz="0" w:space="0" w:color="auto"/>
                <w:bottom w:val="none" w:sz="0" w:space="0" w:color="auto"/>
                <w:right w:val="none" w:sz="0" w:space="0" w:color="auto"/>
              </w:divBdr>
            </w:div>
            <w:div w:id="377171448">
              <w:marLeft w:val="0"/>
              <w:marRight w:val="0"/>
              <w:marTop w:val="0"/>
              <w:marBottom w:val="0"/>
              <w:divBdr>
                <w:top w:val="none" w:sz="0" w:space="0" w:color="auto"/>
                <w:left w:val="none" w:sz="0" w:space="0" w:color="auto"/>
                <w:bottom w:val="none" w:sz="0" w:space="0" w:color="auto"/>
                <w:right w:val="none" w:sz="0" w:space="0" w:color="auto"/>
              </w:divBdr>
            </w:div>
            <w:div w:id="519197870">
              <w:marLeft w:val="0"/>
              <w:marRight w:val="0"/>
              <w:marTop w:val="0"/>
              <w:marBottom w:val="0"/>
              <w:divBdr>
                <w:top w:val="none" w:sz="0" w:space="0" w:color="auto"/>
                <w:left w:val="none" w:sz="0" w:space="0" w:color="auto"/>
                <w:bottom w:val="none" w:sz="0" w:space="0" w:color="auto"/>
                <w:right w:val="none" w:sz="0" w:space="0" w:color="auto"/>
              </w:divBdr>
            </w:div>
            <w:div w:id="892689831">
              <w:marLeft w:val="0"/>
              <w:marRight w:val="0"/>
              <w:marTop w:val="0"/>
              <w:marBottom w:val="0"/>
              <w:divBdr>
                <w:top w:val="none" w:sz="0" w:space="0" w:color="auto"/>
                <w:left w:val="none" w:sz="0" w:space="0" w:color="auto"/>
                <w:bottom w:val="none" w:sz="0" w:space="0" w:color="auto"/>
                <w:right w:val="none" w:sz="0" w:space="0" w:color="auto"/>
              </w:divBdr>
            </w:div>
            <w:div w:id="1936399621">
              <w:marLeft w:val="0"/>
              <w:marRight w:val="0"/>
              <w:marTop w:val="0"/>
              <w:marBottom w:val="0"/>
              <w:divBdr>
                <w:top w:val="none" w:sz="0" w:space="0" w:color="auto"/>
                <w:left w:val="none" w:sz="0" w:space="0" w:color="auto"/>
                <w:bottom w:val="none" w:sz="0" w:space="0" w:color="auto"/>
                <w:right w:val="none" w:sz="0" w:space="0" w:color="auto"/>
              </w:divBdr>
            </w:div>
            <w:div w:id="1718747372">
              <w:marLeft w:val="0"/>
              <w:marRight w:val="0"/>
              <w:marTop w:val="0"/>
              <w:marBottom w:val="0"/>
              <w:divBdr>
                <w:top w:val="none" w:sz="0" w:space="0" w:color="auto"/>
                <w:left w:val="none" w:sz="0" w:space="0" w:color="auto"/>
                <w:bottom w:val="none" w:sz="0" w:space="0" w:color="auto"/>
                <w:right w:val="none" w:sz="0" w:space="0" w:color="auto"/>
              </w:divBdr>
            </w:div>
            <w:div w:id="1682773953">
              <w:marLeft w:val="0"/>
              <w:marRight w:val="0"/>
              <w:marTop w:val="0"/>
              <w:marBottom w:val="0"/>
              <w:divBdr>
                <w:top w:val="none" w:sz="0" w:space="0" w:color="auto"/>
                <w:left w:val="none" w:sz="0" w:space="0" w:color="auto"/>
                <w:bottom w:val="none" w:sz="0" w:space="0" w:color="auto"/>
                <w:right w:val="none" w:sz="0" w:space="0" w:color="auto"/>
              </w:divBdr>
            </w:div>
            <w:div w:id="1711032174">
              <w:marLeft w:val="0"/>
              <w:marRight w:val="0"/>
              <w:marTop w:val="0"/>
              <w:marBottom w:val="0"/>
              <w:divBdr>
                <w:top w:val="none" w:sz="0" w:space="0" w:color="auto"/>
                <w:left w:val="none" w:sz="0" w:space="0" w:color="auto"/>
                <w:bottom w:val="none" w:sz="0" w:space="0" w:color="auto"/>
                <w:right w:val="none" w:sz="0" w:space="0" w:color="auto"/>
              </w:divBdr>
            </w:div>
            <w:div w:id="1935479378">
              <w:marLeft w:val="0"/>
              <w:marRight w:val="0"/>
              <w:marTop w:val="0"/>
              <w:marBottom w:val="0"/>
              <w:divBdr>
                <w:top w:val="none" w:sz="0" w:space="0" w:color="auto"/>
                <w:left w:val="none" w:sz="0" w:space="0" w:color="auto"/>
                <w:bottom w:val="none" w:sz="0" w:space="0" w:color="auto"/>
                <w:right w:val="none" w:sz="0" w:space="0" w:color="auto"/>
              </w:divBdr>
            </w:div>
            <w:div w:id="1837302624">
              <w:marLeft w:val="0"/>
              <w:marRight w:val="0"/>
              <w:marTop w:val="0"/>
              <w:marBottom w:val="0"/>
              <w:divBdr>
                <w:top w:val="none" w:sz="0" w:space="0" w:color="auto"/>
                <w:left w:val="none" w:sz="0" w:space="0" w:color="auto"/>
                <w:bottom w:val="none" w:sz="0" w:space="0" w:color="auto"/>
                <w:right w:val="none" w:sz="0" w:space="0" w:color="auto"/>
              </w:divBdr>
            </w:div>
            <w:div w:id="1947423226">
              <w:marLeft w:val="0"/>
              <w:marRight w:val="0"/>
              <w:marTop w:val="0"/>
              <w:marBottom w:val="0"/>
              <w:divBdr>
                <w:top w:val="none" w:sz="0" w:space="0" w:color="auto"/>
                <w:left w:val="none" w:sz="0" w:space="0" w:color="auto"/>
                <w:bottom w:val="none" w:sz="0" w:space="0" w:color="auto"/>
                <w:right w:val="none" w:sz="0" w:space="0" w:color="auto"/>
              </w:divBdr>
            </w:div>
            <w:div w:id="601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8802">
      <w:bodyDiv w:val="1"/>
      <w:marLeft w:val="0"/>
      <w:marRight w:val="0"/>
      <w:marTop w:val="0"/>
      <w:marBottom w:val="0"/>
      <w:divBdr>
        <w:top w:val="none" w:sz="0" w:space="0" w:color="auto"/>
        <w:left w:val="none" w:sz="0" w:space="0" w:color="auto"/>
        <w:bottom w:val="none" w:sz="0" w:space="0" w:color="auto"/>
        <w:right w:val="none" w:sz="0" w:space="0" w:color="auto"/>
      </w:divBdr>
      <w:divsChild>
        <w:div w:id="347491534">
          <w:marLeft w:val="0"/>
          <w:marRight w:val="0"/>
          <w:marTop w:val="0"/>
          <w:marBottom w:val="0"/>
          <w:divBdr>
            <w:top w:val="none" w:sz="0" w:space="0" w:color="auto"/>
            <w:left w:val="none" w:sz="0" w:space="0" w:color="auto"/>
            <w:bottom w:val="none" w:sz="0" w:space="0" w:color="auto"/>
            <w:right w:val="none" w:sz="0" w:space="0" w:color="auto"/>
          </w:divBdr>
          <w:divsChild>
            <w:div w:id="357465779">
              <w:marLeft w:val="0"/>
              <w:marRight w:val="0"/>
              <w:marTop w:val="0"/>
              <w:marBottom w:val="0"/>
              <w:divBdr>
                <w:top w:val="none" w:sz="0" w:space="0" w:color="auto"/>
                <w:left w:val="none" w:sz="0" w:space="0" w:color="auto"/>
                <w:bottom w:val="none" w:sz="0" w:space="0" w:color="auto"/>
                <w:right w:val="none" w:sz="0" w:space="0" w:color="auto"/>
              </w:divBdr>
            </w:div>
            <w:div w:id="1178697328">
              <w:marLeft w:val="0"/>
              <w:marRight w:val="0"/>
              <w:marTop w:val="0"/>
              <w:marBottom w:val="0"/>
              <w:divBdr>
                <w:top w:val="none" w:sz="0" w:space="0" w:color="auto"/>
                <w:left w:val="none" w:sz="0" w:space="0" w:color="auto"/>
                <w:bottom w:val="none" w:sz="0" w:space="0" w:color="auto"/>
                <w:right w:val="none" w:sz="0" w:space="0" w:color="auto"/>
              </w:divBdr>
            </w:div>
            <w:div w:id="891772406">
              <w:marLeft w:val="0"/>
              <w:marRight w:val="0"/>
              <w:marTop w:val="0"/>
              <w:marBottom w:val="0"/>
              <w:divBdr>
                <w:top w:val="none" w:sz="0" w:space="0" w:color="auto"/>
                <w:left w:val="none" w:sz="0" w:space="0" w:color="auto"/>
                <w:bottom w:val="none" w:sz="0" w:space="0" w:color="auto"/>
                <w:right w:val="none" w:sz="0" w:space="0" w:color="auto"/>
              </w:divBdr>
            </w:div>
            <w:div w:id="937635797">
              <w:marLeft w:val="0"/>
              <w:marRight w:val="0"/>
              <w:marTop w:val="0"/>
              <w:marBottom w:val="0"/>
              <w:divBdr>
                <w:top w:val="none" w:sz="0" w:space="0" w:color="auto"/>
                <w:left w:val="none" w:sz="0" w:space="0" w:color="auto"/>
                <w:bottom w:val="none" w:sz="0" w:space="0" w:color="auto"/>
                <w:right w:val="none" w:sz="0" w:space="0" w:color="auto"/>
              </w:divBdr>
            </w:div>
            <w:div w:id="560096350">
              <w:marLeft w:val="0"/>
              <w:marRight w:val="0"/>
              <w:marTop w:val="0"/>
              <w:marBottom w:val="0"/>
              <w:divBdr>
                <w:top w:val="none" w:sz="0" w:space="0" w:color="auto"/>
                <w:left w:val="none" w:sz="0" w:space="0" w:color="auto"/>
                <w:bottom w:val="none" w:sz="0" w:space="0" w:color="auto"/>
                <w:right w:val="none" w:sz="0" w:space="0" w:color="auto"/>
              </w:divBdr>
            </w:div>
            <w:div w:id="131948350">
              <w:marLeft w:val="0"/>
              <w:marRight w:val="0"/>
              <w:marTop w:val="0"/>
              <w:marBottom w:val="0"/>
              <w:divBdr>
                <w:top w:val="none" w:sz="0" w:space="0" w:color="auto"/>
                <w:left w:val="none" w:sz="0" w:space="0" w:color="auto"/>
                <w:bottom w:val="none" w:sz="0" w:space="0" w:color="auto"/>
                <w:right w:val="none" w:sz="0" w:space="0" w:color="auto"/>
              </w:divBdr>
            </w:div>
            <w:div w:id="1689134108">
              <w:marLeft w:val="0"/>
              <w:marRight w:val="0"/>
              <w:marTop w:val="0"/>
              <w:marBottom w:val="0"/>
              <w:divBdr>
                <w:top w:val="none" w:sz="0" w:space="0" w:color="auto"/>
                <w:left w:val="none" w:sz="0" w:space="0" w:color="auto"/>
                <w:bottom w:val="none" w:sz="0" w:space="0" w:color="auto"/>
                <w:right w:val="none" w:sz="0" w:space="0" w:color="auto"/>
              </w:divBdr>
            </w:div>
            <w:div w:id="1169321933">
              <w:marLeft w:val="0"/>
              <w:marRight w:val="0"/>
              <w:marTop w:val="0"/>
              <w:marBottom w:val="0"/>
              <w:divBdr>
                <w:top w:val="none" w:sz="0" w:space="0" w:color="auto"/>
                <w:left w:val="none" w:sz="0" w:space="0" w:color="auto"/>
                <w:bottom w:val="none" w:sz="0" w:space="0" w:color="auto"/>
                <w:right w:val="none" w:sz="0" w:space="0" w:color="auto"/>
              </w:divBdr>
            </w:div>
            <w:div w:id="1153522829">
              <w:marLeft w:val="0"/>
              <w:marRight w:val="0"/>
              <w:marTop w:val="0"/>
              <w:marBottom w:val="0"/>
              <w:divBdr>
                <w:top w:val="none" w:sz="0" w:space="0" w:color="auto"/>
                <w:left w:val="none" w:sz="0" w:space="0" w:color="auto"/>
                <w:bottom w:val="none" w:sz="0" w:space="0" w:color="auto"/>
                <w:right w:val="none" w:sz="0" w:space="0" w:color="auto"/>
              </w:divBdr>
            </w:div>
            <w:div w:id="1002583456">
              <w:marLeft w:val="0"/>
              <w:marRight w:val="0"/>
              <w:marTop w:val="0"/>
              <w:marBottom w:val="0"/>
              <w:divBdr>
                <w:top w:val="none" w:sz="0" w:space="0" w:color="auto"/>
                <w:left w:val="none" w:sz="0" w:space="0" w:color="auto"/>
                <w:bottom w:val="none" w:sz="0" w:space="0" w:color="auto"/>
                <w:right w:val="none" w:sz="0" w:space="0" w:color="auto"/>
              </w:divBdr>
            </w:div>
            <w:div w:id="1345400195">
              <w:marLeft w:val="0"/>
              <w:marRight w:val="0"/>
              <w:marTop w:val="0"/>
              <w:marBottom w:val="0"/>
              <w:divBdr>
                <w:top w:val="none" w:sz="0" w:space="0" w:color="auto"/>
                <w:left w:val="none" w:sz="0" w:space="0" w:color="auto"/>
                <w:bottom w:val="none" w:sz="0" w:space="0" w:color="auto"/>
                <w:right w:val="none" w:sz="0" w:space="0" w:color="auto"/>
              </w:divBdr>
            </w:div>
            <w:div w:id="551816370">
              <w:marLeft w:val="0"/>
              <w:marRight w:val="0"/>
              <w:marTop w:val="0"/>
              <w:marBottom w:val="0"/>
              <w:divBdr>
                <w:top w:val="none" w:sz="0" w:space="0" w:color="auto"/>
                <w:left w:val="none" w:sz="0" w:space="0" w:color="auto"/>
                <w:bottom w:val="none" w:sz="0" w:space="0" w:color="auto"/>
                <w:right w:val="none" w:sz="0" w:space="0" w:color="auto"/>
              </w:divBdr>
            </w:div>
            <w:div w:id="36123458">
              <w:marLeft w:val="0"/>
              <w:marRight w:val="0"/>
              <w:marTop w:val="0"/>
              <w:marBottom w:val="0"/>
              <w:divBdr>
                <w:top w:val="none" w:sz="0" w:space="0" w:color="auto"/>
                <w:left w:val="none" w:sz="0" w:space="0" w:color="auto"/>
                <w:bottom w:val="none" w:sz="0" w:space="0" w:color="auto"/>
                <w:right w:val="none" w:sz="0" w:space="0" w:color="auto"/>
              </w:divBdr>
            </w:div>
            <w:div w:id="80489442">
              <w:marLeft w:val="0"/>
              <w:marRight w:val="0"/>
              <w:marTop w:val="0"/>
              <w:marBottom w:val="0"/>
              <w:divBdr>
                <w:top w:val="none" w:sz="0" w:space="0" w:color="auto"/>
                <w:left w:val="none" w:sz="0" w:space="0" w:color="auto"/>
                <w:bottom w:val="none" w:sz="0" w:space="0" w:color="auto"/>
                <w:right w:val="none" w:sz="0" w:space="0" w:color="auto"/>
              </w:divBdr>
            </w:div>
            <w:div w:id="105202686">
              <w:marLeft w:val="0"/>
              <w:marRight w:val="0"/>
              <w:marTop w:val="0"/>
              <w:marBottom w:val="0"/>
              <w:divBdr>
                <w:top w:val="none" w:sz="0" w:space="0" w:color="auto"/>
                <w:left w:val="none" w:sz="0" w:space="0" w:color="auto"/>
                <w:bottom w:val="none" w:sz="0" w:space="0" w:color="auto"/>
                <w:right w:val="none" w:sz="0" w:space="0" w:color="auto"/>
              </w:divBdr>
            </w:div>
            <w:div w:id="106782662">
              <w:marLeft w:val="0"/>
              <w:marRight w:val="0"/>
              <w:marTop w:val="0"/>
              <w:marBottom w:val="0"/>
              <w:divBdr>
                <w:top w:val="none" w:sz="0" w:space="0" w:color="auto"/>
                <w:left w:val="none" w:sz="0" w:space="0" w:color="auto"/>
                <w:bottom w:val="none" w:sz="0" w:space="0" w:color="auto"/>
                <w:right w:val="none" w:sz="0" w:space="0" w:color="auto"/>
              </w:divBdr>
            </w:div>
            <w:div w:id="1519077562">
              <w:marLeft w:val="0"/>
              <w:marRight w:val="0"/>
              <w:marTop w:val="0"/>
              <w:marBottom w:val="0"/>
              <w:divBdr>
                <w:top w:val="none" w:sz="0" w:space="0" w:color="auto"/>
                <w:left w:val="none" w:sz="0" w:space="0" w:color="auto"/>
                <w:bottom w:val="none" w:sz="0" w:space="0" w:color="auto"/>
                <w:right w:val="none" w:sz="0" w:space="0" w:color="auto"/>
              </w:divBdr>
            </w:div>
            <w:div w:id="342712450">
              <w:marLeft w:val="0"/>
              <w:marRight w:val="0"/>
              <w:marTop w:val="0"/>
              <w:marBottom w:val="0"/>
              <w:divBdr>
                <w:top w:val="none" w:sz="0" w:space="0" w:color="auto"/>
                <w:left w:val="none" w:sz="0" w:space="0" w:color="auto"/>
                <w:bottom w:val="none" w:sz="0" w:space="0" w:color="auto"/>
                <w:right w:val="none" w:sz="0" w:space="0" w:color="auto"/>
              </w:divBdr>
            </w:div>
            <w:div w:id="259410809">
              <w:marLeft w:val="0"/>
              <w:marRight w:val="0"/>
              <w:marTop w:val="0"/>
              <w:marBottom w:val="0"/>
              <w:divBdr>
                <w:top w:val="none" w:sz="0" w:space="0" w:color="auto"/>
                <w:left w:val="none" w:sz="0" w:space="0" w:color="auto"/>
                <w:bottom w:val="none" w:sz="0" w:space="0" w:color="auto"/>
                <w:right w:val="none" w:sz="0" w:space="0" w:color="auto"/>
              </w:divBdr>
            </w:div>
            <w:div w:id="20587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2897">
      <w:bodyDiv w:val="1"/>
      <w:marLeft w:val="0"/>
      <w:marRight w:val="0"/>
      <w:marTop w:val="0"/>
      <w:marBottom w:val="0"/>
      <w:divBdr>
        <w:top w:val="none" w:sz="0" w:space="0" w:color="auto"/>
        <w:left w:val="none" w:sz="0" w:space="0" w:color="auto"/>
        <w:bottom w:val="none" w:sz="0" w:space="0" w:color="auto"/>
        <w:right w:val="none" w:sz="0" w:space="0" w:color="auto"/>
      </w:divBdr>
      <w:divsChild>
        <w:div w:id="988829439">
          <w:marLeft w:val="0"/>
          <w:marRight w:val="0"/>
          <w:marTop w:val="0"/>
          <w:marBottom w:val="0"/>
          <w:divBdr>
            <w:top w:val="none" w:sz="0" w:space="0" w:color="auto"/>
            <w:left w:val="none" w:sz="0" w:space="0" w:color="auto"/>
            <w:bottom w:val="none" w:sz="0" w:space="0" w:color="auto"/>
            <w:right w:val="none" w:sz="0" w:space="0" w:color="auto"/>
          </w:divBdr>
        </w:div>
      </w:divsChild>
    </w:div>
    <w:div w:id="248081631">
      <w:bodyDiv w:val="1"/>
      <w:marLeft w:val="0"/>
      <w:marRight w:val="0"/>
      <w:marTop w:val="0"/>
      <w:marBottom w:val="0"/>
      <w:divBdr>
        <w:top w:val="none" w:sz="0" w:space="0" w:color="auto"/>
        <w:left w:val="none" w:sz="0" w:space="0" w:color="auto"/>
        <w:bottom w:val="none" w:sz="0" w:space="0" w:color="auto"/>
        <w:right w:val="none" w:sz="0" w:space="0" w:color="auto"/>
      </w:divBdr>
    </w:div>
    <w:div w:id="264924770">
      <w:bodyDiv w:val="1"/>
      <w:marLeft w:val="0"/>
      <w:marRight w:val="0"/>
      <w:marTop w:val="0"/>
      <w:marBottom w:val="0"/>
      <w:divBdr>
        <w:top w:val="none" w:sz="0" w:space="0" w:color="auto"/>
        <w:left w:val="none" w:sz="0" w:space="0" w:color="auto"/>
        <w:bottom w:val="none" w:sz="0" w:space="0" w:color="auto"/>
        <w:right w:val="none" w:sz="0" w:space="0" w:color="auto"/>
      </w:divBdr>
    </w:div>
    <w:div w:id="265964202">
      <w:bodyDiv w:val="1"/>
      <w:marLeft w:val="0"/>
      <w:marRight w:val="0"/>
      <w:marTop w:val="0"/>
      <w:marBottom w:val="0"/>
      <w:divBdr>
        <w:top w:val="none" w:sz="0" w:space="0" w:color="auto"/>
        <w:left w:val="none" w:sz="0" w:space="0" w:color="auto"/>
        <w:bottom w:val="none" w:sz="0" w:space="0" w:color="auto"/>
        <w:right w:val="none" w:sz="0" w:space="0" w:color="auto"/>
      </w:divBdr>
    </w:div>
    <w:div w:id="328758309">
      <w:bodyDiv w:val="1"/>
      <w:marLeft w:val="0"/>
      <w:marRight w:val="0"/>
      <w:marTop w:val="0"/>
      <w:marBottom w:val="0"/>
      <w:divBdr>
        <w:top w:val="none" w:sz="0" w:space="0" w:color="auto"/>
        <w:left w:val="none" w:sz="0" w:space="0" w:color="auto"/>
        <w:bottom w:val="none" w:sz="0" w:space="0" w:color="auto"/>
        <w:right w:val="none" w:sz="0" w:space="0" w:color="auto"/>
      </w:divBdr>
      <w:divsChild>
        <w:div w:id="293560627">
          <w:marLeft w:val="0"/>
          <w:marRight w:val="0"/>
          <w:marTop w:val="0"/>
          <w:marBottom w:val="0"/>
          <w:divBdr>
            <w:top w:val="none" w:sz="0" w:space="0" w:color="auto"/>
            <w:left w:val="none" w:sz="0" w:space="0" w:color="auto"/>
            <w:bottom w:val="none" w:sz="0" w:space="0" w:color="auto"/>
            <w:right w:val="none" w:sz="0" w:space="0" w:color="auto"/>
          </w:divBdr>
          <w:divsChild>
            <w:div w:id="8360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4983">
      <w:bodyDiv w:val="1"/>
      <w:marLeft w:val="0"/>
      <w:marRight w:val="0"/>
      <w:marTop w:val="0"/>
      <w:marBottom w:val="0"/>
      <w:divBdr>
        <w:top w:val="none" w:sz="0" w:space="0" w:color="auto"/>
        <w:left w:val="none" w:sz="0" w:space="0" w:color="auto"/>
        <w:bottom w:val="none" w:sz="0" w:space="0" w:color="auto"/>
        <w:right w:val="none" w:sz="0" w:space="0" w:color="auto"/>
      </w:divBdr>
    </w:div>
    <w:div w:id="346179328">
      <w:bodyDiv w:val="1"/>
      <w:marLeft w:val="0"/>
      <w:marRight w:val="0"/>
      <w:marTop w:val="0"/>
      <w:marBottom w:val="0"/>
      <w:divBdr>
        <w:top w:val="none" w:sz="0" w:space="0" w:color="auto"/>
        <w:left w:val="none" w:sz="0" w:space="0" w:color="auto"/>
        <w:bottom w:val="none" w:sz="0" w:space="0" w:color="auto"/>
        <w:right w:val="none" w:sz="0" w:space="0" w:color="auto"/>
      </w:divBdr>
    </w:div>
    <w:div w:id="406348992">
      <w:bodyDiv w:val="1"/>
      <w:marLeft w:val="0"/>
      <w:marRight w:val="0"/>
      <w:marTop w:val="0"/>
      <w:marBottom w:val="0"/>
      <w:divBdr>
        <w:top w:val="none" w:sz="0" w:space="0" w:color="auto"/>
        <w:left w:val="none" w:sz="0" w:space="0" w:color="auto"/>
        <w:bottom w:val="none" w:sz="0" w:space="0" w:color="auto"/>
        <w:right w:val="none" w:sz="0" w:space="0" w:color="auto"/>
      </w:divBdr>
    </w:div>
    <w:div w:id="467170917">
      <w:bodyDiv w:val="1"/>
      <w:marLeft w:val="0"/>
      <w:marRight w:val="0"/>
      <w:marTop w:val="0"/>
      <w:marBottom w:val="0"/>
      <w:divBdr>
        <w:top w:val="none" w:sz="0" w:space="0" w:color="auto"/>
        <w:left w:val="none" w:sz="0" w:space="0" w:color="auto"/>
        <w:bottom w:val="none" w:sz="0" w:space="0" w:color="auto"/>
        <w:right w:val="none" w:sz="0" w:space="0" w:color="auto"/>
      </w:divBdr>
    </w:div>
    <w:div w:id="475411581">
      <w:bodyDiv w:val="1"/>
      <w:marLeft w:val="0"/>
      <w:marRight w:val="0"/>
      <w:marTop w:val="0"/>
      <w:marBottom w:val="0"/>
      <w:divBdr>
        <w:top w:val="none" w:sz="0" w:space="0" w:color="auto"/>
        <w:left w:val="none" w:sz="0" w:space="0" w:color="auto"/>
        <w:bottom w:val="none" w:sz="0" w:space="0" w:color="auto"/>
        <w:right w:val="none" w:sz="0" w:space="0" w:color="auto"/>
      </w:divBdr>
    </w:div>
    <w:div w:id="596258666">
      <w:bodyDiv w:val="1"/>
      <w:marLeft w:val="0"/>
      <w:marRight w:val="0"/>
      <w:marTop w:val="0"/>
      <w:marBottom w:val="0"/>
      <w:divBdr>
        <w:top w:val="none" w:sz="0" w:space="0" w:color="auto"/>
        <w:left w:val="none" w:sz="0" w:space="0" w:color="auto"/>
        <w:bottom w:val="none" w:sz="0" w:space="0" w:color="auto"/>
        <w:right w:val="none" w:sz="0" w:space="0" w:color="auto"/>
      </w:divBdr>
    </w:div>
    <w:div w:id="635916043">
      <w:bodyDiv w:val="1"/>
      <w:marLeft w:val="0"/>
      <w:marRight w:val="0"/>
      <w:marTop w:val="0"/>
      <w:marBottom w:val="0"/>
      <w:divBdr>
        <w:top w:val="none" w:sz="0" w:space="0" w:color="auto"/>
        <w:left w:val="none" w:sz="0" w:space="0" w:color="auto"/>
        <w:bottom w:val="none" w:sz="0" w:space="0" w:color="auto"/>
        <w:right w:val="none" w:sz="0" w:space="0" w:color="auto"/>
      </w:divBdr>
    </w:div>
    <w:div w:id="637538406">
      <w:bodyDiv w:val="1"/>
      <w:marLeft w:val="0"/>
      <w:marRight w:val="0"/>
      <w:marTop w:val="0"/>
      <w:marBottom w:val="0"/>
      <w:divBdr>
        <w:top w:val="none" w:sz="0" w:space="0" w:color="auto"/>
        <w:left w:val="none" w:sz="0" w:space="0" w:color="auto"/>
        <w:bottom w:val="none" w:sz="0" w:space="0" w:color="auto"/>
        <w:right w:val="none" w:sz="0" w:space="0" w:color="auto"/>
      </w:divBdr>
    </w:div>
    <w:div w:id="775323334">
      <w:bodyDiv w:val="1"/>
      <w:marLeft w:val="0"/>
      <w:marRight w:val="0"/>
      <w:marTop w:val="0"/>
      <w:marBottom w:val="0"/>
      <w:divBdr>
        <w:top w:val="none" w:sz="0" w:space="0" w:color="auto"/>
        <w:left w:val="none" w:sz="0" w:space="0" w:color="auto"/>
        <w:bottom w:val="none" w:sz="0" w:space="0" w:color="auto"/>
        <w:right w:val="none" w:sz="0" w:space="0" w:color="auto"/>
      </w:divBdr>
    </w:div>
    <w:div w:id="873738960">
      <w:bodyDiv w:val="1"/>
      <w:marLeft w:val="0"/>
      <w:marRight w:val="0"/>
      <w:marTop w:val="0"/>
      <w:marBottom w:val="0"/>
      <w:divBdr>
        <w:top w:val="none" w:sz="0" w:space="0" w:color="auto"/>
        <w:left w:val="none" w:sz="0" w:space="0" w:color="auto"/>
        <w:bottom w:val="none" w:sz="0" w:space="0" w:color="auto"/>
        <w:right w:val="none" w:sz="0" w:space="0" w:color="auto"/>
      </w:divBdr>
    </w:div>
    <w:div w:id="1020860865">
      <w:bodyDiv w:val="1"/>
      <w:marLeft w:val="0"/>
      <w:marRight w:val="0"/>
      <w:marTop w:val="0"/>
      <w:marBottom w:val="0"/>
      <w:divBdr>
        <w:top w:val="none" w:sz="0" w:space="0" w:color="auto"/>
        <w:left w:val="none" w:sz="0" w:space="0" w:color="auto"/>
        <w:bottom w:val="none" w:sz="0" w:space="0" w:color="auto"/>
        <w:right w:val="none" w:sz="0" w:space="0" w:color="auto"/>
      </w:divBdr>
    </w:div>
    <w:div w:id="1021975402">
      <w:bodyDiv w:val="1"/>
      <w:marLeft w:val="0"/>
      <w:marRight w:val="0"/>
      <w:marTop w:val="0"/>
      <w:marBottom w:val="0"/>
      <w:divBdr>
        <w:top w:val="none" w:sz="0" w:space="0" w:color="auto"/>
        <w:left w:val="none" w:sz="0" w:space="0" w:color="auto"/>
        <w:bottom w:val="none" w:sz="0" w:space="0" w:color="auto"/>
        <w:right w:val="none" w:sz="0" w:space="0" w:color="auto"/>
      </w:divBdr>
    </w:div>
    <w:div w:id="1083838030">
      <w:bodyDiv w:val="1"/>
      <w:marLeft w:val="0"/>
      <w:marRight w:val="0"/>
      <w:marTop w:val="0"/>
      <w:marBottom w:val="0"/>
      <w:divBdr>
        <w:top w:val="none" w:sz="0" w:space="0" w:color="auto"/>
        <w:left w:val="none" w:sz="0" w:space="0" w:color="auto"/>
        <w:bottom w:val="none" w:sz="0" w:space="0" w:color="auto"/>
        <w:right w:val="none" w:sz="0" w:space="0" w:color="auto"/>
      </w:divBdr>
      <w:divsChild>
        <w:div w:id="1257396245">
          <w:marLeft w:val="0"/>
          <w:marRight w:val="0"/>
          <w:marTop w:val="0"/>
          <w:marBottom w:val="0"/>
          <w:divBdr>
            <w:top w:val="none" w:sz="0" w:space="0" w:color="auto"/>
            <w:left w:val="none" w:sz="0" w:space="0" w:color="auto"/>
            <w:bottom w:val="none" w:sz="0" w:space="0" w:color="auto"/>
            <w:right w:val="none" w:sz="0" w:space="0" w:color="auto"/>
          </w:divBdr>
          <w:divsChild>
            <w:div w:id="190072076">
              <w:marLeft w:val="0"/>
              <w:marRight w:val="0"/>
              <w:marTop w:val="0"/>
              <w:marBottom w:val="0"/>
              <w:divBdr>
                <w:top w:val="none" w:sz="0" w:space="0" w:color="auto"/>
                <w:left w:val="none" w:sz="0" w:space="0" w:color="auto"/>
                <w:bottom w:val="none" w:sz="0" w:space="0" w:color="auto"/>
                <w:right w:val="none" w:sz="0" w:space="0" w:color="auto"/>
              </w:divBdr>
            </w:div>
            <w:div w:id="1968049896">
              <w:marLeft w:val="0"/>
              <w:marRight w:val="0"/>
              <w:marTop w:val="0"/>
              <w:marBottom w:val="0"/>
              <w:divBdr>
                <w:top w:val="none" w:sz="0" w:space="0" w:color="auto"/>
                <w:left w:val="none" w:sz="0" w:space="0" w:color="auto"/>
                <w:bottom w:val="none" w:sz="0" w:space="0" w:color="auto"/>
                <w:right w:val="none" w:sz="0" w:space="0" w:color="auto"/>
              </w:divBdr>
            </w:div>
            <w:div w:id="1509248321">
              <w:marLeft w:val="0"/>
              <w:marRight w:val="0"/>
              <w:marTop w:val="0"/>
              <w:marBottom w:val="0"/>
              <w:divBdr>
                <w:top w:val="none" w:sz="0" w:space="0" w:color="auto"/>
                <w:left w:val="none" w:sz="0" w:space="0" w:color="auto"/>
                <w:bottom w:val="none" w:sz="0" w:space="0" w:color="auto"/>
                <w:right w:val="none" w:sz="0" w:space="0" w:color="auto"/>
              </w:divBdr>
            </w:div>
            <w:div w:id="1157307933">
              <w:marLeft w:val="0"/>
              <w:marRight w:val="0"/>
              <w:marTop w:val="0"/>
              <w:marBottom w:val="0"/>
              <w:divBdr>
                <w:top w:val="none" w:sz="0" w:space="0" w:color="auto"/>
                <w:left w:val="none" w:sz="0" w:space="0" w:color="auto"/>
                <w:bottom w:val="none" w:sz="0" w:space="0" w:color="auto"/>
                <w:right w:val="none" w:sz="0" w:space="0" w:color="auto"/>
              </w:divBdr>
            </w:div>
            <w:div w:id="1133326298">
              <w:marLeft w:val="0"/>
              <w:marRight w:val="0"/>
              <w:marTop w:val="0"/>
              <w:marBottom w:val="0"/>
              <w:divBdr>
                <w:top w:val="none" w:sz="0" w:space="0" w:color="auto"/>
                <w:left w:val="none" w:sz="0" w:space="0" w:color="auto"/>
                <w:bottom w:val="none" w:sz="0" w:space="0" w:color="auto"/>
                <w:right w:val="none" w:sz="0" w:space="0" w:color="auto"/>
              </w:divBdr>
            </w:div>
            <w:div w:id="1604531265">
              <w:marLeft w:val="0"/>
              <w:marRight w:val="0"/>
              <w:marTop w:val="0"/>
              <w:marBottom w:val="0"/>
              <w:divBdr>
                <w:top w:val="none" w:sz="0" w:space="0" w:color="auto"/>
                <w:left w:val="none" w:sz="0" w:space="0" w:color="auto"/>
                <w:bottom w:val="none" w:sz="0" w:space="0" w:color="auto"/>
                <w:right w:val="none" w:sz="0" w:space="0" w:color="auto"/>
              </w:divBdr>
            </w:div>
            <w:div w:id="1204636008">
              <w:marLeft w:val="0"/>
              <w:marRight w:val="0"/>
              <w:marTop w:val="0"/>
              <w:marBottom w:val="0"/>
              <w:divBdr>
                <w:top w:val="none" w:sz="0" w:space="0" w:color="auto"/>
                <w:left w:val="none" w:sz="0" w:space="0" w:color="auto"/>
                <w:bottom w:val="none" w:sz="0" w:space="0" w:color="auto"/>
                <w:right w:val="none" w:sz="0" w:space="0" w:color="auto"/>
              </w:divBdr>
            </w:div>
            <w:div w:id="820073820">
              <w:marLeft w:val="0"/>
              <w:marRight w:val="0"/>
              <w:marTop w:val="0"/>
              <w:marBottom w:val="0"/>
              <w:divBdr>
                <w:top w:val="none" w:sz="0" w:space="0" w:color="auto"/>
                <w:left w:val="none" w:sz="0" w:space="0" w:color="auto"/>
                <w:bottom w:val="none" w:sz="0" w:space="0" w:color="auto"/>
                <w:right w:val="none" w:sz="0" w:space="0" w:color="auto"/>
              </w:divBdr>
            </w:div>
            <w:div w:id="1223062093">
              <w:marLeft w:val="0"/>
              <w:marRight w:val="0"/>
              <w:marTop w:val="0"/>
              <w:marBottom w:val="0"/>
              <w:divBdr>
                <w:top w:val="none" w:sz="0" w:space="0" w:color="auto"/>
                <w:left w:val="none" w:sz="0" w:space="0" w:color="auto"/>
                <w:bottom w:val="none" w:sz="0" w:space="0" w:color="auto"/>
                <w:right w:val="none" w:sz="0" w:space="0" w:color="auto"/>
              </w:divBdr>
            </w:div>
            <w:div w:id="193618239">
              <w:marLeft w:val="0"/>
              <w:marRight w:val="0"/>
              <w:marTop w:val="0"/>
              <w:marBottom w:val="0"/>
              <w:divBdr>
                <w:top w:val="none" w:sz="0" w:space="0" w:color="auto"/>
                <w:left w:val="none" w:sz="0" w:space="0" w:color="auto"/>
                <w:bottom w:val="none" w:sz="0" w:space="0" w:color="auto"/>
                <w:right w:val="none" w:sz="0" w:space="0" w:color="auto"/>
              </w:divBdr>
            </w:div>
            <w:div w:id="1431774482">
              <w:marLeft w:val="0"/>
              <w:marRight w:val="0"/>
              <w:marTop w:val="0"/>
              <w:marBottom w:val="0"/>
              <w:divBdr>
                <w:top w:val="none" w:sz="0" w:space="0" w:color="auto"/>
                <w:left w:val="none" w:sz="0" w:space="0" w:color="auto"/>
                <w:bottom w:val="none" w:sz="0" w:space="0" w:color="auto"/>
                <w:right w:val="none" w:sz="0" w:space="0" w:color="auto"/>
              </w:divBdr>
            </w:div>
            <w:div w:id="753665582">
              <w:marLeft w:val="0"/>
              <w:marRight w:val="0"/>
              <w:marTop w:val="0"/>
              <w:marBottom w:val="0"/>
              <w:divBdr>
                <w:top w:val="none" w:sz="0" w:space="0" w:color="auto"/>
                <w:left w:val="none" w:sz="0" w:space="0" w:color="auto"/>
                <w:bottom w:val="none" w:sz="0" w:space="0" w:color="auto"/>
                <w:right w:val="none" w:sz="0" w:space="0" w:color="auto"/>
              </w:divBdr>
            </w:div>
            <w:div w:id="530994926">
              <w:marLeft w:val="0"/>
              <w:marRight w:val="0"/>
              <w:marTop w:val="0"/>
              <w:marBottom w:val="0"/>
              <w:divBdr>
                <w:top w:val="none" w:sz="0" w:space="0" w:color="auto"/>
                <w:left w:val="none" w:sz="0" w:space="0" w:color="auto"/>
                <w:bottom w:val="none" w:sz="0" w:space="0" w:color="auto"/>
                <w:right w:val="none" w:sz="0" w:space="0" w:color="auto"/>
              </w:divBdr>
            </w:div>
            <w:div w:id="318463061">
              <w:marLeft w:val="0"/>
              <w:marRight w:val="0"/>
              <w:marTop w:val="0"/>
              <w:marBottom w:val="0"/>
              <w:divBdr>
                <w:top w:val="none" w:sz="0" w:space="0" w:color="auto"/>
                <w:left w:val="none" w:sz="0" w:space="0" w:color="auto"/>
                <w:bottom w:val="none" w:sz="0" w:space="0" w:color="auto"/>
                <w:right w:val="none" w:sz="0" w:space="0" w:color="auto"/>
              </w:divBdr>
            </w:div>
            <w:div w:id="1218317892">
              <w:marLeft w:val="0"/>
              <w:marRight w:val="0"/>
              <w:marTop w:val="0"/>
              <w:marBottom w:val="0"/>
              <w:divBdr>
                <w:top w:val="none" w:sz="0" w:space="0" w:color="auto"/>
                <w:left w:val="none" w:sz="0" w:space="0" w:color="auto"/>
                <w:bottom w:val="none" w:sz="0" w:space="0" w:color="auto"/>
                <w:right w:val="none" w:sz="0" w:space="0" w:color="auto"/>
              </w:divBdr>
            </w:div>
            <w:div w:id="1287354347">
              <w:marLeft w:val="0"/>
              <w:marRight w:val="0"/>
              <w:marTop w:val="0"/>
              <w:marBottom w:val="0"/>
              <w:divBdr>
                <w:top w:val="none" w:sz="0" w:space="0" w:color="auto"/>
                <w:left w:val="none" w:sz="0" w:space="0" w:color="auto"/>
                <w:bottom w:val="none" w:sz="0" w:space="0" w:color="auto"/>
                <w:right w:val="none" w:sz="0" w:space="0" w:color="auto"/>
              </w:divBdr>
            </w:div>
            <w:div w:id="478158716">
              <w:marLeft w:val="0"/>
              <w:marRight w:val="0"/>
              <w:marTop w:val="0"/>
              <w:marBottom w:val="0"/>
              <w:divBdr>
                <w:top w:val="none" w:sz="0" w:space="0" w:color="auto"/>
                <w:left w:val="none" w:sz="0" w:space="0" w:color="auto"/>
                <w:bottom w:val="none" w:sz="0" w:space="0" w:color="auto"/>
                <w:right w:val="none" w:sz="0" w:space="0" w:color="auto"/>
              </w:divBdr>
            </w:div>
            <w:div w:id="1454327219">
              <w:marLeft w:val="0"/>
              <w:marRight w:val="0"/>
              <w:marTop w:val="0"/>
              <w:marBottom w:val="0"/>
              <w:divBdr>
                <w:top w:val="none" w:sz="0" w:space="0" w:color="auto"/>
                <w:left w:val="none" w:sz="0" w:space="0" w:color="auto"/>
                <w:bottom w:val="none" w:sz="0" w:space="0" w:color="auto"/>
                <w:right w:val="none" w:sz="0" w:space="0" w:color="auto"/>
              </w:divBdr>
            </w:div>
            <w:div w:id="2022507751">
              <w:marLeft w:val="0"/>
              <w:marRight w:val="0"/>
              <w:marTop w:val="0"/>
              <w:marBottom w:val="0"/>
              <w:divBdr>
                <w:top w:val="none" w:sz="0" w:space="0" w:color="auto"/>
                <w:left w:val="none" w:sz="0" w:space="0" w:color="auto"/>
                <w:bottom w:val="none" w:sz="0" w:space="0" w:color="auto"/>
                <w:right w:val="none" w:sz="0" w:space="0" w:color="auto"/>
              </w:divBdr>
            </w:div>
            <w:div w:id="714626637">
              <w:marLeft w:val="0"/>
              <w:marRight w:val="0"/>
              <w:marTop w:val="0"/>
              <w:marBottom w:val="0"/>
              <w:divBdr>
                <w:top w:val="none" w:sz="0" w:space="0" w:color="auto"/>
                <w:left w:val="none" w:sz="0" w:space="0" w:color="auto"/>
                <w:bottom w:val="none" w:sz="0" w:space="0" w:color="auto"/>
                <w:right w:val="none" w:sz="0" w:space="0" w:color="auto"/>
              </w:divBdr>
            </w:div>
            <w:div w:id="1511408366">
              <w:marLeft w:val="0"/>
              <w:marRight w:val="0"/>
              <w:marTop w:val="0"/>
              <w:marBottom w:val="0"/>
              <w:divBdr>
                <w:top w:val="none" w:sz="0" w:space="0" w:color="auto"/>
                <w:left w:val="none" w:sz="0" w:space="0" w:color="auto"/>
                <w:bottom w:val="none" w:sz="0" w:space="0" w:color="auto"/>
                <w:right w:val="none" w:sz="0" w:space="0" w:color="auto"/>
              </w:divBdr>
            </w:div>
            <w:div w:id="779569427">
              <w:marLeft w:val="0"/>
              <w:marRight w:val="0"/>
              <w:marTop w:val="0"/>
              <w:marBottom w:val="0"/>
              <w:divBdr>
                <w:top w:val="none" w:sz="0" w:space="0" w:color="auto"/>
                <w:left w:val="none" w:sz="0" w:space="0" w:color="auto"/>
                <w:bottom w:val="none" w:sz="0" w:space="0" w:color="auto"/>
                <w:right w:val="none" w:sz="0" w:space="0" w:color="auto"/>
              </w:divBdr>
            </w:div>
            <w:div w:id="1894734716">
              <w:marLeft w:val="0"/>
              <w:marRight w:val="0"/>
              <w:marTop w:val="0"/>
              <w:marBottom w:val="0"/>
              <w:divBdr>
                <w:top w:val="none" w:sz="0" w:space="0" w:color="auto"/>
                <w:left w:val="none" w:sz="0" w:space="0" w:color="auto"/>
                <w:bottom w:val="none" w:sz="0" w:space="0" w:color="auto"/>
                <w:right w:val="none" w:sz="0" w:space="0" w:color="auto"/>
              </w:divBdr>
            </w:div>
            <w:div w:id="1360593758">
              <w:marLeft w:val="0"/>
              <w:marRight w:val="0"/>
              <w:marTop w:val="0"/>
              <w:marBottom w:val="0"/>
              <w:divBdr>
                <w:top w:val="none" w:sz="0" w:space="0" w:color="auto"/>
                <w:left w:val="none" w:sz="0" w:space="0" w:color="auto"/>
                <w:bottom w:val="none" w:sz="0" w:space="0" w:color="auto"/>
                <w:right w:val="none" w:sz="0" w:space="0" w:color="auto"/>
              </w:divBdr>
            </w:div>
            <w:div w:id="900098901">
              <w:marLeft w:val="0"/>
              <w:marRight w:val="0"/>
              <w:marTop w:val="0"/>
              <w:marBottom w:val="0"/>
              <w:divBdr>
                <w:top w:val="none" w:sz="0" w:space="0" w:color="auto"/>
                <w:left w:val="none" w:sz="0" w:space="0" w:color="auto"/>
                <w:bottom w:val="none" w:sz="0" w:space="0" w:color="auto"/>
                <w:right w:val="none" w:sz="0" w:space="0" w:color="auto"/>
              </w:divBdr>
            </w:div>
            <w:div w:id="922226659">
              <w:marLeft w:val="0"/>
              <w:marRight w:val="0"/>
              <w:marTop w:val="0"/>
              <w:marBottom w:val="0"/>
              <w:divBdr>
                <w:top w:val="none" w:sz="0" w:space="0" w:color="auto"/>
                <w:left w:val="none" w:sz="0" w:space="0" w:color="auto"/>
                <w:bottom w:val="none" w:sz="0" w:space="0" w:color="auto"/>
                <w:right w:val="none" w:sz="0" w:space="0" w:color="auto"/>
              </w:divBdr>
            </w:div>
            <w:div w:id="207837694">
              <w:marLeft w:val="0"/>
              <w:marRight w:val="0"/>
              <w:marTop w:val="0"/>
              <w:marBottom w:val="0"/>
              <w:divBdr>
                <w:top w:val="none" w:sz="0" w:space="0" w:color="auto"/>
                <w:left w:val="none" w:sz="0" w:space="0" w:color="auto"/>
                <w:bottom w:val="none" w:sz="0" w:space="0" w:color="auto"/>
                <w:right w:val="none" w:sz="0" w:space="0" w:color="auto"/>
              </w:divBdr>
            </w:div>
            <w:div w:id="1986004060">
              <w:marLeft w:val="0"/>
              <w:marRight w:val="0"/>
              <w:marTop w:val="0"/>
              <w:marBottom w:val="0"/>
              <w:divBdr>
                <w:top w:val="none" w:sz="0" w:space="0" w:color="auto"/>
                <w:left w:val="none" w:sz="0" w:space="0" w:color="auto"/>
                <w:bottom w:val="none" w:sz="0" w:space="0" w:color="auto"/>
                <w:right w:val="none" w:sz="0" w:space="0" w:color="auto"/>
              </w:divBdr>
            </w:div>
            <w:div w:id="1020199555">
              <w:marLeft w:val="0"/>
              <w:marRight w:val="0"/>
              <w:marTop w:val="0"/>
              <w:marBottom w:val="0"/>
              <w:divBdr>
                <w:top w:val="none" w:sz="0" w:space="0" w:color="auto"/>
                <w:left w:val="none" w:sz="0" w:space="0" w:color="auto"/>
                <w:bottom w:val="none" w:sz="0" w:space="0" w:color="auto"/>
                <w:right w:val="none" w:sz="0" w:space="0" w:color="auto"/>
              </w:divBdr>
            </w:div>
            <w:div w:id="1417750219">
              <w:marLeft w:val="0"/>
              <w:marRight w:val="0"/>
              <w:marTop w:val="0"/>
              <w:marBottom w:val="0"/>
              <w:divBdr>
                <w:top w:val="none" w:sz="0" w:space="0" w:color="auto"/>
                <w:left w:val="none" w:sz="0" w:space="0" w:color="auto"/>
                <w:bottom w:val="none" w:sz="0" w:space="0" w:color="auto"/>
                <w:right w:val="none" w:sz="0" w:space="0" w:color="auto"/>
              </w:divBdr>
            </w:div>
            <w:div w:id="1131049504">
              <w:marLeft w:val="0"/>
              <w:marRight w:val="0"/>
              <w:marTop w:val="0"/>
              <w:marBottom w:val="0"/>
              <w:divBdr>
                <w:top w:val="none" w:sz="0" w:space="0" w:color="auto"/>
                <w:left w:val="none" w:sz="0" w:space="0" w:color="auto"/>
                <w:bottom w:val="none" w:sz="0" w:space="0" w:color="auto"/>
                <w:right w:val="none" w:sz="0" w:space="0" w:color="auto"/>
              </w:divBdr>
            </w:div>
            <w:div w:id="1409310342">
              <w:marLeft w:val="0"/>
              <w:marRight w:val="0"/>
              <w:marTop w:val="0"/>
              <w:marBottom w:val="0"/>
              <w:divBdr>
                <w:top w:val="none" w:sz="0" w:space="0" w:color="auto"/>
                <w:left w:val="none" w:sz="0" w:space="0" w:color="auto"/>
                <w:bottom w:val="none" w:sz="0" w:space="0" w:color="auto"/>
                <w:right w:val="none" w:sz="0" w:space="0" w:color="auto"/>
              </w:divBdr>
            </w:div>
            <w:div w:id="1316107810">
              <w:marLeft w:val="0"/>
              <w:marRight w:val="0"/>
              <w:marTop w:val="0"/>
              <w:marBottom w:val="0"/>
              <w:divBdr>
                <w:top w:val="none" w:sz="0" w:space="0" w:color="auto"/>
                <w:left w:val="none" w:sz="0" w:space="0" w:color="auto"/>
                <w:bottom w:val="none" w:sz="0" w:space="0" w:color="auto"/>
                <w:right w:val="none" w:sz="0" w:space="0" w:color="auto"/>
              </w:divBdr>
            </w:div>
            <w:div w:id="1413621266">
              <w:marLeft w:val="0"/>
              <w:marRight w:val="0"/>
              <w:marTop w:val="0"/>
              <w:marBottom w:val="0"/>
              <w:divBdr>
                <w:top w:val="none" w:sz="0" w:space="0" w:color="auto"/>
                <w:left w:val="none" w:sz="0" w:space="0" w:color="auto"/>
                <w:bottom w:val="none" w:sz="0" w:space="0" w:color="auto"/>
                <w:right w:val="none" w:sz="0" w:space="0" w:color="auto"/>
              </w:divBdr>
            </w:div>
            <w:div w:id="27540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39865">
      <w:bodyDiv w:val="1"/>
      <w:marLeft w:val="0"/>
      <w:marRight w:val="0"/>
      <w:marTop w:val="0"/>
      <w:marBottom w:val="0"/>
      <w:divBdr>
        <w:top w:val="none" w:sz="0" w:space="0" w:color="auto"/>
        <w:left w:val="none" w:sz="0" w:space="0" w:color="auto"/>
        <w:bottom w:val="none" w:sz="0" w:space="0" w:color="auto"/>
        <w:right w:val="none" w:sz="0" w:space="0" w:color="auto"/>
      </w:divBdr>
    </w:div>
    <w:div w:id="1190097714">
      <w:bodyDiv w:val="1"/>
      <w:marLeft w:val="0"/>
      <w:marRight w:val="0"/>
      <w:marTop w:val="0"/>
      <w:marBottom w:val="0"/>
      <w:divBdr>
        <w:top w:val="none" w:sz="0" w:space="0" w:color="auto"/>
        <w:left w:val="none" w:sz="0" w:space="0" w:color="auto"/>
        <w:bottom w:val="none" w:sz="0" w:space="0" w:color="auto"/>
        <w:right w:val="none" w:sz="0" w:space="0" w:color="auto"/>
      </w:divBdr>
    </w:div>
    <w:div w:id="1344625707">
      <w:bodyDiv w:val="1"/>
      <w:marLeft w:val="0"/>
      <w:marRight w:val="0"/>
      <w:marTop w:val="0"/>
      <w:marBottom w:val="0"/>
      <w:divBdr>
        <w:top w:val="none" w:sz="0" w:space="0" w:color="auto"/>
        <w:left w:val="none" w:sz="0" w:space="0" w:color="auto"/>
        <w:bottom w:val="none" w:sz="0" w:space="0" w:color="auto"/>
        <w:right w:val="none" w:sz="0" w:space="0" w:color="auto"/>
      </w:divBdr>
    </w:div>
    <w:div w:id="1412776738">
      <w:bodyDiv w:val="1"/>
      <w:marLeft w:val="0"/>
      <w:marRight w:val="0"/>
      <w:marTop w:val="0"/>
      <w:marBottom w:val="0"/>
      <w:divBdr>
        <w:top w:val="none" w:sz="0" w:space="0" w:color="auto"/>
        <w:left w:val="none" w:sz="0" w:space="0" w:color="auto"/>
        <w:bottom w:val="none" w:sz="0" w:space="0" w:color="auto"/>
        <w:right w:val="none" w:sz="0" w:space="0" w:color="auto"/>
      </w:divBdr>
    </w:div>
    <w:div w:id="1472753093">
      <w:bodyDiv w:val="1"/>
      <w:marLeft w:val="0"/>
      <w:marRight w:val="0"/>
      <w:marTop w:val="0"/>
      <w:marBottom w:val="0"/>
      <w:divBdr>
        <w:top w:val="none" w:sz="0" w:space="0" w:color="auto"/>
        <w:left w:val="none" w:sz="0" w:space="0" w:color="auto"/>
        <w:bottom w:val="none" w:sz="0" w:space="0" w:color="auto"/>
        <w:right w:val="none" w:sz="0" w:space="0" w:color="auto"/>
      </w:divBdr>
    </w:div>
    <w:div w:id="1591238732">
      <w:bodyDiv w:val="1"/>
      <w:marLeft w:val="0"/>
      <w:marRight w:val="0"/>
      <w:marTop w:val="0"/>
      <w:marBottom w:val="0"/>
      <w:divBdr>
        <w:top w:val="none" w:sz="0" w:space="0" w:color="auto"/>
        <w:left w:val="none" w:sz="0" w:space="0" w:color="auto"/>
        <w:bottom w:val="none" w:sz="0" w:space="0" w:color="auto"/>
        <w:right w:val="none" w:sz="0" w:space="0" w:color="auto"/>
      </w:divBdr>
    </w:div>
    <w:div w:id="1827280612">
      <w:bodyDiv w:val="1"/>
      <w:marLeft w:val="0"/>
      <w:marRight w:val="0"/>
      <w:marTop w:val="0"/>
      <w:marBottom w:val="0"/>
      <w:divBdr>
        <w:top w:val="none" w:sz="0" w:space="0" w:color="auto"/>
        <w:left w:val="none" w:sz="0" w:space="0" w:color="auto"/>
        <w:bottom w:val="none" w:sz="0" w:space="0" w:color="auto"/>
        <w:right w:val="none" w:sz="0" w:space="0" w:color="auto"/>
      </w:divBdr>
    </w:div>
    <w:div w:id="1838424694">
      <w:bodyDiv w:val="1"/>
      <w:marLeft w:val="0"/>
      <w:marRight w:val="0"/>
      <w:marTop w:val="0"/>
      <w:marBottom w:val="0"/>
      <w:divBdr>
        <w:top w:val="none" w:sz="0" w:space="0" w:color="auto"/>
        <w:left w:val="none" w:sz="0" w:space="0" w:color="auto"/>
        <w:bottom w:val="none" w:sz="0" w:space="0" w:color="auto"/>
        <w:right w:val="none" w:sz="0" w:space="0" w:color="auto"/>
      </w:divBdr>
    </w:div>
    <w:div w:id="1857888648">
      <w:bodyDiv w:val="1"/>
      <w:marLeft w:val="0"/>
      <w:marRight w:val="0"/>
      <w:marTop w:val="0"/>
      <w:marBottom w:val="0"/>
      <w:divBdr>
        <w:top w:val="none" w:sz="0" w:space="0" w:color="auto"/>
        <w:left w:val="none" w:sz="0" w:space="0" w:color="auto"/>
        <w:bottom w:val="none" w:sz="0" w:space="0" w:color="auto"/>
        <w:right w:val="none" w:sz="0" w:space="0" w:color="auto"/>
      </w:divBdr>
      <w:divsChild>
        <w:div w:id="1985699039">
          <w:marLeft w:val="0"/>
          <w:marRight w:val="0"/>
          <w:marTop w:val="0"/>
          <w:marBottom w:val="0"/>
          <w:divBdr>
            <w:top w:val="none" w:sz="0" w:space="0" w:color="auto"/>
            <w:left w:val="none" w:sz="0" w:space="0" w:color="auto"/>
            <w:bottom w:val="none" w:sz="0" w:space="0" w:color="auto"/>
            <w:right w:val="none" w:sz="0" w:space="0" w:color="auto"/>
          </w:divBdr>
          <w:divsChild>
            <w:div w:id="1485779745">
              <w:marLeft w:val="0"/>
              <w:marRight w:val="0"/>
              <w:marTop w:val="0"/>
              <w:marBottom w:val="0"/>
              <w:divBdr>
                <w:top w:val="none" w:sz="0" w:space="0" w:color="auto"/>
                <w:left w:val="none" w:sz="0" w:space="0" w:color="auto"/>
                <w:bottom w:val="none" w:sz="0" w:space="0" w:color="auto"/>
                <w:right w:val="none" w:sz="0" w:space="0" w:color="auto"/>
              </w:divBdr>
            </w:div>
            <w:div w:id="305550473">
              <w:marLeft w:val="0"/>
              <w:marRight w:val="0"/>
              <w:marTop w:val="0"/>
              <w:marBottom w:val="0"/>
              <w:divBdr>
                <w:top w:val="none" w:sz="0" w:space="0" w:color="auto"/>
                <w:left w:val="none" w:sz="0" w:space="0" w:color="auto"/>
                <w:bottom w:val="none" w:sz="0" w:space="0" w:color="auto"/>
                <w:right w:val="none" w:sz="0" w:space="0" w:color="auto"/>
              </w:divBdr>
            </w:div>
            <w:div w:id="686565765">
              <w:marLeft w:val="0"/>
              <w:marRight w:val="0"/>
              <w:marTop w:val="0"/>
              <w:marBottom w:val="0"/>
              <w:divBdr>
                <w:top w:val="none" w:sz="0" w:space="0" w:color="auto"/>
                <w:left w:val="none" w:sz="0" w:space="0" w:color="auto"/>
                <w:bottom w:val="none" w:sz="0" w:space="0" w:color="auto"/>
                <w:right w:val="none" w:sz="0" w:space="0" w:color="auto"/>
              </w:divBdr>
            </w:div>
            <w:div w:id="1655142539">
              <w:marLeft w:val="0"/>
              <w:marRight w:val="0"/>
              <w:marTop w:val="0"/>
              <w:marBottom w:val="0"/>
              <w:divBdr>
                <w:top w:val="none" w:sz="0" w:space="0" w:color="auto"/>
                <w:left w:val="none" w:sz="0" w:space="0" w:color="auto"/>
                <w:bottom w:val="none" w:sz="0" w:space="0" w:color="auto"/>
                <w:right w:val="none" w:sz="0" w:space="0" w:color="auto"/>
              </w:divBdr>
            </w:div>
            <w:div w:id="375199282">
              <w:marLeft w:val="0"/>
              <w:marRight w:val="0"/>
              <w:marTop w:val="0"/>
              <w:marBottom w:val="0"/>
              <w:divBdr>
                <w:top w:val="none" w:sz="0" w:space="0" w:color="auto"/>
                <w:left w:val="none" w:sz="0" w:space="0" w:color="auto"/>
                <w:bottom w:val="none" w:sz="0" w:space="0" w:color="auto"/>
                <w:right w:val="none" w:sz="0" w:space="0" w:color="auto"/>
              </w:divBdr>
            </w:div>
            <w:div w:id="2094083724">
              <w:marLeft w:val="0"/>
              <w:marRight w:val="0"/>
              <w:marTop w:val="0"/>
              <w:marBottom w:val="0"/>
              <w:divBdr>
                <w:top w:val="none" w:sz="0" w:space="0" w:color="auto"/>
                <w:left w:val="none" w:sz="0" w:space="0" w:color="auto"/>
                <w:bottom w:val="none" w:sz="0" w:space="0" w:color="auto"/>
                <w:right w:val="none" w:sz="0" w:space="0" w:color="auto"/>
              </w:divBdr>
            </w:div>
            <w:div w:id="1018702265">
              <w:marLeft w:val="0"/>
              <w:marRight w:val="0"/>
              <w:marTop w:val="0"/>
              <w:marBottom w:val="0"/>
              <w:divBdr>
                <w:top w:val="none" w:sz="0" w:space="0" w:color="auto"/>
                <w:left w:val="none" w:sz="0" w:space="0" w:color="auto"/>
                <w:bottom w:val="none" w:sz="0" w:space="0" w:color="auto"/>
                <w:right w:val="none" w:sz="0" w:space="0" w:color="auto"/>
              </w:divBdr>
            </w:div>
            <w:div w:id="707604899">
              <w:marLeft w:val="0"/>
              <w:marRight w:val="0"/>
              <w:marTop w:val="0"/>
              <w:marBottom w:val="0"/>
              <w:divBdr>
                <w:top w:val="none" w:sz="0" w:space="0" w:color="auto"/>
                <w:left w:val="none" w:sz="0" w:space="0" w:color="auto"/>
                <w:bottom w:val="none" w:sz="0" w:space="0" w:color="auto"/>
                <w:right w:val="none" w:sz="0" w:space="0" w:color="auto"/>
              </w:divBdr>
            </w:div>
            <w:div w:id="1546483873">
              <w:marLeft w:val="0"/>
              <w:marRight w:val="0"/>
              <w:marTop w:val="0"/>
              <w:marBottom w:val="0"/>
              <w:divBdr>
                <w:top w:val="none" w:sz="0" w:space="0" w:color="auto"/>
                <w:left w:val="none" w:sz="0" w:space="0" w:color="auto"/>
                <w:bottom w:val="none" w:sz="0" w:space="0" w:color="auto"/>
                <w:right w:val="none" w:sz="0" w:space="0" w:color="auto"/>
              </w:divBdr>
            </w:div>
            <w:div w:id="1576671193">
              <w:marLeft w:val="0"/>
              <w:marRight w:val="0"/>
              <w:marTop w:val="0"/>
              <w:marBottom w:val="0"/>
              <w:divBdr>
                <w:top w:val="none" w:sz="0" w:space="0" w:color="auto"/>
                <w:left w:val="none" w:sz="0" w:space="0" w:color="auto"/>
                <w:bottom w:val="none" w:sz="0" w:space="0" w:color="auto"/>
                <w:right w:val="none" w:sz="0" w:space="0" w:color="auto"/>
              </w:divBdr>
            </w:div>
            <w:div w:id="2068216234">
              <w:marLeft w:val="0"/>
              <w:marRight w:val="0"/>
              <w:marTop w:val="0"/>
              <w:marBottom w:val="0"/>
              <w:divBdr>
                <w:top w:val="none" w:sz="0" w:space="0" w:color="auto"/>
                <w:left w:val="none" w:sz="0" w:space="0" w:color="auto"/>
                <w:bottom w:val="none" w:sz="0" w:space="0" w:color="auto"/>
                <w:right w:val="none" w:sz="0" w:space="0" w:color="auto"/>
              </w:divBdr>
            </w:div>
            <w:div w:id="731193514">
              <w:marLeft w:val="0"/>
              <w:marRight w:val="0"/>
              <w:marTop w:val="0"/>
              <w:marBottom w:val="0"/>
              <w:divBdr>
                <w:top w:val="none" w:sz="0" w:space="0" w:color="auto"/>
                <w:left w:val="none" w:sz="0" w:space="0" w:color="auto"/>
                <w:bottom w:val="none" w:sz="0" w:space="0" w:color="auto"/>
                <w:right w:val="none" w:sz="0" w:space="0" w:color="auto"/>
              </w:divBdr>
            </w:div>
            <w:div w:id="613101823">
              <w:marLeft w:val="0"/>
              <w:marRight w:val="0"/>
              <w:marTop w:val="0"/>
              <w:marBottom w:val="0"/>
              <w:divBdr>
                <w:top w:val="none" w:sz="0" w:space="0" w:color="auto"/>
                <w:left w:val="none" w:sz="0" w:space="0" w:color="auto"/>
                <w:bottom w:val="none" w:sz="0" w:space="0" w:color="auto"/>
                <w:right w:val="none" w:sz="0" w:space="0" w:color="auto"/>
              </w:divBdr>
            </w:div>
            <w:div w:id="772282557">
              <w:marLeft w:val="0"/>
              <w:marRight w:val="0"/>
              <w:marTop w:val="0"/>
              <w:marBottom w:val="0"/>
              <w:divBdr>
                <w:top w:val="none" w:sz="0" w:space="0" w:color="auto"/>
                <w:left w:val="none" w:sz="0" w:space="0" w:color="auto"/>
                <w:bottom w:val="none" w:sz="0" w:space="0" w:color="auto"/>
                <w:right w:val="none" w:sz="0" w:space="0" w:color="auto"/>
              </w:divBdr>
            </w:div>
            <w:div w:id="318196667">
              <w:marLeft w:val="0"/>
              <w:marRight w:val="0"/>
              <w:marTop w:val="0"/>
              <w:marBottom w:val="0"/>
              <w:divBdr>
                <w:top w:val="none" w:sz="0" w:space="0" w:color="auto"/>
                <w:left w:val="none" w:sz="0" w:space="0" w:color="auto"/>
                <w:bottom w:val="none" w:sz="0" w:space="0" w:color="auto"/>
                <w:right w:val="none" w:sz="0" w:space="0" w:color="auto"/>
              </w:divBdr>
            </w:div>
            <w:div w:id="1910774007">
              <w:marLeft w:val="0"/>
              <w:marRight w:val="0"/>
              <w:marTop w:val="0"/>
              <w:marBottom w:val="0"/>
              <w:divBdr>
                <w:top w:val="none" w:sz="0" w:space="0" w:color="auto"/>
                <w:left w:val="none" w:sz="0" w:space="0" w:color="auto"/>
                <w:bottom w:val="none" w:sz="0" w:space="0" w:color="auto"/>
                <w:right w:val="none" w:sz="0" w:space="0" w:color="auto"/>
              </w:divBdr>
            </w:div>
            <w:div w:id="12127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2880">
      <w:bodyDiv w:val="1"/>
      <w:marLeft w:val="0"/>
      <w:marRight w:val="0"/>
      <w:marTop w:val="0"/>
      <w:marBottom w:val="0"/>
      <w:divBdr>
        <w:top w:val="none" w:sz="0" w:space="0" w:color="auto"/>
        <w:left w:val="none" w:sz="0" w:space="0" w:color="auto"/>
        <w:bottom w:val="none" w:sz="0" w:space="0" w:color="auto"/>
        <w:right w:val="none" w:sz="0" w:space="0" w:color="auto"/>
      </w:divBdr>
    </w:div>
    <w:div w:id="1991405056">
      <w:bodyDiv w:val="1"/>
      <w:marLeft w:val="0"/>
      <w:marRight w:val="0"/>
      <w:marTop w:val="0"/>
      <w:marBottom w:val="0"/>
      <w:divBdr>
        <w:top w:val="none" w:sz="0" w:space="0" w:color="auto"/>
        <w:left w:val="none" w:sz="0" w:space="0" w:color="auto"/>
        <w:bottom w:val="none" w:sz="0" w:space="0" w:color="auto"/>
        <w:right w:val="none" w:sz="0" w:space="0" w:color="auto"/>
      </w:divBdr>
    </w:div>
    <w:div w:id="2023435979">
      <w:bodyDiv w:val="1"/>
      <w:marLeft w:val="0"/>
      <w:marRight w:val="0"/>
      <w:marTop w:val="0"/>
      <w:marBottom w:val="0"/>
      <w:divBdr>
        <w:top w:val="none" w:sz="0" w:space="0" w:color="auto"/>
        <w:left w:val="none" w:sz="0" w:space="0" w:color="auto"/>
        <w:bottom w:val="none" w:sz="0" w:space="0" w:color="auto"/>
        <w:right w:val="none" w:sz="0" w:space="0" w:color="auto"/>
      </w:divBdr>
    </w:div>
    <w:div w:id="2029136925">
      <w:bodyDiv w:val="1"/>
      <w:marLeft w:val="0"/>
      <w:marRight w:val="0"/>
      <w:marTop w:val="0"/>
      <w:marBottom w:val="0"/>
      <w:divBdr>
        <w:top w:val="none" w:sz="0" w:space="0" w:color="auto"/>
        <w:left w:val="none" w:sz="0" w:space="0" w:color="auto"/>
        <w:bottom w:val="none" w:sz="0" w:space="0" w:color="auto"/>
        <w:right w:val="none" w:sz="0" w:space="0" w:color="auto"/>
      </w:divBdr>
    </w:div>
    <w:div w:id="2086678839">
      <w:bodyDiv w:val="1"/>
      <w:marLeft w:val="0"/>
      <w:marRight w:val="0"/>
      <w:marTop w:val="0"/>
      <w:marBottom w:val="0"/>
      <w:divBdr>
        <w:top w:val="none" w:sz="0" w:space="0" w:color="auto"/>
        <w:left w:val="none" w:sz="0" w:space="0" w:color="auto"/>
        <w:bottom w:val="none" w:sz="0" w:space="0" w:color="auto"/>
        <w:right w:val="none" w:sz="0" w:space="0" w:color="auto"/>
      </w:divBdr>
    </w:div>
    <w:div w:id="213053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e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www.form.io/"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www.flowable.org/docs/userguide/index.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camunda.org/manual/7.8/reference/bpmn20/"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png"/><Relationship Id="rId10" Type="http://schemas.microsoft.com/office/2011/relationships/commentsExtended" Target="commentsExtended.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2.xml"/><Relationship Id="rId148"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8653F-F53C-40F0-8BF9-C3318FE24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105</Pages>
  <Words>17766</Words>
  <Characters>101268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Nguyen</dc:creator>
  <cp:keywords/>
  <dc:description/>
  <cp:lastModifiedBy>Thảo Nguyễn Kim</cp:lastModifiedBy>
  <cp:revision>1106</cp:revision>
  <dcterms:created xsi:type="dcterms:W3CDTF">2019-02-21T15:50:00Z</dcterms:created>
  <dcterms:modified xsi:type="dcterms:W3CDTF">2019-03-14T19:41:00Z</dcterms:modified>
</cp:coreProperties>
</file>